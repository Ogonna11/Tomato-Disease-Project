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7C1A7" w14:textId="65B49580" w:rsidR="00FC63E0" w:rsidRDefault="00FC63E0" w:rsidP="00633067">
      <w:pPr>
        <w:spacing w:line="360" w:lineRule="auto"/>
        <w:rPr>
          <w:rFonts w:ascii="Times New Roman" w:hAnsi="Times New Roman" w:cs="Times New Roman"/>
          <w:b/>
          <w:bCs/>
          <w:sz w:val="28"/>
          <w:szCs w:val="28"/>
        </w:rPr>
      </w:pPr>
      <w:bookmarkStart w:id="0" w:name="_Toc150018719"/>
      <w:bookmarkStart w:id="1" w:name="_Toc150018727"/>
      <w:r>
        <w:rPr>
          <w:rFonts w:ascii="Times New Roman" w:hAnsi="Times New Roman" w:cs="Times New Roman"/>
          <w:b/>
          <w:bCs/>
          <w:sz w:val="28"/>
          <w:szCs w:val="28"/>
        </w:rPr>
        <w:t xml:space="preserve">Interaction between climatic </w:t>
      </w:r>
      <w:r w:rsidR="007074C1">
        <w:rPr>
          <w:rFonts w:ascii="Times New Roman" w:hAnsi="Times New Roman" w:cs="Times New Roman"/>
          <w:b/>
          <w:bCs/>
          <w:sz w:val="28"/>
          <w:szCs w:val="28"/>
        </w:rPr>
        <w:t>variation</w:t>
      </w:r>
      <w:r>
        <w:rPr>
          <w:rFonts w:ascii="Times New Roman" w:hAnsi="Times New Roman" w:cs="Times New Roman"/>
          <w:b/>
          <w:bCs/>
          <w:sz w:val="28"/>
          <w:szCs w:val="28"/>
        </w:rPr>
        <w:t xml:space="preserve"> and pathogen diversity shape endemic disease dynamics in the agricultural settings </w:t>
      </w:r>
    </w:p>
    <w:p w14:paraId="197DF657" w14:textId="32E82080" w:rsidR="006B664F" w:rsidRPr="00F10513" w:rsidRDefault="006B664F">
      <w:pPr>
        <w:pStyle w:val="Heading2"/>
        <w:numPr>
          <w:ilvl w:val="0"/>
          <w:numId w:val="0"/>
        </w:numPr>
        <w:spacing w:line="360" w:lineRule="auto"/>
        <w:jc w:val="both"/>
        <w:rPr>
          <w:rFonts w:cs="Times New Roman"/>
          <w:szCs w:val="24"/>
        </w:rPr>
        <w:pPrChange w:id="2" w:author="Amanpreet Kaur" w:date="2025-01-23T10:44:00Z" w16du:dateUtc="2025-01-23T16:44:00Z">
          <w:pPr>
            <w:pStyle w:val="Heading2"/>
            <w:numPr>
              <w:ilvl w:val="0"/>
              <w:numId w:val="0"/>
            </w:numPr>
            <w:spacing w:line="480" w:lineRule="auto"/>
            <w:ind w:left="0" w:firstLine="0"/>
            <w:jc w:val="both"/>
          </w:pPr>
        </w:pPrChange>
      </w:pPr>
    </w:p>
    <w:p w14:paraId="0E339E27" w14:textId="2A3FA988" w:rsidR="00FB50F6" w:rsidRPr="00836ACD" w:rsidRDefault="00FB50F6">
      <w:pPr>
        <w:pStyle w:val="Heading1"/>
        <w:numPr>
          <w:ilvl w:val="0"/>
          <w:numId w:val="0"/>
        </w:numPr>
        <w:shd w:val="clear" w:color="auto" w:fill="FFFFFF"/>
        <w:spacing w:before="0" w:after="60" w:line="360" w:lineRule="auto"/>
        <w:rPr>
          <w:rFonts w:cs="Times New Roman"/>
          <w:b w:val="0"/>
          <w:bCs/>
          <w:sz w:val="20"/>
          <w:szCs w:val="20"/>
          <w:vertAlign w:val="superscript"/>
        </w:rPr>
        <w:pPrChange w:id="3" w:author="Amanpreet Kaur" w:date="2025-01-23T10:44:00Z" w16du:dateUtc="2025-01-23T16:44:00Z">
          <w:pPr>
            <w:pStyle w:val="Heading1"/>
            <w:numPr>
              <w:numId w:val="0"/>
            </w:numPr>
            <w:shd w:val="clear" w:color="auto" w:fill="FFFFFF"/>
            <w:spacing w:before="0" w:after="60" w:line="480" w:lineRule="auto"/>
            <w:ind w:left="0" w:firstLine="0"/>
          </w:pPr>
        </w:pPrChange>
      </w:pPr>
      <w:r w:rsidRPr="00836ACD">
        <w:rPr>
          <w:rFonts w:cs="Times New Roman"/>
          <w:b w:val="0"/>
          <w:bCs/>
          <w:sz w:val="20"/>
          <w:szCs w:val="20"/>
        </w:rPr>
        <w:t>Rishi Bhandari*</w:t>
      </w:r>
      <w:r w:rsidR="00B252C3" w:rsidRPr="00836ACD">
        <w:rPr>
          <w:rFonts w:cs="Times New Roman"/>
          <w:b w:val="0"/>
          <w:bCs/>
          <w:sz w:val="20"/>
          <w:szCs w:val="20"/>
          <w:vertAlign w:val="superscript"/>
        </w:rPr>
        <w:t>1</w:t>
      </w:r>
      <w:r w:rsidRPr="00836ACD">
        <w:rPr>
          <w:rFonts w:cs="Times New Roman"/>
          <w:b w:val="0"/>
          <w:bCs/>
          <w:sz w:val="20"/>
          <w:szCs w:val="20"/>
        </w:rPr>
        <w:t>, Amanpreet Kaur*</w:t>
      </w:r>
      <w:r w:rsidR="00B252C3" w:rsidRPr="00836ACD">
        <w:rPr>
          <w:rFonts w:cs="Times New Roman"/>
          <w:b w:val="0"/>
          <w:bCs/>
          <w:sz w:val="20"/>
          <w:szCs w:val="20"/>
          <w:vertAlign w:val="superscript"/>
        </w:rPr>
        <w:t>1</w:t>
      </w:r>
      <w:r w:rsidRPr="00836ACD">
        <w:rPr>
          <w:rFonts w:cs="Times New Roman"/>
          <w:b w:val="0"/>
          <w:bCs/>
          <w:sz w:val="20"/>
          <w:szCs w:val="20"/>
        </w:rPr>
        <w:t>, Ivory Russell</w:t>
      </w:r>
      <w:r w:rsidR="00B252C3" w:rsidRPr="00836ACD">
        <w:rPr>
          <w:rFonts w:cs="Times New Roman"/>
          <w:b w:val="0"/>
          <w:bCs/>
          <w:sz w:val="20"/>
          <w:szCs w:val="20"/>
          <w:vertAlign w:val="superscript"/>
        </w:rPr>
        <w:t>1</w:t>
      </w:r>
      <w:r w:rsidRPr="00836ACD">
        <w:rPr>
          <w:rFonts w:cs="Times New Roman"/>
          <w:b w:val="0"/>
          <w:bCs/>
          <w:sz w:val="20"/>
          <w:szCs w:val="20"/>
        </w:rPr>
        <w:t xml:space="preserve">, </w:t>
      </w:r>
      <w:proofErr w:type="spellStart"/>
      <w:r w:rsidR="004E61DD" w:rsidRPr="00836ACD">
        <w:rPr>
          <w:rFonts w:cs="Times New Roman"/>
          <w:b w:val="0"/>
          <w:bCs/>
          <w:sz w:val="20"/>
          <w:szCs w:val="20"/>
        </w:rPr>
        <w:t>Ogonnaya</w:t>
      </w:r>
      <w:proofErr w:type="spellEnd"/>
      <w:r w:rsidR="004E61DD" w:rsidRPr="00836ACD">
        <w:rPr>
          <w:rFonts w:cs="Times New Roman"/>
          <w:b w:val="0"/>
          <w:bCs/>
          <w:sz w:val="20"/>
          <w:szCs w:val="20"/>
        </w:rPr>
        <w:t xml:space="preserve"> Michael Romanus</w:t>
      </w:r>
      <w:r w:rsidR="00EC4761" w:rsidRPr="00836ACD">
        <w:rPr>
          <w:rFonts w:cs="Times New Roman"/>
          <w:b w:val="0"/>
          <w:bCs/>
          <w:sz w:val="20"/>
          <w:szCs w:val="20"/>
          <w:vertAlign w:val="superscript"/>
        </w:rPr>
        <w:t>2</w:t>
      </w:r>
      <w:r w:rsidR="004E61DD" w:rsidRPr="00836ACD">
        <w:rPr>
          <w:rFonts w:cs="Times New Roman"/>
          <w:b w:val="0"/>
          <w:bCs/>
          <w:sz w:val="20"/>
          <w:szCs w:val="20"/>
        </w:rPr>
        <w:t xml:space="preserve">, </w:t>
      </w:r>
      <w:r w:rsidR="00DF4A6E" w:rsidRPr="00836ACD">
        <w:rPr>
          <w:rFonts w:cs="Times New Roman"/>
          <w:b w:val="0"/>
          <w:bCs/>
          <w:sz w:val="20"/>
          <w:szCs w:val="20"/>
        </w:rPr>
        <w:t>Destiny Brokaw</w:t>
      </w:r>
      <w:r w:rsidR="00B252C3" w:rsidRPr="00836ACD">
        <w:rPr>
          <w:rFonts w:cs="Times New Roman"/>
          <w:b w:val="0"/>
          <w:bCs/>
          <w:sz w:val="20"/>
          <w:szCs w:val="20"/>
          <w:vertAlign w:val="superscript"/>
        </w:rPr>
        <w:t>1</w:t>
      </w:r>
      <w:r w:rsidR="00DF4A6E" w:rsidRPr="00836ACD">
        <w:rPr>
          <w:rFonts w:cs="Times New Roman"/>
          <w:b w:val="0"/>
          <w:bCs/>
          <w:sz w:val="20"/>
          <w:szCs w:val="20"/>
        </w:rPr>
        <w:t xml:space="preserve">, </w:t>
      </w:r>
      <w:r w:rsidR="00C0458F" w:rsidRPr="00836ACD">
        <w:rPr>
          <w:rFonts w:cs="Times New Roman"/>
          <w:b w:val="0"/>
          <w:bCs/>
          <w:sz w:val="20"/>
          <w:szCs w:val="20"/>
        </w:rPr>
        <w:t xml:space="preserve">Anthony </w:t>
      </w:r>
      <w:r w:rsidR="00804433" w:rsidRPr="00836ACD">
        <w:rPr>
          <w:rFonts w:cs="Times New Roman"/>
          <w:b w:val="0"/>
          <w:bCs/>
          <w:sz w:val="20"/>
          <w:szCs w:val="20"/>
        </w:rPr>
        <w:t xml:space="preserve">P </w:t>
      </w:r>
      <w:r w:rsidR="00C0458F" w:rsidRPr="00836ACD">
        <w:rPr>
          <w:rFonts w:cs="Times New Roman"/>
          <w:b w:val="0"/>
          <w:bCs/>
          <w:sz w:val="20"/>
          <w:szCs w:val="20"/>
        </w:rPr>
        <w:t>Keinath</w:t>
      </w:r>
      <w:r w:rsidR="00002D87">
        <w:rPr>
          <w:rFonts w:cs="Times New Roman"/>
          <w:b w:val="0"/>
          <w:bCs/>
          <w:sz w:val="20"/>
          <w:szCs w:val="20"/>
          <w:vertAlign w:val="superscript"/>
        </w:rPr>
        <w:t>3</w:t>
      </w:r>
      <w:r w:rsidR="00C0458F" w:rsidRPr="00836ACD">
        <w:rPr>
          <w:rFonts w:cs="Times New Roman"/>
          <w:b w:val="0"/>
          <w:bCs/>
          <w:sz w:val="20"/>
          <w:szCs w:val="20"/>
        </w:rPr>
        <w:t>, Zachary Snipes</w:t>
      </w:r>
      <w:r w:rsidR="00884071">
        <w:rPr>
          <w:rFonts w:cs="Times New Roman"/>
          <w:b w:val="0"/>
          <w:bCs/>
          <w:sz w:val="20"/>
          <w:szCs w:val="20"/>
          <w:vertAlign w:val="superscript"/>
        </w:rPr>
        <w:t>4</w:t>
      </w:r>
      <w:r w:rsidR="00C0458F" w:rsidRPr="00836ACD">
        <w:rPr>
          <w:rFonts w:cs="Times New Roman"/>
          <w:b w:val="0"/>
          <w:bCs/>
          <w:sz w:val="20"/>
          <w:szCs w:val="20"/>
        </w:rPr>
        <w:t xml:space="preserve">, </w:t>
      </w:r>
      <w:r w:rsidR="007E34D3" w:rsidRPr="00836ACD">
        <w:rPr>
          <w:rFonts w:cs="Times New Roman"/>
          <w:b w:val="0"/>
          <w:bCs/>
          <w:sz w:val="20"/>
          <w:szCs w:val="20"/>
        </w:rPr>
        <w:t>Philip Rollins</w:t>
      </w:r>
      <w:r w:rsidR="00884071">
        <w:rPr>
          <w:rFonts w:cs="Times New Roman"/>
          <w:b w:val="0"/>
          <w:bCs/>
          <w:sz w:val="20"/>
          <w:szCs w:val="20"/>
          <w:vertAlign w:val="superscript"/>
        </w:rPr>
        <w:t>4</w:t>
      </w:r>
      <w:r w:rsidR="007E34D3" w:rsidRPr="00836ACD">
        <w:rPr>
          <w:rFonts w:cs="Times New Roman"/>
          <w:b w:val="0"/>
          <w:bCs/>
          <w:sz w:val="20"/>
          <w:szCs w:val="20"/>
        </w:rPr>
        <w:t xml:space="preserve">, </w:t>
      </w:r>
      <w:r w:rsidR="00A04B45" w:rsidRPr="00836ACD">
        <w:rPr>
          <w:rFonts w:cs="Times New Roman"/>
          <w:b w:val="0"/>
          <w:bCs/>
          <w:sz w:val="20"/>
          <w:szCs w:val="20"/>
        </w:rPr>
        <w:t>Nettie Baugher</w:t>
      </w:r>
      <w:r w:rsidR="00884071">
        <w:rPr>
          <w:rFonts w:cs="Times New Roman"/>
          <w:b w:val="0"/>
          <w:bCs/>
          <w:sz w:val="20"/>
          <w:szCs w:val="20"/>
          <w:vertAlign w:val="superscript"/>
        </w:rPr>
        <w:t>5</w:t>
      </w:r>
      <w:r w:rsidR="00A04B45" w:rsidRPr="00836ACD">
        <w:rPr>
          <w:rFonts w:cs="Times New Roman"/>
          <w:b w:val="0"/>
          <w:bCs/>
          <w:sz w:val="20"/>
          <w:szCs w:val="20"/>
        </w:rPr>
        <w:t>, Inga Meadows</w:t>
      </w:r>
      <w:r w:rsidR="001F4240">
        <w:rPr>
          <w:rFonts w:cs="Times New Roman"/>
          <w:b w:val="0"/>
          <w:bCs/>
          <w:sz w:val="20"/>
          <w:szCs w:val="20"/>
          <w:vertAlign w:val="superscript"/>
        </w:rPr>
        <w:t>5</w:t>
      </w:r>
      <w:r w:rsidR="00A04B45" w:rsidRPr="00836ACD">
        <w:rPr>
          <w:rFonts w:cs="Times New Roman"/>
          <w:b w:val="0"/>
          <w:bCs/>
          <w:sz w:val="20"/>
          <w:szCs w:val="20"/>
        </w:rPr>
        <w:t xml:space="preserve">, </w:t>
      </w:r>
      <w:r w:rsidR="00B379FA" w:rsidRPr="00836ACD">
        <w:rPr>
          <w:rFonts w:cs="Times New Roman"/>
          <w:b w:val="0"/>
          <w:bCs/>
          <w:sz w:val="20"/>
          <w:szCs w:val="20"/>
        </w:rPr>
        <w:t>Ty Nicholas Torrance</w:t>
      </w:r>
      <w:r w:rsidR="001F4240">
        <w:rPr>
          <w:rFonts w:cs="Times New Roman"/>
          <w:b w:val="0"/>
          <w:bCs/>
          <w:sz w:val="20"/>
          <w:szCs w:val="20"/>
          <w:vertAlign w:val="superscript"/>
        </w:rPr>
        <w:t>6</w:t>
      </w:r>
      <w:r w:rsidR="00B379FA" w:rsidRPr="00836ACD">
        <w:rPr>
          <w:rFonts w:cs="Times New Roman"/>
          <w:b w:val="0"/>
          <w:bCs/>
          <w:sz w:val="20"/>
          <w:szCs w:val="20"/>
        </w:rPr>
        <w:t xml:space="preserve">, </w:t>
      </w:r>
      <w:proofErr w:type="spellStart"/>
      <w:r w:rsidR="00794FB2" w:rsidRPr="00836ACD">
        <w:rPr>
          <w:rFonts w:cs="Times New Roman"/>
          <w:b w:val="0"/>
          <w:bCs/>
          <w:sz w:val="20"/>
          <w:szCs w:val="20"/>
        </w:rPr>
        <w:t>Bhabesh</w:t>
      </w:r>
      <w:proofErr w:type="spellEnd"/>
      <w:r w:rsidR="00794FB2" w:rsidRPr="00836ACD">
        <w:rPr>
          <w:rFonts w:cs="Times New Roman"/>
          <w:b w:val="0"/>
          <w:bCs/>
          <w:sz w:val="20"/>
          <w:szCs w:val="20"/>
        </w:rPr>
        <w:t xml:space="preserve"> Dutta</w:t>
      </w:r>
      <w:r w:rsidR="000B1530">
        <w:rPr>
          <w:rFonts w:cs="Times New Roman"/>
          <w:b w:val="0"/>
          <w:bCs/>
          <w:sz w:val="20"/>
          <w:szCs w:val="20"/>
          <w:vertAlign w:val="superscript"/>
        </w:rPr>
        <w:t>7</w:t>
      </w:r>
      <w:r w:rsidR="00794FB2" w:rsidRPr="00836ACD">
        <w:rPr>
          <w:rFonts w:cs="Times New Roman"/>
          <w:b w:val="0"/>
          <w:bCs/>
          <w:sz w:val="20"/>
          <w:szCs w:val="20"/>
        </w:rPr>
        <w:t>, Ed</w:t>
      </w:r>
      <w:r w:rsidR="00224A7F" w:rsidRPr="00836ACD">
        <w:rPr>
          <w:rFonts w:cs="Times New Roman"/>
          <w:b w:val="0"/>
          <w:bCs/>
          <w:sz w:val="20"/>
          <w:szCs w:val="20"/>
        </w:rPr>
        <w:t>ward</w:t>
      </w:r>
      <w:r w:rsidR="00794FB2" w:rsidRPr="00836ACD">
        <w:rPr>
          <w:rFonts w:cs="Times New Roman"/>
          <w:b w:val="0"/>
          <w:bCs/>
          <w:sz w:val="20"/>
          <w:szCs w:val="20"/>
        </w:rPr>
        <w:t xml:space="preserve"> Sikora</w:t>
      </w:r>
      <w:r w:rsidR="00B252C3" w:rsidRPr="00836ACD">
        <w:rPr>
          <w:rFonts w:cs="Times New Roman"/>
          <w:b w:val="0"/>
          <w:bCs/>
          <w:sz w:val="20"/>
          <w:szCs w:val="20"/>
          <w:vertAlign w:val="superscript"/>
        </w:rPr>
        <w:t>1</w:t>
      </w:r>
      <w:r w:rsidR="00794FB2" w:rsidRPr="00836ACD">
        <w:rPr>
          <w:rFonts w:cs="Times New Roman"/>
          <w:b w:val="0"/>
          <w:bCs/>
          <w:sz w:val="20"/>
          <w:szCs w:val="20"/>
        </w:rPr>
        <w:t xml:space="preserve">, </w:t>
      </w:r>
      <w:r w:rsidR="004E61DD" w:rsidRPr="00836ACD">
        <w:rPr>
          <w:rFonts w:cs="Times New Roman"/>
          <w:b w:val="0"/>
          <w:bCs/>
          <w:sz w:val="20"/>
          <w:szCs w:val="20"/>
        </w:rPr>
        <w:t>Roberto Molinari</w:t>
      </w:r>
      <w:r w:rsidR="00EC4761" w:rsidRPr="00836ACD">
        <w:rPr>
          <w:rFonts w:cs="Times New Roman"/>
          <w:b w:val="0"/>
          <w:bCs/>
          <w:sz w:val="20"/>
          <w:szCs w:val="20"/>
          <w:vertAlign w:val="superscript"/>
        </w:rPr>
        <w:t>2</w:t>
      </w:r>
      <w:r w:rsidR="004E61DD" w:rsidRPr="00836ACD">
        <w:rPr>
          <w:rFonts w:cs="Times New Roman"/>
          <w:b w:val="0"/>
          <w:bCs/>
          <w:sz w:val="20"/>
          <w:szCs w:val="20"/>
        </w:rPr>
        <w:t xml:space="preserve">, </w:t>
      </w:r>
      <w:r w:rsidR="005C5115" w:rsidRPr="00836ACD">
        <w:rPr>
          <w:rFonts w:cs="Times New Roman"/>
          <w:b w:val="0"/>
          <w:bCs/>
          <w:sz w:val="20"/>
          <w:szCs w:val="20"/>
        </w:rPr>
        <w:t>Samuel Soubeyrand</w:t>
      </w:r>
      <w:r w:rsidR="00A02FB7">
        <w:rPr>
          <w:rFonts w:cs="Times New Roman"/>
          <w:b w:val="0"/>
          <w:bCs/>
          <w:sz w:val="20"/>
          <w:szCs w:val="20"/>
          <w:vertAlign w:val="superscript"/>
        </w:rPr>
        <w:t>8</w:t>
      </w:r>
      <w:r w:rsidR="005C5115" w:rsidRPr="00836ACD">
        <w:rPr>
          <w:rFonts w:cs="Times New Roman"/>
          <w:b w:val="0"/>
          <w:bCs/>
          <w:sz w:val="20"/>
          <w:szCs w:val="20"/>
        </w:rPr>
        <w:t>, Neha Potnis</w:t>
      </w:r>
      <w:r w:rsidR="00B252C3" w:rsidRPr="00836ACD">
        <w:rPr>
          <w:rFonts w:cs="Times New Roman"/>
          <w:b w:val="0"/>
          <w:bCs/>
          <w:sz w:val="20"/>
          <w:szCs w:val="20"/>
          <w:vertAlign w:val="superscript"/>
        </w:rPr>
        <w:t>1</w:t>
      </w:r>
    </w:p>
    <w:p w14:paraId="10F3F96F" w14:textId="77777777" w:rsidR="005C5115" w:rsidRPr="00F10513" w:rsidRDefault="005C5115">
      <w:pPr>
        <w:spacing w:line="360" w:lineRule="auto"/>
        <w:rPr>
          <w:rFonts w:ascii="Times New Roman" w:hAnsi="Times New Roman" w:cs="Times New Roman"/>
        </w:rPr>
        <w:pPrChange w:id="4" w:author="Amanpreet Kaur" w:date="2025-01-23T10:44:00Z" w16du:dateUtc="2025-01-23T16:44:00Z">
          <w:pPr>
            <w:spacing w:line="480" w:lineRule="auto"/>
          </w:pPr>
        </w:pPrChange>
      </w:pPr>
    </w:p>
    <w:p w14:paraId="3C1F6AAF" w14:textId="3C72FD4D" w:rsidR="00FB50F6" w:rsidRPr="00836ACD" w:rsidRDefault="00F03A14">
      <w:pPr>
        <w:spacing w:line="360" w:lineRule="auto"/>
        <w:rPr>
          <w:rFonts w:ascii="Times New Roman" w:hAnsi="Times New Roman" w:cs="Times New Roman"/>
          <w:sz w:val="20"/>
          <w:szCs w:val="20"/>
        </w:rPr>
        <w:pPrChange w:id="5" w:author="Amanpreet Kaur" w:date="2025-01-23T10:44:00Z" w16du:dateUtc="2025-01-23T16:44:00Z">
          <w:pPr>
            <w:spacing w:line="480" w:lineRule="auto"/>
          </w:pPr>
        </w:pPrChange>
      </w:pPr>
      <w:r w:rsidRPr="00836ACD">
        <w:rPr>
          <w:rFonts w:ascii="Times New Roman" w:hAnsi="Times New Roman" w:cs="Times New Roman"/>
          <w:sz w:val="20"/>
          <w:szCs w:val="20"/>
        </w:rPr>
        <w:t>Affiliations</w:t>
      </w:r>
    </w:p>
    <w:p w14:paraId="1F9017E2" w14:textId="4EACDAB2" w:rsidR="00B252C3" w:rsidRPr="00884071" w:rsidRDefault="00B252C3">
      <w:pPr>
        <w:spacing w:line="360" w:lineRule="auto"/>
        <w:jc w:val="both"/>
        <w:rPr>
          <w:rFonts w:ascii="Times New Roman" w:hAnsi="Times New Roman" w:cs="Times New Roman"/>
          <w:sz w:val="20"/>
          <w:szCs w:val="20"/>
        </w:rPr>
        <w:pPrChange w:id="6" w:author="Amanpreet Kaur" w:date="2025-01-23T10:44:00Z" w16du:dateUtc="2025-01-23T16:44:00Z">
          <w:pPr>
            <w:spacing w:line="480" w:lineRule="auto"/>
            <w:jc w:val="both"/>
          </w:pPr>
        </w:pPrChange>
      </w:pPr>
      <w:r w:rsidRPr="00884071">
        <w:rPr>
          <w:rFonts w:ascii="Times New Roman" w:hAnsi="Times New Roman" w:cs="Times New Roman"/>
          <w:sz w:val="20"/>
          <w:szCs w:val="20"/>
          <w:vertAlign w:val="superscript"/>
        </w:rPr>
        <w:t>1</w:t>
      </w:r>
      <w:r w:rsidRPr="00884071">
        <w:rPr>
          <w:rFonts w:ascii="Times New Roman" w:hAnsi="Times New Roman" w:cs="Times New Roman"/>
          <w:sz w:val="20"/>
          <w:szCs w:val="20"/>
        </w:rPr>
        <w:t xml:space="preserve"> Department of Entomology and Plant Pathology, Auburn University, Auburn, AL 36849</w:t>
      </w:r>
      <w:r w:rsidR="00A02FB7">
        <w:rPr>
          <w:rFonts w:ascii="Times New Roman" w:hAnsi="Times New Roman" w:cs="Times New Roman"/>
          <w:sz w:val="20"/>
          <w:szCs w:val="20"/>
        </w:rPr>
        <w:t>, USA</w:t>
      </w:r>
    </w:p>
    <w:p w14:paraId="226C45C5" w14:textId="63D7910D" w:rsidR="00521F87" w:rsidRPr="00071B01" w:rsidRDefault="00EC4761">
      <w:pPr>
        <w:spacing w:line="360" w:lineRule="auto"/>
        <w:jc w:val="both"/>
        <w:rPr>
          <w:rFonts w:ascii="Times New Roman" w:hAnsi="Times New Roman" w:cs="Times New Roman"/>
          <w:sz w:val="20"/>
          <w:szCs w:val="20"/>
        </w:rPr>
        <w:pPrChange w:id="7" w:author="Amanpreet Kaur" w:date="2025-01-23T10:44:00Z" w16du:dateUtc="2025-01-23T16:44:00Z">
          <w:pPr>
            <w:spacing w:line="480" w:lineRule="auto"/>
            <w:jc w:val="both"/>
          </w:pPr>
        </w:pPrChange>
      </w:pPr>
      <w:r w:rsidRPr="00A94C80">
        <w:rPr>
          <w:rFonts w:ascii="Times New Roman" w:hAnsi="Times New Roman" w:cs="Times New Roman"/>
          <w:sz w:val="20"/>
          <w:szCs w:val="20"/>
          <w:vertAlign w:val="superscript"/>
        </w:rPr>
        <w:t>2</w:t>
      </w:r>
      <w:r w:rsidRPr="00A94C80">
        <w:rPr>
          <w:rFonts w:ascii="Times New Roman" w:hAnsi="Times New Roman" w:cs="Times New Roman"/>
          <w:sz w:val="20"/>
          <w:szCs w:val="20"/>
        </w:rPr>
        <w:t xml:space="preserve"> Department of Mathematics and Statistics, Auburn University, Auburn, AL 36849</w:t>
      </w:r>
      <w:r w:rsidR="00A02FB7">
        <w:rPr>
          <w:rFonts w:ascii="Times New Roman" w:hAnsi="Times New Roman" w:cs="Times New Roman"/>
          <w:sz w:val="20"/>
          <w:szCs w:val="20"/>
        </w:rPr>
        <w:t>, USA</w:t>
      </w:r>
    </w:p>
    <w:p w14:paraId="3ED121C2" w14:textId="011E1017" w:rsidR="00002D87" w:rsidRPr="001F1FE2" w:rsidRDefault="00002D87">
      <w:pPr>
        <w:spacing w:line="360" w:lineRule="auto"/>
        <w:jc w:val="both"/>
        <w:rPr>
          <w:rFonts w:ascii="Times New Roman" w:hAnsi="Times New Roman" w:cs="Times New Roman"/>
          <w:sz w:val="20"/>
          <w:szCs w:val="20"/>
        </w:rPr>
        <w:pPrChange w:id="8" w:author="Amanpreet Kaur" w:date="2025-01-23T10:44:00Z" w16du:dateUtc="2025-01-23T16:44:00Z">
          <w:pPr>
            <w:spacing w:line="480" w:lineRule="auto"/>
            <w:jc w:val="both"/>
          </w:pPr>
        </w:pPrChange>
      </w:pPr>
      <w:r w:rsidRPr="001F1FE2">
        <w:rPr>
          <w:rFonts w:ascii="Times New Roman" w:hAnsi="Times New Roman" w:cs="Times New Roman"/>
          <w:sz w:val="20"/>
          <w:szCs w:val="20"/>
          <w:vertAlign w:val="superscript"/>
        </w:rPr>
        <w:t xml:space="preserve">3 </w:t>
      </w:r>
      <w:r w:rsidRPr="001F1FE2">
        <w:rPr>
          <w:rFonts w:ascii="Times New Roman" w:hAnsi="Times New Roman" w:cs="Times New Roman"/>
          <w:sz w:val="20"/>
          <w:szCs w:val="20"/>
        </w:rPr>
        <w:t>Department of Plant and Environmental Sciences, Clemson University, Charleston, SC 29414</w:t>
      </w:r>
      <w:r w:rsidR="00A02FB7">
        <w:rPr>
          <w:rFonts w:ascii="Times New Roman" w:hAnsi="Times New Roman" w:cs="Times New Roman"/>
          <w:sz w:val="20"/>
          <w:szCs w:val="20"/>
        </w:rPr>
        <w:t>, USA</w:t>
      </w:r>
    </w:p>
    <w:p w14:paraId="65B2FCCC" w14:textId="42B327D5" w:rsidR="00884071" w:rsidRDefault="00884071">
      <w:pPr>
        <w:spacing w:line="360" w:lineRule="auto"/>
        <w:jc w:val="both"/>
        <w:rPr>
          <w:rFonts w:ascii="Times New Roman" w:hAnsi="Times New Roman" w:cs="Times New Roman"/>
          <w:sz w:val="20"/>
          <w:szCs w:val="20"/>
        </w:rPr>
        <w:pPrChange w:id="9" w:author="Amanpreet Kaur" w:date="2025-01-23T10:44:00Z" w16du:dateUtc="2025-01-23T16:44:00Z">
          <w:pPr>
            <w:spacing w:line="480" w:lineRule="auto"/>
            <w:jc w:val="both"/>
          </w:pPr>
        </w:pPrChange>
      </w:pPr>
      <w:r w:rsidRPr="001F1FE2">
        <w:rPr>
          <w:rFonts w:ascii="Times New Roman" w:hAnsi="Times New Roman" w:cs="Times New Roman"/>
          <w:sz w:val="20"/>
          <w:szCs w:val="20"/>
          <w:vertAlign w:val="superscript"/>
        </w:rPr>
        <w:t>4</w:t>
      </w:r>
      <w:r w:rsidRPr="001F1FE2">
        <w:rPr>
          <w:rFonts w:ascii="Times New Roman" w:hAnsi="Times New Roman" w:cs="Times New Roman"/>
          <w:sz w:val="20"/>
          <w:szCs w:val="20"/>
        </w:rPr>
        <w:t xml:space="preserve"> Clemson Cooperative Extension Service, Clemson University, Charleston, SC, 29401</w:t>
      </w:r>
      <w:r w:rsidR="00A02FB7">
        <w:rPr>
          <w:rFonts w:ascii="Times New Roman" w:hAnsi="Times New Roman" w:cs="Times New Roman"/>
          <w:sz w:val="20"/>
          <w:szCs w:val="20"/>
        </w:rPr>
        <w:t>, USA</w:t>
      </w:r>
    </w:p>
    <w:p w14:paraId="1834D4CE" w14:textId="0E92A8C0" w:rsidR="001470EA" w:rsidRPr="001F1FE2" w:rsidRDefault="006857B7">
      <w:pPr>
        <w:spacing w:line="360" w:lineRule="auto"/>
        <w:jc w:val="both"/>
        <w:rPr>
          <w:rFonts w:ascii="Times New Roman" w:eastAsia="Times New Roman" w:hAnsi="Times New Roman" w:cs="Times New Roman"/>
          <w:sz w:val="20"/>
          <w:szCs w:val="20"/>
        </w:rPr>
        <w:pPrChange w:id="10" w:author="Amanpreet Kaur" w:date="2025-01-23T10:44:00Z" w16du:dateUtc="2025-01-23T16:44:00Z">
          <w:pPr>
            <w:spacing w:line="480" w:lineRule="auto"/>
            <w:jc w:val="both"/>
          </w:pPr>
        </w:pPrChange>
      </w:pPr>
      <w:r w:rsidRPr="001F1FE2">
        <w:rPr>
          <w:rFonts w:ascii="Times New Roman" w:hAnsi="Times New Roman" w:cs="Times New Roman"/>
          <w:sz w:val="20"/>
          <w:szCs w:val="20"/>
          <w:vertAlign w:val="superscript"/>
        </w:rPr>
        <w:t>5</w:t>
      </w:r>
      <w:r w:rsidR="001470EA">
        <w:rPr>
          <w:rFonts w:ascii="Times New Roman" w:hAnsi="Times New Roman" w:cs="Times New Roman"/>
          <w:sz w:val="20"/>
          <w:szCs w:val="20"/>
        </w:rPr>
        <w:t xml:space="preserve"> </w:t>
      </w:r>
      <w:r w:rsidR="001470EA" w:rsidRPr="001470EA">
        <w:rPr>
          <w:rFonts w:ascii="Times New Roman" w:hAnsi="Times New Roman" w:cs="Times New Roman"/>
          <w:sz w:val="20"/>
          <w:szCs w:val="20"/>
        </w:rPr>
        <w:t>NC Sta</w:t>
      </w:r>
      <w:r w:rsidR="001470EA" w:rsidRPr="00A94C80">
        <w:rPr>
          <w:rFonts w:ascii="Times New Roman" w:hAnsi="Times New Roman" w:cs="Times New Roman"/>
          <w:sz w:val="20"/>
          <w:szCs w:val="20"/>
        </w:rPr>
        <w:t xml:space="preserve">te Cooperative Extension, Mountain Research Station, </w:t>
      </w:r>
      <w:r w:rsidR="001F4240">
        <w:rPr>
          <w:rFonts w:ascii="Times New Roman" w:hAnsi="Times New Roman" w:cs="Times New Roman"/>
          <w:sz w:val="20"/>
          <w:szCs w:val="20"/>
        </w:rPr>
        <w:t xml:space="preserve">North Carolina State University, </w:t>
      </w:r>
      <w:r w:rsidR="001470EA" w:rsidRPr="001F1FE2">
        <w:rPr>
          <w:rFonts w:ascii="Times New Roman" w:eastAsia="Times New Roman" w:hAnsi="Times New Roman" w:cs="Times New Roman"/>
          <w:color w:val="000000"/>
          <w:sz w:val="20"/>
          <w:szCs w:val="20"/>
          <w:shd w:val="clear" w:color="auto" w:fill="FFFFFF"/>
        </w:rPr>
        <w:t>Waynesville, NC 28786</w:t>
      </w:r>
      <w:r w:rsidR="00A02FB7">
        <w:rPr>
          <w:rFonts w:ascii="Times New Roman" w:hAnsi="Times New Roman" w:cs="Times New Roman"/>
          <w:sz w:val="20"/>
          <w:szCs w:val="20"/>
        </w:rPr>
        <w:t>, USA</w:t>
      </w:r>
    </w:p>
    <w:p w14:paraId="1CC64A5E" w14:textId="37B94CC1" w:rsidR="005770DE" w:rsidRPr="001F1FE2" w:rsidRDefault="001470EA">
      <w:pPr>
        <w:spacing w:line="360" w:lineRule="auto"/>
        <w:jc w:val="both"/>
        <w:rPr>
          <w:rFonts w:ascii="Times New Roman" w:hAnsi="Times New Roman" w:cs="Times New Roman"/>
          <w:sz w:val="20"/>
          <w:szCs w:val="20"/>
        </w:rPr>
        <w:pPrChange w:id="11" w:author="Amanpreet Kaur" w:date="2025-01-23T10:44:00Z" w16du:dateUtc="2025-01-23T16:44:00Z">
          <w:pPr>
            <w:spacing w:line="480" w:lineRule="auto"/>
            <w:jc w:val="both"/>
          </w:pPr>
        </w:pPrChange>
      </w:pPr>
      <w:r w:rsidRPr="001F1FE2">
        <w:rPr>
          <w:rFonts w:ascii="Times New Roman" w:hAnsi="Times New Roman" w:cs="Times New Roman"/>
          <w:sz w:val="20"/>
          <w:szCs w:val="20"/>
          <w:vertAlign w:val="superscript"/>
        </w:rPr>
        <w:t>6</w:t>
      </w:r>
      <w:r w:rsidR="005770DE">
        <w:rPr>
          <w:rFonts w:ascii="Times New Roman" w:hAnsi="Times New Roman" w:cs="Times New Roman"/>
          <w:sz w:val="20"/>
          <w:szCs w:val="20"/>
          <w:vertAlign w:val="superscript"/>
        </w:rPr>
        <w:t xml:space="preserve"> </w:t>
      </w:r>
      <w:r w:rsidR="005770DE">
        <w:rPr>
          <w:rFonts w:ascii="Times New Roman" w:hAnsi="Times New Roman" w:cs="Times New Roman"/>
          <w:sz w:val="20"/>
          <w:szCs w:val="20"/>
        </w:rPr>
        <w:t>UGA Cooperative Extension, Tift County Extension, University of Georgia, Tifton, GA, 31793</w:t>
      </w:r>
      <w:r w:rsidR="00A02FB7">
        <w:rPr>
          <w:rFonts w:ascii="Times New Roman" w:hAnsi="Times New Roman" w:cs="Times New Roman"/>
          <w:sz w:val="20"/>
          <w:szCs w:val="20"/>
        </w:rPr>
        <w:t>, USA</w:t>
      </w:r>
    </w:p>
    <w:p w14:paraId="1B372F54" w14:textId="29F30FEC" w:rsidR="00C46F9A" w:rsidRDefault="00A94C80">
      <w:pPr>
        <w:spacing w:line="360" w:lineRule="auto"/>
        <w:jc w:val="both"/>
        <w:rPr>
          <w:rFonts w:ascii="Times New Roman" w:eastAsia="Times New Roman" w:hAnsi="Times New Roman" w:cs="Times New Roman"/>
          <w:color w:val="000000"/>
          <w:sz w:val="20"/>
          <w:szCs w:val="20"/>
          <w:shd w:val="clear" w:color="auto" w:fill="FFFFFF"/>
        </w:rPr>
        <w:pPrChange w:id="12" w:author="Amanpreet Kaur" w:date="2025-01-23T10:44:00Z" w16du:dateUtc="2025-01-23T16:44:00Z">
          <w:pPr>
            <w:spacing w:line="480" w:lineRule="auto"/>
            <w:jc w:val="both"/>
          </w:pPr>
        </w:pPrChange>
      </w:pPr>
      <w:r w:rsidRPr="001F1FE2">
        <w:rPr>
          <w:rFonts w:ascii="Times New Roman" w:eastAsia="Times New Roman" w:hAnsi="Times New Roman" w:cs="Times New Roman"/>
          <w:color w:val="000000"/>
          <w:sz w:val="20"/>
          <w:szCs w:val="20"/>
          <w:shd w:val="clear" w:color="auto" w:fill="FFFFFF"/>
          <w:vertAlign w:val="superscript"/>
        </w:rPr>
        <w:t>7</w:t>
      </w:r>
      <w:r>
        <w:rPr>
          <w:rFonts w:ascii="Times New Roman" w:eastAsia="Times New Roman" w:hAnsi="Times New Roman" w:cs="Times New Roman"/>
          <w:color w:val="000000"/>
          <w:sz w:val="20"/>
          <w:szCs w:val="20"/>
          <w:shd w:val="clear" w:color="auto" w:fill="FFFFFF"/>
        </w:rPr>
        <w:t xml:space="preserve"> </w:t>
      </w:r>
      <w:r w:rsidR="00C46F9A">
        <w:rPr>
          <w:rFonts w:ascii="Times New Roman" w:eastAsia="Times New Roman" w:hAnsi="Times New Roman" w:cs="Times New Roman"/>
          <w:color w:val="000000"/>
          <w:sz w:val="20"/>
          <w:szCs w:val="20"/>
          <w:shd w:val="clear" w:color="auto" w:fill="FFFFFF"/>
        </w:rPr>
        <w:t>Department of Plant Pathology, University of Georgia, Tifton CAES Campus, Tifton, GA, 31793</w:t>
      </w:r>
      <w:r w:rsidR="00A02FB7">
        <w:rPr>
          <w:rFonts w:ascii="Times New Roman" w:hAnsi="Times New Roman" w:cs="Times New Roman"/>
          <w:sz w:val="20"/>
          <w:szCs w:val="20"/>
        </w:rPr>
        <w:t>, USA</w:t>
      </w:r>
    </w:p>
    <w:p w14:paraId="1CE37A28" w14:textId="6DF89E00" w:rsidR="006B664F" w:rsidRPr="00F10513" w:rsidRDefault="00C46F9A">
      <w:pPr>
        <w:spacing w:line="360" w:lineRule="auto"/>
        <w:rPr>
          <w:rFonts w:cs="Times New Roman"/>
        </w:rPr>
        <w:pPrChange w:id="13" w:author="Amanpreet Kaur" w:date="2025-01-23T10:44:00Z" w16du:dateUtc="2025-01-23T16:44:00Z">
          <w:pPr/>
        </w:pPrChange>
      </w:pPr>
      <w:r w:rsidRPr="001F1FE2">
        <w:rPr>
          <w:rFonts w:ascii="Times New Roman" w:eastAsia="Times New Roman" w:hAnsi="Times New Roman" w:cs="Times New Roman"/>
          <w:color w:val="000000"/>
          <w:sz w:val="20"/>
          <w:szCs w:val="20"/>
          <w:shd w:val="clear" w:color="auto" w:fill="FFFFFF"/>
          <w:vertAlign w:val="superscript"/>
        </w:rPr>
        <w:t>8</w:t>
      </w:r>
      <w:r w:rsidR="00A02FB7">
        <w:rPr>
          <w:rFonts w:ascii="Times New Roman" w:eastAsia="Times New Roman" w:hAnsi="Times New Roman" w:cs="Times New Roman"/>
          <w:color w:val="000000"/>
          <w:sz w:val="20"/>
          <w:szCs w:val="20"/>
          <w:shd w:val="clear" w:color="auto" w:fill="FFFFFF"/>
          <w:vertAlign w:val="superscript"/>
        </w:rPr>
        <w:t xml:space="preserve"> </w:t>
      </w:r>
      <w:r w:rsidR="002C1F88">
        <w:rPr>
          <w:rFonts w:ascii="Times New Roman" w:eastAsia="Times New Roman" w:hAnsi="Times New Roman" w:cs="Times New Roman"/>
          <w:color w:val="000000"/>
          <w:sz w:val="20"/>
          <w:szCs w:val="20"/>
          <w:shd w:val="clear" w:color="auto" w:fill="FFFFFF"/>
        </w:rPr>
        <w:t xml:space="preserve">INRAE, </w:t>
      </w:r>
      <w:proofErr w:type="spellStart"/>
      <w:r w:rsidR="002C1F88">
        <w:rPr>
          <w:rFonts w:ascii="Times New Roman" w:eastAsia="Times New Roman" w:hAnsi="Times New Roman" w:cs="Times New Roman"/>
          <w:color w:val="000000"/>
          <w:sz w:val="20"/>
          <w:szCs w:val="20"/>
          <w:shd w:val="clear" w:color="auto" w:fill="FFFFFF"/>
        </w:rPr>
        <w:t>BioSP</w:t>
      </w:r>
      <w:proofErr w:type="spellEnd"/>
      <w:r w:rsidR="002C1F88">
        <w:rPr>
          <w:rFonts w:ascii="Times New Roman" w:eastAsia="Times New Roman" w:hAnsi="Times New Roman" w:cs="Times New Roman"/>
          <w:color w:val="000000"/>
          <w:sz w:val="20"/>
          <w:szCs w:val="20"/>
          <w:shd w:val="clear" w:color="auto" w:fill="FFFFFF"/>
        </w:rPr>
        <w:t>, 84914, Avignon, Franc</w:t>
      </w:r>
      <w:r w:rsidR="007338ED">
        <w:rPr>
          <w:rFonts w:ascii="Times New Roman" w:eastAsia="Times New Roman" w:hAnsi="Times New Roman" w:cs="Times New Roman"/>
          <w:color w:val="000000"/>
          <w:sz w:val="20"/>
          <w:szCs w:val="20"/>
          <w:shd w:val="clear" w:color="auto" w:fill="FFFFFF"/>
        </w:rPr>
        <w:t>e</w:t>
      </w:r>
    </w:p>
    <w:p w14:paraId="1FC0EB2E" w14:textId="470AF9BC" w:rsidR="005847F8" w:rsidRPr="00F10513" w:rsidRDefault="005847F8">
      <w:pPr>
        <w:spacing w:line="360" w:lineRule="auto"/>
        <w:rPr>
          <w:rFonts w:ascii="Times New Roman" w:hAnsi="Times New Roman" w:cs="Times New Roman"/>
        </w:rPr>
        <w:pPrChange w:id="14" w:author="Amanpreet Kaur" w:date="2025-01-23T10:44:00Z" w16du:dateUtc="2025-01-23T16:44:00Z">
          <w:pPr>
            <w:spacing w:line="480" w:lineRule="auto"/>
          </w:pPr>
        </w:pPrChange>
      </w:pPr>
    </w:p>
    <w:p w14:paraId="3075FEAF" w14:textId="200267D4" w:rsidR="00D26506" w:rsidRPr="00F10513" w:rsidRDefault="005847F8">
      <w:pPr>
        <w:spacing w:line="360" w:lineRule="auto"/>
        <w:rPr>
          <w:rFonts w:ascii="Times New Roman" w:hAnsi="Times New Roman" w:cs="Times New Roman"/>
        </w:rPr>
        <w:pPrChange w:id="15" w:author="Amanpreet Kaur" w:date="2025-01-23T10:44:00Z" w16du:dateUtc="2025-01-23T16:44:00Z">
          <w:pPr>
            <w:spacing w:line="480" w:lineRule="auto"/>
          </w:pPr>
        </w:pPrChange>
      </w:pPr>
      <w:r w:rsidRPr="00F10513">
        <w:rPr>
          <w:rFonts w:ascii="Times New Roman" w:hAnsi="Times New Roman" w:cs="Times New Roman"/>
        </w:rPr>
        <w:t xml:space="preserve">*These authors contributed equally to this work. </w:t>
      </w:r>
    </w:p>
    <w:p w14:paraId="18191AF4" w14:textId="20CFF7DA" w:rsidR="00D26506" w:rsidRPr="00F10513" w:rsidRDefault="003843A0">
      <w:pPr>
        <w:spacing w:line="360" w:lineRule="auto"/>
        <w:rPr>
          <w:rFonts w:ascii="Times New Roman" w:hAnsi="Times New Roman" w:cs="Times New Roman"/>
        </w:rPr>
        <w:pPrChange w:id="16" w:author="Amanpreet Kaur" w:date="2025-01-23T10:44:00Z" w16du:dateUtc="2025-01-23T16:44:00Z">
          <w:pPr>
            <w:spacing w:line="480" w:lineRule="auto"/>
          </w:pPr>
        </w:pPrChange>
      </w:pPr>
      <w:r w:rsidRPr="00F10513">
        <w:rPr>
          <w:rFonts w:ascii="Times New Roman" w:hAnsi="Times New Roman" w:cs="Times New Roman"/>
        </w:rPr>
        <w:t xml:space="preserve">Short title: </w:t>
      </w:r>
      <w:r w:rsidR="005C7AFC" w:rsidRPr="005C7AFC">
        <w:rPr>
          <w:rFonts w:ascii="Times New Roman" w:hAnsi="Times New Roman" w:cs="Times New Roman"/>
        </w:rPr>
        <w:t xml:space="preserve">Climate - </w:t>
      </w:r>
      <w:r w:rsidR="005C7AFC">
        <w:rPr>
          <w:rFonts w:ascii="Times New Roman" w:hAnsi="Times New Roman" w:cs="Times New Roman"/>
        </w:rPr>
        <w:t>P</w:t>
      </w:r>
      <w:r w:rsidR="005C7AFC" w:rsidRPr="005C7AFC">
        <w:rPr>
          <w:rFonts w:ascii="Times New Roman" w:hAnsi="Times New Roman" w:cs="Times New Roman"/>
        </w:rPr>
        <w:t>athogen diversity interaction shape disease dynamics</w:t>
      </w:r>
    </w:p>
    <w:p w14:paraId="2F0B9597" w14:textId="32768B61" w:rsidR="009633DA" w:rsidRPr="00F10513" w:rsidRDefault="009633DA">
      <w:pPr>
        <w:spacing w:line="360" w:lineRule="auto"/>
        <w:rPr>
          <w:rFonts w:ascii="Times New Roman" w:hAnsi="Times New Roman" w:cs="Times New Roman"/>
        </w:rPr>
        <w:pPrChange w:id="17" w:author="Amanpreet Kaur" w:date="2025-01-23T10:44:00Z" w16du:dateUtc="2025-01-23T16:44:00Z">
          <w:pPr>
            <w:spacing w:line="480" w:lineRule="auto"/>
          </w:pPr>
        </w:pPrChange>
      </w:pPr>
      <w:r w:rsidRPr="00F10513">
        <w:rPr>
          <w:rFonts w:ascii="Times New Roman" w:hAnsi="Times New Roman" w:cs="Times New Roman"/>
        </w:rPr>
        <w:t xml:space="preserve">Corresponding Author: Neha </w:t>
      </w:r>
      <w:proofErr w:type="spellStart"/>
      <w:r w:rsidRPr="00F10513">
        <w:rPr>
          <w:rFonts w:ascii="Times New Roman" w:hAnsi="Times New Roman" w:cs="Times New Roman"/>
        </w:rPr>
        <w:t>Potnis</w:t>
      </w:r>
      <w:proofErr w:type="spellEnd"/>
      <w:r w:rsidRPr="00F10513">
        <w:rPr>
          <w:rFonts w:ascii="Times New Roman" w:hAnsi="Times New Roman" w:cs="Times New Roman"/>
        </w:rPr>
        <w:t xml:space="preserve">, </w:t>
      </w:r>
      <w:r>
        <w:fldChar w:fldCharType="begin"/>
      </w:r>
      <w:r>
        <w:instrText>HYPERLINK "mailto:nzp0024@auburn.edu"</w:instrText>
      </w:r>
      <w:r>
        <w:fldChar w:fldCharType="separate"/>
      </w:r>
      <w:r w:rsidRPr="00F10513">
        <w:rPr>
          <w:rStyle w:val="Hyperlink"/>
          <w:rFonts w:ascii="Times New Roman" w:hAnsi="Times New Roman" w:cs="Times New Roman"/>
        </w:rPr>
        <w:t>nzp0024@auburn.edu</w:t>
      </w:r>
      <w:r>
        <w:fldChar w:fldCharType="end"/>
      </w:r>
    </w:p>
    <w:p w14:paraId="2650CF95" w14:textId="77777777" w:rsidR="009633DA" w:rsidRPr="00F10513" w:rsidRDefault="009633DA">
      <w:pPr>
        <w:spacing w:line="360" w:lineRule="auto"/>
        <w:rPr>
          <w:rFonts w:ascii="Times New Roman" w:hAnsi="Times New Roman" w:cs="Times New Roman"/>
        </w:rPr>
        <w:pPrChange w:id="18" w:author="Amanpreet Kaur" w:date="2025-01-23T10:44:00Z" w16du:dateUtc="2025-01-23T16:44:00Z">
          <w:pPr>
            <w:spacing w:line="480" w:lineRule="auto"/>
          </w:pPr>
        </w:pPrChange>
      </w:pPr>
    </w:p>
    <w:p w14:paraId="6CF3846E" w14:textId="77777777" w:rsidR="00742F0A" w:rsidRDefault="00742F0A">
      <w:pPr>
        <w:spacing w:line="360" w:lineRule="auto"/>
        <w:rPr>
          <w:rFonts w:ascii="Times New Roman" w:hAnsi="Times New Roman" w:cs="Times New Roman"/>
        </w:rPr>
        <w:pPrChange w:id="19" w:author="Amanpreet Kaur" w:date="2025-01-23T10:44:00Z" w16du:dateUtc="2025-01-23T16:44:00Z">
          <w:pPr>
            <w:spacing w:line="480" w:lineRule="auto"/>
          </w:pPr>
        </w:pPrChange>
      </w:pPr>
    </w:p>
    <w:p w14:paraId="6EC60769" w14:textId="77777777" w:rsidR="00742F0A" w:rsidRPr="00F10513" w:rsidRDefault="00742F0A">
      <w:pPr>
        <w:spacing w:line="360" w:lineRule="auto"/>
        <w:rPr>
          <w:rFonts w:ascii="Times New Roman" w:hAnsi="Times New Roman" w:cs="Times New Roman"/>
        </w:rPr>
        <w:pPrChange w:id="20" w:author="Amanpreet Kaur" w:date="2025-01-23T10:44:00Z" w16du:dateUtc="2025-01-23T16:44:00Z">
          <w:pPr>
            <w:spacing w:line="480" w:lineRule="auto"/>
          </w:pPr>
        </w:pPrChange>
      </w:pPr>
    </w:p>
    <w:p w14:paraId="2BDB5A7A" w14:textId="192ABE82" w:rsidR="00D26506" w:rsidRDefault="00D26506" w:rsidP="00633067">
      <w:pPr>
        <w:spacing w:line="360" w:lineRule="auto"/>
        <w:rPr>
          <w:ins w:id="21" w:author="Amanpreet Kaur" w:date="2025-01-23T10:44:00Z" w16du:dateUtc="2025-01-23T16:44:00Z"/>
          <w:rFonts w:ascii="Times New Roman" w:hAnsi="Times New Roman" w:cs="Times New Roman"/>
        </w:rPr>
      </w:pPr>
    </w:p>
    <w:p w14:paraId="622EAB32" w14:textId="77777777" w:rsidR="00633067" w:rsidRDefault="00633067" w:rsidP="00633067">
      <w:pPr>
        <w:spacing w:line="360" w:lineRule="auto"/>
        <w:rPr>
          <w:ins w:id="22" w:author="Amanpreet Kaur" w:date="2025-01-23T10:44:00Z" w16du:dateUtc="2025-01-23T16:44:00Z"/>
          <w:rFonts w:ascii="Times New Roman" w:hAnsi="Times New Roman" w:cs="Times New Roman"/>
        </w:rPr>
      </w:pPr>
    </w:p>
    <w:p w14:paraId="485B0BA0" w14:textId="77777777" w:rsidR="00633067" w:rsidRDefault="00633067" w:rsidP="00633067">
      <w:pPr>
        <w:spacing w:line="360" w:lineRule="auto"/>
        <w:rPr>
          <w:ins w:id="23" w:author="Amanpreet Kaur" w:date="2025-01-23T10:44:00Z" w16du:dateUtc="2025-01-23T16:44:00Z"/>
          <w:rFonts w:ascii="Times New Roman" w:hAnsi="Times New Roman" w:cs="Times New Roman"/>
        </w:rPr>
      </w:pPr>
    </w:p>
    <w:p w14:paraId="69489893" w14:textId="77777777" w:rsidR="00633067" w:rsidRDefault="00633067" w:rsidP="00633067">
      <w:pPr>
        <w:spacing w:line="360" w:lineRule="auto"/>
        <w:rPr>
          <w:ins w:id="24" w:author="Amanpreet Kaur" w:date="2025-01-23T10:44:00Z" w16du:dateUtc="2025-01-23T16:44:00Z"/>
          <w:rFonts w:ascii="Times New Roman" w:hAnsi="Times New Roman" w:cs="Times New Roman"/>
        </w:rPr>
      </w:pPr>
    </w:p>
    <w:p w14:paraId="55F7A7AC" w14:textId="77777777" w:rsidR="00633067" w:rsidRDefault="00633067" w:rsidP="00633067">
      <w:pPr>
        <w:spacing w:line="360" w:lineRule="auto"/>
        <w:rPr>
          <w:ins w:id="25" w:author="Amanpreet Kaur" w:date="2025-01-23T10:44:00Z" w16du:dateUtc="2025-01-23T16:44:00Z"/>
          <w:rFonts w:ascii="Times New Roman" w:hAnsi="Times New Roman" w:cs="Times New Roman"/>
        </w:rPr>
      </w:pPr>
    </w:p>
    <w:p w14:paraId="27B13703" w14:textId="77777777" w:rsidR="00633067" w:rsidRDefault="00633067" w:rsidP="00633067">
      <w:pPr>
        <w:spacing w:line="360" w:lineRule="auto"/>
        <w:rPr>
          <w:ins w:id="26" w:author="Amanpreet Kaur" w:date="2025-01-23T10:44:00Z" w16du:dateUtc="2025-01-23T16:44:00Z"/>
          <w:rFonts w:ascii="Times New Roman" w:hAnsi="Times New Roman" w:cs="Times New Roman"/>
        </w:rPr>
      </w:pPr>
    </w:p>
    <w:p w14:paraId="71E6022F" w14:textId="77777777" w:rsidR="00633067" w:rsidDel="00633067" w:rsidRDefault="00633067" w:rsidP="00633067">
      <w:pPr>
        <w:pStyle w:val="Heading2"/>
        <w:numPr>
          <w:ilvl w:val="0"/>
          <w:numId w:val="0"/>
        </w:numPr>
        <w:spacing w:line="360" w:lineRule="auto"/>
        <w:jc w:val="both"/>
        <w:rPr>
          <w:del w:id="27" w:author="Amanpreet Kaur" w:date="2025-01-23T10:44:00Z" w16du:dateUtc="2025-01-23T16:44:00Z"/>
          <w:rFonts w:cs="Times New Roman"/>
          <w:szCs w:val="24"/>
        </w:rPr>
      </w:pPr>
    </w:p>
    <w:p w14:paraId="7D3B1761" w14:textId="77777777" w:rsidR="00633067" w:rsidRPr="00633067" w:rsidRDefault="00633067">
      <w:pPr>
        <w:rPr>
          <w:ins w:id="28" w:author="Amanpreet Kaur" w:date="2025-01-23T10:45:00Z" w16du:dateUtc="2025-01-23T16:45:00Z"/>
          <w:rPrChange w:id="29" w:author="Amanpreet Kaur" w:date="2025-01-23T10:45:00Z" w16du:dateUtc="2025-01-23T16:45:00Z">
            <w:rPr>
              <w:ins w:id="30" w:author="Amanpreet Kaur" w:date="2025-01-23T10:45:00Z" w16du:dateUtc="2025-01-23T16:45:00Z"/>
              <w:rFonts w:ascii="Times New Roman" w:hAnsi="Times New Roman" w:cs="Times New Roman"/>
            </w:rPr>
          </w:rPrChange>
        </w:rPr>
        <w:pPrChange w:id="31" w:author="Amanpreet Kaur" w:date="2025-01-23T10:45:00Z" w16du:dateUtc="2025-01-23T16:45:00Z">
          <w:pPr>
            <w:spacing w:line="480" w:lineRule="auto"/>
          </w:pPr>
        </w:pPrChange>
      </w:pPr>
    </w:p>
    <w:p w14:paraId="48400F8A" w14:textId="5F5B7E1E" w:rsidR="00B101F9" w:rsidRPr="00F10513" w:rsidRDefault="00073AD6">
      <w:pPr>
        <w:pStyle w:val="Heading2"/>
        <w:numPr>
          <w:ilvl w:val="0"/>
          <w:numId w:val="0"/>
        </w:numPr>
        <w:spacing w:line="360" w:lineRule="auto"/>
        <w:jc w:val="both"/>
        <w:rPr>
          <w:rFonts w:cs="Times New Roman"/>
          <w:szCs w:val="24"/>
        </w:rPr>
        <w:pPrChange w:id="32" w:author="Amanpreet Kaur" w:date="2025-01-23T10:44:00Z" w16du:dateUtc="2025-01-23T16:44:00Z">
          <w:pPr>
            <w:pStyle w:val="Heading2"/>
            <w:numPr>
              <w:ilvl w:val="0"/>
              <w:numId w:val="0"/>
            </w:numPr>
            <w:spacing w:line="480" w:lineRule="auto"/>
            <w:ind w:left="0" w:firstLine="0"/>
            <w:jc w:val="both"/>
          </w:pPr>
        </w:pPrChange>
      </w:pPr>
      <w:r>
        <w:rPr>
          <w:rFonts w:cs="Times New Roman"/>
          <w:szCs w:val="24"/>
        </w:rPr>
        <w:lastRenderedPageBreak/>
        <w:t>Summary</w:t>
      </w:r>
    </w:p>
    <w:p w14:paraId="3454223D" w14:textId="7B0C00F0" w:rsidR="00761743" w:rsidRDefault="0075239E">
      <w:pPr>
        <w:spacing w:line="360" w:lineRule="auto"/>
        <w:jc w:val="both"/>
        <w:rPr>
          <w:rFonts w:ascii="Times New Roman" w:hAnsi="Times New Roman" w:cs="Times New Roman"/>
        </w:rPr>
        <w:pPrChange w:id="33" w:author="Amanpreet Kaur" w:date="2025-01-23T10:44:00Z" w16du:dateUtc="2025-01-23T16:44:00Z">
          <w:pPr>
            <w:spacing w:line="480" w:lineRule="auto"/>
            <w:jc w:val="both"/>
          </w:pPr>
        </w:pPrChange>
      </w:pPr>
      <w:r>
        <w:rPr>
          <w:rFonts w:ascii="Times New Roman" w:hAnsi="Times New Roman" w:cs="Times New Roman"/>
        </w:rPr>
        <w:t xml:space="preserve">Endemic pathogens continue to pose threats in managing recurring outbreaks, especially in </w:t>
      </w:r>
      <w:r w:rsidR="00D724B3">
        <w:rPr>
          <w:rFonts w:ascii="Times New Roman" w:hAnsi="Times New Roman" w:cs="Times New Roman"/>
        </w:rPr>
        <w:t xml:space="preserve">the </w:t>
      </w:r>
      <w:r>
        <w:rPr>
          <w:rFonts w:ascii="Times New Roman" w:hAnsi="Times New Roman" w:cs="Times New Roman"/>
        </w:rPr>
        <w:t>agricultural settings. How these outbreaks unfold and what drives the variability in disease epidemics is less understood.</w:t>
      </w:r>
      <w:r w:rsidR="00D724B3">
        <w:rPr>
          <w:rFonts w:ascii="Times New Roman" w:hAnsi="Times New Roman" w:cs="Times New Roman"/>
        </w:rPr>
        <w:t xml:space="preserve"> We addressed this question by</w:t>
      </w:r>
      <w:r w:rsidR="006F7A86">
        <w:rPr>
          <w:rFonts w:ascii="Times New Roman" w:hAnsi="Times New Roman" w:cs="Times New Roman"/>
        </w:rPr>
        <w:t xml:space="preserve"> developing an integrated approach that link</w:t>
      </w:r>
      <w:r w:rsidR="00086BCC">
        <w:rPr>
          <w:rFonts w:ascii="Times New Roman" w:hAnsi="Times New Roman" w:cs="Times New Roman"/>
        </w:rPr>
        <w:t>ed</w:t>
      </w:r>
      <w:r w:rsidR="006F7A86">
        <w:rPr>
          <w:rFonts w:ascii="Times New Roman" w:hAnsi="Times New Roman" w:cs="Times New Roman"/>
        </w:rPr>
        <w:t xml:space="preserve"> within-field pathogen genetic polymorphism to climatic </w:t>
      </w:r>
      <w:r w:rsidR="00086BCC">
        <w:rPr>
          <w:rFonts w:ascii="Times New Roman" w:hAnsi="Times New Roman" w:cs="Times New Roman"/>
        </w:rPr>
        <w:t>data</w:t>
      </w:r>
      <w:r w:rsidR="00105B50">
        <w:rPr>
          <w:rFonts w:ascii="Times New Roman" w:hAnsi="Times New Roman" w:cs="Times New Roman"/>
        </w:rPr>
        <w:t xml:space="preserve"> to </w:t>
      </w:r>
      <w:r w:rsidR="000D757A">
        <w:rPr>
          <w:rFonts w:ascii="Times New Roman" w:hAnsi="Times New Roman" w:cs="Times New Roman"/>
        </w:rPr>
        <w:t>study</w:t>
      </w:r>
      <w:r w:rsidR="00105B50">
        <w:rPr>
          <w:rFonts w:ascii="Times New Roman" w:hAnsi="Times New Roman" w:cs="Times New Roman"/>
        </w:rPr>
        <w:t xml:space="preserve"> epidemic across fields</w:t>
      </w:r>
      <w:r w:rsidR="006F7A86">
        <w:rPr>
          <w:rFonts w:ascii="Times New Roman" w:hAnsi="Times New Roman" w:cs="Times New Roman"/>
        </w:rPr>
        <w:t xml:space="preserve">. </w:t>
      </w:r>
      <w:r w:rsidR="00500F1D">
        <w:rPr>
          <w:rFonts w:ascii="Times New Roman" w:hAnsi="Times New Roman" w:cs="Times New Roman"/>
        </w:rPr>
        <w:t xml:space="preserve">In contrast to the classical notion of </w:t>
      </w:r>
      <w:r w:rsidR="00CF234F">
        <w:rPr>
          <w:rFonts w:ascii="Times New Roman" w:hAnsi="Times New Roman" w:cs="Times New Roman"/>
        </w:rPr>
        <w:t xml:space="preserve">a </w:t>
      </w:r>
      <w:r w:rsidR="00500F1D">
        <w:rPr>
          <w:rFonts w:ascii="Times New Roman" w:hAnsi="Times New Roman" w:cs="Times New Roman"/>
        </w:rPr>
        <w:t xml:space="preserve">single </w:t>
      </w:r>
      <w:r w:rsidR="00CF234F">
        <w:rPr>
          <w:rFonts w:ascii="Times New Roman" w:hAnsi="Times New Roman" w:cs="Times New Roman"/>
        </w:rPr>
        <w:t xml:space="preserve">dominant </w:t>
      </w:r>
      <w:r w:rsidR="00500F1D">
        <w:rPr>
          <w:rFonts w:ascii="Times New Roman" w:hAnsi="Times New Roman" w:cs="Times New Roman"/>
        </w:rPr>
        <w:t xml:space="preserve">pathogen lineage in the agricultural fields, we found </w:t>
      </w:r>
      <w:r w:rsidR="008C03D3">
        <w:rPr>
          <w:rFonts w:ascii="Times New Roman" w:hAnsi="Times New Roman" w:cs="Times New Roman"/>
        </w:rPr>
        <w:t>co-existence of multiple lineages</w:t>
      </w:r>
      <w:r w:rsidR="008C03D3" w:rsidRPr="00F10513">
        <w:rPr>
          <w:rFonts w:ascii="Times New Roman" w:hAnsi="Times New Roman" w:cs="Times New Roman"/>
        </w:rPr>
        <w:t xml:space="preserve"> </w:t>
      </w:r>
      <w:r w:rsidR="002C4805">
        <w:rPr>
          <w:rFonts w:ascii="Times New Roman" w:hAnsi="Times New Roman" w:cs="Times New Roman"/>
        </w:rPr>
        <w:t xml:space="preserve">within </w:t>
      </w:r>
      <w:r w:rsidR="008C03D3">
        <w:rPr>
          <w:rFonts w:ascii="Times New Roman" w:hAnsi="Times New Roman" w:cs="Times New Roman"/>
        </w:rPr>
        <w:t>a field</w:t>
      </w:r>
      <w:r w:rsidR="00500F1D">
        <w:rPr>
          <w:rFonts w:ascii="Times New Roman" w:hAnsi="Times New Roman" w:cs="Times New Roman"/>
        </w:rPr>
        <w:t>.</w:t>
      </w:r>
      <w:r w:rsidR="00761743">
        <w:rPr>
          <w:rFonts w:ascii="Times New Roman" w:hAnsi="Times New Roman" w:cs="Times New Roman"/>
        </w:rPr>
        <w:t xml:space="preserve"> </w:t>
      </w:r>
      <w:r w:rsidR="002C4805">
        <w:rPr>
          <w:rFonts w:ascii="Times New Roman" w:hAnsi="Times New Roman" w:cs="Times New Roman"/>
        </w:rPr>
        <w:t>P</w:t>
      </w:r>
      <w:r w:rsidR="00761743">
        <w:rPr>
          <w:rFonts w:ascii="Times New Roman" w:hAnsi="Times New Roman" w:cs="Times New Roman"/>
        </w:rPr>
        <w:t xml:space="preserve">athogen </w:t>
      </w:r>
      <w:r w:rsidR="00543063">
        <w:rPr>
          <w:rFonts w:ascii="Times New Roman" w:hAnsi="Times New Roman" w:cs="Times New Roman"/>
        </w:rPr>
        <w:t xml:space="preserve">genetic diversity, climate-dependent compositional dynamics, and differential fitness contributions </w:t>
      </w:r>
      <w:r w:rsidR="00761743">
        <w:rPr>
          <w:rFonts w:ascii="Times New Roman" w:hAnsi="Times New Roman" w:cs="Times New Roman"/>
        </w:rPr>
        <w:t>dictate</w:t>
      </w:r>
      <w:r w:rsidR="001F7A65">
        <w:rPr>
          <w:rFonts w:ascii="Times New Roman" w:hAnsi="Times New Roman" w:cs="Times New Roman"/>
        </w:rPr>
        <w:t>d</w:t>
      </w:r>
      <w:r w:rsidR="00761743">
        <w:rPr>
          <w:rFonts w:ascii="Times New Roman" w:hAnsi="Times New Roman" w:cs="Times New Roman"/>
        </w:rPr>
        <w:t xml:space="preserve"> </w:t>
      </w:r>
      <w:r w:rsidR="00543063">
        <w:rPr>
          <w:rFonts w:ascii="Times New Roman" w:hAnsi="Times New Roman" w:cs="Times New Roman"/>
        </w:rPr>
        <w:t>variability of epidemics</w:t>
      </w:r>
      <w:r w:rsidR="007427D1">
        <w:rPr>
          <w:rFonts w:ascii="Times New Roman" w:hAnsi="Times New Roman" w:cs="Times New Roman"/>
        </w:rPr>
        <w:t xml:space="preserve"> and reflected adaptive strategy that enable</w:t>
      </w:r>
      <w:r w:rsidR="000D757A">
        <w:rPr>
          <w:rFonts w:ascii="Times New Roman" w:hAnsi="Times New Roman" w:cs="Times New Roman"/>
        </w:rPr>
        <w:t>s</w:t>
      </w:r>
      <w:r w:rsidR="007427D1">
        <w:rPr>
          <w:rFonts w:ascii="Times New Roman" w:hAnsi="Times New Roman" w:cs="Times New Roman"/>
        </w:rPr>
        <w:t xml:space="preserve"> pathogen to dynamically respond to environmental fluctuations</w:t>
      </w:r>
      <w:r w:rsidR="00543063">
        <w:rPr>
          <w:rFonts w:ascii="Times New Roman" w:hAnsi="Times New Roman" w:cs="Times New Roman"/>
        </w:rPr>
        <w:t xml:space="preserve">. </w:t>
      </w:r>
      <w:r w:rsidR="00CC058A">
        <w:rPr>
          <w:rFonts w:ascii="Times New Roman" w:hAnsi="Times New Roman" w:cs="Times New Roman"/>
        </w:rPr>
        <w:t xml:space="preserve">Despite </w:t>
      </w:r>
      <w:r w:rsidR="00AC3B6F">
        <w:rPr>
          <w:rFonts w:ascii="Times New Roman" w:hAnsi="Times New Roman" w:cs="Times New Roman"/>
        </w:rPr>
        <w:t xml:space="preserve">genetic </w:t>
      </w:r>
      <w:r w:rsidR="00CC058A">
        <w:rPr>
          <w:rFonts w:ascii="Times New Roman" w:hAnsi="Times New Roman" w:cs="Times New Roman"/>
        </w:rPr>
        <w:t>heterogeneity, we</w:t>
      </w:r>
      <w:r w:rsidR="00B73BF3">
        <w:rPr>
          <w:rFonts w:ascii="Times New Roman" w:hAnsi="Times New Roman" w:cs="Times New Roman"/>
        </w:rPr>
        <w:t xml:space="preserve"> identified positively selected loci under parallel evolutio</w:t>
      </w:r>
      <w:r w:rsidR="00761743">
        <w:rPr>
          <w:rFonts w:ascii="Times New Roman" w:hAnsi="Times New Roman" w:cs="Times New Roman"/>
        </w:rPr>
        <w:t>n</w:t>
      </w:r>
      <w:r w:rsidR="00CF234F">
        <w:rPr>
          <w:rFonts w:ascii="Times New Roman" w:hAnsi="Times New Roman" w:cs="Times New Roman"/>
        </w:rPr>
        <w:t xml:space="preserve"> that may serve as targets for management strategies</w:t>
      </w:r>
      <w:r w:rsidR="00B73BF3">
        <w:rPr>
          <w:rFonts w:ascii="Times New Roman" w:hAnsi="Times New Roman" w:cs="Times New Roman"/>
        </w:rPr>
        <w:t>.</w:t>
      </w:r>
      <w:r w:rsidR="00CC058A">
        <w:rPr>
          <w:rFonts w:ascii="Times New Roman" w:hAnsi="Times New Roman" w:cs="Times New Roman"/>
        </w:rPr>
        <w:t xml:space="preserve"> </w:t>
      </w:r>
      <w:r w:rsidR="00761743" w:rsidRPr="008379B0">
        <w:rPr>
          <w:rFonts w:ascii="Times New Roman" w:hAnsi="Times New Roman" w:cs="Times New Roman"/>
        </w:rPr>
        <w:t xml:space="preserve">Our </w:t>
      </w:r>
      <w:r w:rsidR="00CF234F">
        <w:rPr>
          <w:rFonts w:ascii="Times New Roman" w:hAnsi="Times New Roman" w:cs="Times New Roman"/>
        </w:rPr>
        <w:t xml:space="preserve">integrative </w:t>
      </w:r>
      <w:r w:rsidR="00761743" w:rsidRPr="008379B0">
        <w:rPr>
          <w:rFonts w:ascii="Times New Roman" w:hAnsi="Times New Roman" w:cs="Times New Roman"/>
        </w:rPr>
        <w:t xml:space="preserve">approach is general enough to finely investigate </w:t>
      </w:r>
      <w:r w:rsidR="00761743">
        <w:rPr>
          <w:rFonts w:ascii="Times New Roman" w:hAnsi="Times New Roman" w:cs="Times New Roman"/>
        </w:rPr>
        <w:t>disease epidemics</w:t>
      </w:r>
      <w:r w:rsidR="00761743" w:rsidRPr="008379B0">
        <w:rPr>
          <w:rFonts w:ascii="Times New Roman" w:hAnsi="Times New Roman" w:cs="Times New Roman"/>
        </w:rPr>
        <w:t xml:space="preserve"> at large scales in diverse case-studies concerning plant</w:t>
      </w:r>
      <w:r w:rsidR="00761743">
        <w:rPr>
          <w:rFonts w:ascii="Times New Roman" w:hAnsi="Times New Roman" w:cs="Times New Roman"/>
        </w:rPr>
        <w:t xml:space="preserve">, </w:t>
      </w:r>
      <w:r w:rsidR="00761743" w:rsidRPr="008379B0">
        <w:rPr>
          <w:rFonts w:ascii="Times New Roman" w:hAnsi="Times New Roman" w:cs="Times New Roman"/>
        </w:rPr>
        <w:t>animal and human health.</w:t>
      </w:r>
    </w:p>
    <w:bookmarkEnd w:id="0"/>
    <w:p w14:paraId="42BBD831" w14:textId="77777777" w:rsidR="00B331A1" w:rsidRDefault="00B331A1">
      <w:pPr>
        <w:spacing w:line="360" w:lineRule="auto"/>
        <w:jc w:val="both"/>
        <w:rPr>
          <w:rFonts w:ascii="Times New Roman" w:hAnsi="Times New Roman" w:cs="Times New Roman"/>
        </w:rPr>
        <w:pPrChange w:id="34" w:author="Amanpreet Kaur" w:date="2025-01-23T10:44:00Z" w16du:dateUtc="2025-01-23T16:44:00Z">
          <w:pPr>
            <w:spacing w:line="480" w:lineRule="auto"/>
            <w:jc w:val="both"/>
          </w:pPr>
        </w:pPrChange>
      </w:pPr>
    </w:p>
    <w:p w14:paraId="72A986C3" w14:textId="5A3FED5B" w:rsidR="00F62AE1" w:rsidRDefault="00004E15">
      <w:pPr>
        <w:spacing w:line="360" w:lineRule="auto"/>
        <w:jc w:val="both"/>
        <w:rPr>
          <w:rFonts w:ascii="Times New Roman" w:hAnsi="Times New Roman" w:cs="Times New Roman"/>
        </w:rPr>
        <w:pPrChange w:id="35" w:author="Amanpreet Kaur" w:date="2025-01-23T10:44:00Z" w16du:dateUtc="2025-01-23T16:44:00Z">
          <w:pPr>
            <w:spacing w:line="480" w:lineRule="auto"/>
            <w:jc w:val="both"/>
          </w:pPr>
        </w:pPrChange>
      </w:pPr>
      <w:r>
        <w:rPr>
          <w:rFonts w:ascii="Times New Roman" w:hAnsi="Times New Roman" w:cs="Times New Roman"/>
        </w:rPr>
        <w:t>Keywords</w:t>
      </w:r>
    </w:p>
    <w:p w14:paraId="47A66370" w14:textId="380265AB" w:rsidR="00004E15" w:rsidRDefault="00004E15">
      <w:pPr>
        <w:spacing w:line="360" w:lineRule="auto"/>
        <w:jc w:val="both"/>
        <w:rPr>
          <w:rFonts w:ascii="Times New Roman" w:hAnsi="Times New Roman" w:cs="Times New Roman"/>
        </w:rPr>
        <w:pPrChange w:id="36" w:author="Amanpreet Kaur" w:date="2025-01-23T10:44:00Z" w16du:dateUtc="2025-01-23T16:44:00Z">
          <w:pPr>
            <w:spacing w:line="480" w:lineRule="auto"/>
            <w:jc w:val="both"/>
          </w:pPr>
        </w:pPrChange>
      </w:pPr>
      <w:r>
        <w:rPr>
          <w:rFonts w:ascii="Times New Roman" w:hAnsi="Times New Roman" w:cs="Times New Roman"/>
        </w:rPr>
        <w:t>Population structure, climatic change, fitness variability, variant oscillations, metagenomics,</w:t>
      </w:r>
    </w:p>
    <w:p w14:paraId="3DE49FB3" w14:textId="77777777" w:rsidR="00F62AE1" w:rsidRPr="00F10513" w:rsidRDefault="00F62AE1">
      <w:pPr>
        <w:spacing w:line="360" w:lineRule="auto"/>
        <w:jc w:val="both"/>
        <w:pPrChange w:id="37" w:author="Amanpreet Kaur" w:date="2025-01-23T10:44:00Z" w16du:dateUtc="2025-01-23T16:44:00Z">
          <w:pPr>
            <w:spacing w:line="480" w:lineRule="auto"/>
            <w:jc w:val="both"/>
          </w:pPr>
        </w:pPrChange>
      </w:pPr>
    </w:p>
    <w:p w14:paraId="0C020AE3" w14:textId="79D34D5A" w:rsidR="006C62F6" w:rsidRPr="00F10513" w:rsidRDefault="60BCDF7D">
      <w:pPr>
        <w:pStyle w:val="Heading2"/>
        <w:numPr>
          <w:ilvl w:val="0"/>
          <w:numId w:val="4"/>
        </w:numPr>
        <w:spacing w:line="360" w:lineRule="auto"/>
        <w:ind w:left="0" w:hanging="270"/>
        <w:jc w:val="both"/>
        <w:rPr>
          <w:rFonts w:eastAsia="Arial" w:cs="Times New Roman"/>
          <w:bCs/>
          <w:szCs w:val="24"/>
        </w:rPr>
        <w:pPrChange w:id="38" w:author="Amanpreet Kaur" w:date="2025-01-23T10:50:00Z" w16du:dateUtc="2025-01-23T16:50:00Z">
          <w:pPr>
            <w:pStyle w:val="Heading2"/>
            <w:numPr>
              <w:ilvl w:val="0"/>
              <w:numId w:val="0"/>
            </w:numPr>
            <w:spacing w:line="480" w:lineRule="auto"/>
            <w:ind w:left="0" w:firstLine="0"/>
            <w:jc w:val="both"/>
          </w:pPr>
        </w:pPrChange>
      </w:pPr>
      <w:r w:rsidRPr="00F10513">
        <w:rPr>
          <w:rFonts w:eastAsia="Arial" w:cs="Times New Roman"/>
          <w:bCs/>
          <w:szCs w:val="24"/>
        </w:rPr>
        <w:t xml:space="preserve">Introduction </w:t>
      </w:r>
    </w:p>
    <w:p w14:paraId="23B37E5F" w14:textId="055A10BC" w:rsidR="00765CEF" w:rsidRDefault="000748C9">
      <w:pPr>
        <w:spacing w:line="360" w:lineRule="auto"/>
        <w:jc w:val="both"/>
        <w:rPr>
          <w:rFonts w:ascii="Times New Roman" w:eastAsia="Arial" w:hAnsi="Times New Roman" w:cs="Times New Roman"/>
          <w:color w:val="000000" w:themeColor="text1"/>
          <w:lang w:val="fr-FR"/>
        </w:rPr>
        <w:pPrChange w:id="39" w:author="Amanpreet Kaur" w:date="2025-01-23T10:44:00Z" w16du:dateUtc="2025-01-23T16:44:00Z">
          <w:pPr>
            <w:spacing w:line="480" w:lineRule="auto"/>
            <w:jc w:val="both"/>
          </w:pPr>
        </w:pPrChange>
      </w:pPr>
      <w:r>
        <w:rPr>
          <w:rFonts w:ascii="Times New Roman" w:eastAsia="Arial" w:hAnsi="Times New Roman" w:cs="Times New Roman"/>
        </w:rPr>
        <w:t xml:space="preserve">Predicting the disease </w:t>
      </w:r>
      <w:r w:rsidR="009D68AF">
        <w:rPr>
          <w:rFonts w:ascii="Times New Roman" w:eastAsia="Arial" w:hAnsi="Times New Roman" w:cs="Times New Roman"/>
        </w:rPr>
        <w:t>epidemics</w:t>
      </w:r>
      <w:r>
        <w:rPr>
          <w:rFonts w:ascii="Times New Roman" w:eastAsia="Arial" w:hAnsi="Times New Roman" w:cs="Times New Roman"/>
        </w:rPr>
        <w:t xml:space="preserve"> in the face of climate change is a major challenge </w:t>
      </w:r>
      <w:r w:rsidR="00FD588E">
        <w:rPr>
          <w:rFonts w:ascii="Times New Roman" w:eastAsia="Arial" w:hAnsi="Times New Roman" w:cs="Times New Roman"/>
        </w:rPr>
        <w:t xml:space="preserve">in </w:t>
      </w:r>
      <w:r>
        <w:rPr>
          <w:rFonts w:ascii="Times New Roman" w:eastAsia="Arial" w:hAnsi="Times New Roman" w:cs="Times New Roman"/>
        </w:rPr>
        <w:t xml:space="preserve">epidemiological studies </w:t>
      </w:r>
      <w:r w:rsidR="00937854">
        <w:rPr>
          <w:rFonts w:ascii="Times New Roman" w:eastAsia="Arial" w:hAnsi="Times New Roman" w:cs="Times New Roman"/>
        </w:rPr>
        <w:t xml:space="preserve">of diseases </w:t>
      </w:r>
      <w:r>
        <w:rPr>
          <w:rFonts w:ascii="Times New Roman" w:eastAsia="Arial" w:hAnsi="Times New Roman" w:cs="Times New Roman"/>
        </w:rPr>
        <w:t>impacting human, wildlife and plant health</w:t>
      </w:r>
      <w:r w:rsidR="00DE61A3">
        <w:rPr>
          <w:rFonts w:ascii="Times New Roman" w:eastAsia="Arial" w:hAnsi="Times New Roman" w:cs="Times New Roman"/>
        </w:rPr>
        <w:t xml:space="preserve"> </w:t>
      </w:r>
      <w:r w:rsidR="002D3547">
        <w:rPr>
          <w:rFonts w:ascii="Times New Roman" w:eastAsia="Arial" w:hAnsi="Times New Roman" w:cs="Times New Roman"/>
        </w:rPr>
        <w:fldChar w:fldCharType="begin"/>
      </w:r>
      <w:r w:rsidR="00D11197">
        <w:rPr>
          <w:rFonts w:ascii="Times New Roman" w:eastAsia="Arial" w:hAnsi="Times New Roman" w:cs="Times New Roman"/>
        </w:rPr>
        <w:instrText xml:space="preserve"> ADDIN ZOTERO_ITEM CSL_CITATION {"citationID":"YeCkHgue","properties":{"formattedCitation":"(King {\\i{}et al.}, 2023; Campbell {\\i{}et al.}, 2023; Singh {\\i{}et al.}, 2023; Pfenning-Butterworth {\\i{}et al.}, 2024)","plainCitation":"(King et al., 2023; Campbell et al., 2023; Singh et al., 2023; Pfenning-Butterworth et al., 2024)","noteIndex":0},"citationItems":[{"id":4832,"uris":["http://zotero.org/users/10053306/items/8D2R8T7S"],"itemData":{"id":4832,"type":"article-journal","container-title":"Philosophical Transactions of the Royal Society B: Biological Sciences","DOI":"10.1098/rstb.2022.0002","issue":"1873","language":"en","note":"PMID: 36744560","page":"20220002","source":"pmc.ncbi.nlm.nih.gov","title":"Infectious disease ecology and evolution in a changing world","volume":"378","author":[{"family":"King","given":"Kayla C."},{"family":"Hall","given":"Matthew D."},{"family":"Wolinska","given":"Justyna"}],"issued":{"date-parts":[["2023",2,6]]}}},{"id":4840,"uris":["http://zotero.org/users/10053306/items/7JN4UQHU"],"itemData":{"id":4840,"type":"article-journal","abstract":"It is critical to gain insight into how climate change impacts evolutionary responses within climate-sensitive pathogen populations, such as increased resilience, opportunistic responses and the emergence of dominant variants from highly variable genomic backgrounds and subsequent global dispersal. This review proposes a framework to support such analysis, by combining genomic evolutionary analysis with climate time-series data in a novel spatiotemporal dataframe for use within machine learning applications, to understand past and future evolutionary pathogen responses to climate change. Recommendations are presented to increase the feasibility of interdisciplinary applications, including the importance of robust spatiotemporal metadata accompanying genome submission to databases. Such workflows will inform accessible public health tools and early-warning systems, to aid decision-making and mitigate future human health threats.","container-title":"Current Opinion in Biotechnology","DOI":"10.1016/j.copbio.2023.102898","ISSN":"0958-1669","journalAbbreviation":"Current Opinion in Biotechnology","page":"102898","source":"ScienceDirect","title":"An integrated eco-evolutionary framework to predict population-level responses of climate-sensitive pathogens","volume":"80","author":[{"family":"Campbell","given":"Amy M"},{"family":"Hauton","given":"Chris"},{"family":"Baker-Austin","given":"Craig"},{"family":"Aerle","given":"Ronny","non-dropping-particle":"van"},{"family":"Martinez-Urtaza","given":"Jaime"}],"issued":{"date-parts":[["2023",4,1]]}}},{"id":1957,"uris":["http://zotero.org/users/10053306/items/JTLHJCPL"],"itemData":{"id":1957,"type":"article-journal","abstract":"Plant disease outbreaks pose significant risks to global food security and environmental sustainability worldwide, and result in the loss of primary productivity and biodiversity that negatively impact the environmental and socio-economic conditions of affected regions. Climate change further increases outbreak risks by altering pathogen evolution and host–pathogen interactions and facilitating the emergence of new pathogenic strains. Pathogen range can shift, increasing the spread of plant diseases in new areas. In this Review, we examine how plant disease pressures are likely to change under future climate scenarios and how these changes will relate to plant productivity in natural and agricultural ecosystems. We explore current and future impacts of climate change on pathogen biogeography, disease incidence and severity, and their effects on natural ecosystems, agriculture and food production. We propose that amendment of the current conceptual framework and incorporation of eco-evolutionary theories into research could improve our mechanistic understanding and prediction of pathogen spread in future climates, to mitigate the future risk of disease outbreaks. We highlight the need for a science–policy interface that works closely with relevant intergovernmental organizations to provide effective monitoring and management of plant disease under future climate scenarios, to ensure long-term food and nutrient security and sustainability of natural ecosystems.","container-title":"Nature Reviews Microbiology","DOI":"10.1038/s41579-023-00900-7","ISSN":"1740-1534","issue":"10","journalAbbreviation":"Nat Rev Microbiol","language":"en","license":"2023 Springer Nature Limited","note":"publisher: Nature Publishing Group","page":"640-656","source":"www.nature.com","title":"Climate change impacts on plant pathogens, food security and paths forward","volume":"21","author":[{"family":"Singh","given":"Brajesh K."},{"family":"Delgado-Baquerizo","given":"Manuel"},{"family":"Egidi","given":"Eleonora"},{"family":"Guirado","given":"Emilio"},{"family":"Leach","given":"Jan E."},{"family":"Liu","given":"Hongwei"},{"family":"Trivedi","given":"Pankaj"}],"issued":{"date-parts":[["2023",10]]}}},{"id":4837,"uris":["http://zotero.org/users/10053306/items/2PE2GD3Z"],"itemData":{"id":4837,"type":"article-journal","container-title":"The Lancet Planetary Health","DOI":"10.1016/S2542-5196(24)00021-4","ISSN":"2542-5196","issue":"4","journalAbbreviation":"The Lancet Planetary Health","language":"English","note":"publisher: Elsevier\nPMID: 38580428","page":"e270-e283","source":"www.thelancet.com","title":"Interconnecting global threats: climate change, biodiversity loss, and infectious diseases","title-short":"Interconnecting global threats","volume":"8","author":[{"family":"Pfenning-Butterworth","given":"Alaina"},{"family":"Buckley","given":"Lauren B."},{"family":"Drake","given":"John M."},{"family":"Farner","given":"Johannah E."},{"family":"Farrell","given":"Maxwell J."},{"family":"Gehman","given":"Alyssa-Lois M."},{"family":"Mordecai","given":"Erin A."},{"family":"Stephens","given":"Patrick R."},{"family":"Gittleman","given":"John L."},{"family":"Davies","given":"T. Jonathan"}],"issued":{"date-parts":[["2024",4,1]]}}}],"schema":"https://github.com/citation-style-language/schema/raw/master/csl-citation.json"} </w:instrText>
      </w:r>
      <w:r w:rsidR="002D3547">
        <w:rPr>
          <w:rFonts w:ascii="Times New Roman" w:eastAsia="Arial" w:hAnsi="Times New Roman" w:cs="Times New Roman"/>
        </w:rPr>
        <w:fldChar w:fldCharType="separate"/>
      </w:r>
      <w:r w:rsidR="00D11197" w:rsidRPr="00D11197">
        <w:rPr>
          <w:rFonts w:ascii="Times New Roman" w:hAnsi="Times New Roman" w:cs="Times New Roman"/>
        </w:rPr>
        <w:t xml:space="preserve">(King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2023; Campbell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2023; Singh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2023; Pfenning-Butterworth </w:t>
      </w:r>
      <w:r w:rsidR="00D11197" w:rsidRPr="00D11197">
        <w:rPr>
          <w:rFonts w:ascii="Times New Roman" w:hAnsi="Times New Roman" w:cs="Times New Roman"/>
          <w:i/>
          <w:iCs/>
        </w:rPr>
        <w:t>et al.</w:t>
      </w:r>
      <w:r w:rsidR="00D11197" w:rsidRPr="00D11197">
        <w:rPr>
          <w:rFonts w:ascii="Times New Roman" w:hAnsi="Times New Roman" w:cs="Times New Roman"/>
        </w:rPr>
        <w:t>, 2024)</w:t>
      </w:r>
      <w:r w:rsidR="002D3547">
        <w:rPr>
          <w:rFonts w:ascii="Times New Roman" w:eastAsia="Arial" w:hAnsi="Times New Roman" w:cs="Times New Roman"/>
        </w:rPr>
        <w:fldChar w:fldCharType="end"/>
      </w:r>
      <w:r>
        <w:rPr>
          <w:rFonts w:ascii="Times New Roman" w:eastAsia="Arial" w:hAnsi="Times New Roman" w:cs="Times New Roman"/>
        </w:rPr>
        <w:t>.</w:t>
      </w:r>
      <w:r w:rsidR="00C638CD">
        <w:rPr>
          <w:rFonts w:ascii="Times New Roman" w:eastAsia="Arial" w:hAnsi="Times New Roman" w:cs="Times New Roman"/>
        </w:rPr>
        <w:t xml:space="preserve"> </w:t>
      </w:r>
      <w:r w:rsidR="00481604">
        <w:rPr>
          <w:rFonts w:ascii="Times New Roman" w:eastAsia="Arial" w:hAnsi="Times New Roman" w:cs="Times New Roman"/>
        </w:rPr>
        <w:t xml:space="preserve">Disease epidemics result from complex </w:t>
      </w:r>
      <w:r w:rsidR="00CC2A00">
        <w:rPr>
          <w:rFonts w:ascii="Times New Roman" w:eastAsia="Arial" w:hAnsi="Times New Roman" w:cs="Times New Roman"/>
        </w:rPr>
        <w:t xml:space="preserve">host-pathogen-environment interactions where </w:t>
      </w:r>
      <w:r w:rsidR="00481604">
        <w:rPr>
          <w:rFonts w:ascii="Times New Roman" w:eastAsia="Arial" w:hAnsi="Times New Roman" w:cs="Times New Roman"/>
        </w:rPr>
        <w:t>ecological and evolutionary processes shape host and pathogen populations</w:t>
      </w:r>
      <w:r w:rsidR="00CC2A00">
        <w:rPr>
          <w:rFonts w:ascii="Times New Roman" w:eastAsia="Arial" w:hAnsi="Times New Roman" w:cs="Times New Roman"/>
        </w:rPr>
        <w:t xml:space="preserve"> and</w:t>
      </w:r>
      <w:r w:rsidR="00481604">
        <w:rPr>
          <w:rFonts w:ascii="Times New Roman" w:eastAsia="Arial" w:hAnsi="Times New Roman" w:cs="Times New Roman"/>
        </w:rPr>
        <w:t xml:space="preserve"> environment </w:t>
      </w:r>
      <w:r w:rsidR="00CC2A00">
        <w:rPr>
          <w:rFonts w:ascii="Times New Roman" w:eastAsia="Arial" w:hAnsi="Times New Roman" w:cs="Times New Roman"/>
        </w:rPr>
        <w:t xml:space="preserve">can </w:t>
      </w:r>
      <w:r w:rsidR="00481604">
        <w:rPr>
          <w:rFonts w:ascii="Times New Roman" w:eastAsia="Arial" w:hAnsi="Times New Roman" w:cs="Times New Roman"/>
        </w:rPr>
        <w:t>directly impact pathogen fitness or indirectly impact host susceptibility</w:t>
      </w:r>
      <w:r w:rsidR="00A8643C">
        <w:rPr>
          <w:rFonts w:ascii="Times New Roman" w:eastAsia="Arial" w:hAnsi="Times New Roman" w:cs="Times New Roman"/>
        </w:rPr>
        <w:t xml:space="preserve"> </w:t>
      </w:r>
      <w:r w:rsidR="00A8643C">
        <w:rPr>
          <w:rFonts w:ascii="Times New Roman" w:eastAsia="Arial" w:hAnsi="Times New Roman" w:cs="Times New Roman"/>
        </w:rPr>
        <w:fldChar w:fldCharType="begin"/>
      </w:r>
      <w:r w:rsidR="00D11197">
        <w:rPr>
          <w:rFonts w:ascii="Times New Roman" w:eastAsia="Arial" w:hAnsi="Times New Roman" w:cs="Times New Roman"/>
        </w:rPr>
        <w:instrText xml:space="preserve"> ADDIN ZOTERO_ITEM CSL_CITATION {"citationID":"c5ZYZ1Xh","properties":{"formattedCitation":"(Engering {\\i{}et al.}, 2013; Burdon {\\i{}et al.}, 2013; Parratt {\\i{}et al.}, 2016; H\\uc0\\u246{}ckerstedt {\\i{}et al.}, 2022; Barrat-Charlaix &amp; Neher, 2024)","plainCitation":"(Engering et al., 2013; Burdon et al., 2013; Parratt et al., 2016; Höckerstedt et al., 2022; Barrat-Charlaix &amp; Neher, 2024)","noteIndex":0},"citationItems":[{"id":4843,"uris":["http://zotero.org/users/10053306/items/V22GVW4Q"],"itemData":{"id":4843,"type":"article-journal","abstract":"Gaining insight in likely disease emergence scenarios is critical to preventing such events from happening. Recent focus has been on emerging zoonoses and on identifying common patterns and drivers of emerging diseases. However, no overarching ...","container-title":"Emerging Microbes &amp; Infections","DOI":"10.1038/emi.2013.5","issue":"2","language":"en","note":"PMID: 26038452","page":"e5","source":"pmc.ncbi.nlm.nih.gov","title":"Pathogen–host–environment interplay and disease emergence","volume":"2","author":[{"family":"Engering","given":"Anneke"},{"family":"Hogerwerf","given":"Lenny"},{"family":"Slingenbergh","given":"Jan"}],"issued":{"date-parts":[["2013",2,6]]}}},{"id":4853,"uris":["http://zotero.org/users/10053306/items/BRIRN8BJ"],"itemData":{"id":4853,"type":"article-journal","abstract":"Reciprocal interactions between hosts and pathogens drive ecological, epidemiological and co-evolutionary trajectories, resulting in complex patterns of diversity at population, species and community levels. Recent results confirm the importance of negative frequency-dependent rather than ‘arms-race’ processes in the evolution of individual host–pathogen associations. At the community level, complex relationships between species abundance and diversity dampen or alter pathogen impacts. Invasive pathogens challenge these controls reflecting the earliest stages of evolutionary associations (akin to arms-race) where disease effects may be so great that they overwhelm the host's and community's ability to respond. Viewing these different stabilization/destabilization phases as a continuum provides a valuable perspective to assessment of the role of genetics and ecology in the dynamics of both natural and invasive host–pathogen associations.","container-title":"Current Opinion in Plant Biology","DOI":"10.1016/j.pbi.2013.05.003","ISSN":"1369-5266","issue":"4","journalAbbreviation":"Current Opinion in Plant Biology","page":"400-405","source":"ScienceDirect","title":"Genes, communities &amp; invasive species: understanding the ecological and evolutionary dynamics of host–pathogen interactions","title-short":"Genes, communities &amp; invasive species","volume":"16","author":[{"family":"Burdon","given":"JJ"},{"family":"Thrall","given":"PH"},{"family":"Ericson","given":"L"}],"issued":{"date-parts":[["2013",8,1]]}}},{"id":4857,"uris":["http://zotero.org/users/10053306/items/MTPHC673"],"itemData":{"id":4857,"type":"article-journal","abstract":"Infectious diseases dynamics are affected by both spatial and temporal heterogeneity in their environments. Our ability to quantify and predict how this heterogeneity impacts risks of infection and disease emergence is the key to successful disease prevention efforts. Here, we review the literature on infectious diseases from human, agricultural, and wildlife ecosystems to describe the rapid ecological and evolutionary responses in pathogens to environmental heterogeneity, with expected impacts on their epidemiology. To date, the underlying network structures through which disease transmission proceeds have been notoriously difficult to quantify because of this variation. We show that with recent advances in statistical methods and genomic approaches, it is now more feasible than ever to trace disease transmission networks, the molecular underpinning of infection, and the environmental variation relevant to disease dynamics. We end by identifying major new opportunities and challenges in understanding disease dynamics in an ever-changing world.","container-title":"Annual Review of Ecology, Evolution, and Systematics","DOI":"10.1146/annurev-ecolsys-121415-032321","ISSN":"1543-592X, 1545-2069","issue":"Volume 47, 2016","language":"en","note":"publisher: Annual Reviews","page":"283-306","source":"www.annualreviews.org","title":"Infectious Disease Dynamics in Heterogeneous Landscapes","volume":"47","author":[{"family":"Parratt","given":"Steven R."},{"family":"Numminen","given":"Elina"},{"family":"Laine","given":"Anna-Liisa"}],"issued":{"date-parts":[["2016",11,1]]}}},{"id":4846,"uris":["http://zotero.org/users/10053306/items/T23IMAI4"],"itemData":{"id":4846,"type":"article-journal","abstract":"While the negative effects that pathogens have on their hosts are well-documented in humans and agricultural systems, direct evidence of pathogen-driven impacts in wild host populations is scarce and mixed. Here, to determine how the strength of pathogen-imposed selection depends on spatial structure, we analyze growth rates across approximately 4000 host populations of a perennial plant through time coupled with data on pathogen presence-absence. We find that infection decreases growth more in the isolated than well-connected host populations. Our inoculation study reveals isolated populations to be highly susceptible to disease while connected host populations support the highest levels of resistance diversity, regardless of their disease history. A spatial eco-evolutionary model predicts that non-linearity in the costs to resistance may be critical in determining this pattern. Overall, evolutionary feedbacks define the ecological impacts of disease in spatially structured systems with host gene flow being more important than disease history in determining the outcome.","container-title":"Nature Communications","DOI":"10.1038/s41467-022-33665-3","ISSN":"2041-1723","issue":"1","journalAbbreviation":"Nat Commun","language":"en","license":"2022 The Author(s)","note":"publisher: Nature Publishing Group","page":"6018","source":"www.nature.com","title":"Spatially structured eco-evolutionary dynamics in a host-pathogen interaction render isolated populations vulnerable to disease","volume":"13","author":[{"family":"Höckerstedt","given":"Layla"},{"family":"Numminen","given":"Elina"},{"family":"Ashby","given":"Ben"},{"family":"Boots","given":"Mike"},{"family":"Norberg","given":"Anna"},{"family":"Laine","given":"Anna-Liisa"}],"issued":{"date-parts":[["2022",10,13]]}}},{"id":4848,"uris":["http://zotero.org/users/10053306/items/HAPJKTPM"],"itemData":{"id":4848,"type":"article-journal","abstract":"As pathogens spread in a population of hosts, immunity is built up and the pool of susceptible individuals is depleted. This generates selective pressure, to which many human RNA viruses, such as influenza virus or SARS-CoV-2, respond with rapid antigenic evolution and frequent emergence of immune evasive variants. However, the host’s immune systems adapt and older immune responses wane, such that escape variants only enjoy a growth advantage for a limited time. If variant growth dynamics and reshaping of host-immunity operate on comparable time scales, viral adaptation is determined by eco-evolutionary interactions that are not captured by models of rapid evolution in a fixed environment. Here, we use a Susceptible/Infected model to describe the interaction between an evolving viral population in a dynamic but immunologically diverse host population. We show that depending on strain cross-immunity, heterogeneity of the host population, and durability of immune responses, escape variants initially grow exponentially, but lose their growth advantage before reaching high frequencies. Their subsequent dynamics follows an anomalous random walk determined by future escape variants and results in variant trajectories that are unpredictable. This model can explain the apparent contradiction between the clearly adaptive nature of antigenic evolution and the quasi-neutral dynamics of high frequency variants observed for influenza viruses.","container-title":"eLife","DOI":"10.7554/eLife.97350.2","language":"en","note":"publisher: eLife Sciences Publications Limited","source":"elifesciences.org","title":"Eco-evolutionary dynamics of adapting pathogens and host immunity","URL":"https://elifesciences.org/reviewed-preprints/97350","volume":"13","author":[{"family":"Barrat-Charlaix","given":"Pierre"},{"family":"Neher","given":"Richard A."}],"accessed":{"date-parts":[["2024",10,20]]},"issued":{"date-parts":[["2024",10,18]]}}}],"schema":"https://github.com/citation-style-language/schema/raw/master/csl-citation.json"} </w:instrText>
      </w:r>
      <w:r w:rsidR="00A8643C">
        <w:rPr>
          <w:rFonts w:ascii="Times New Roman" w:eastAsia="Arial" w:hAnsi="Times New Roman" w:cs="Times New Roman"/>
        </w:rPr>
        <w:fldChar w:fldCharType="separate"/>
      </w:r>
      <w:r w:rsidR="00D11197" w:rsidRPr="00D11197">
        <w:rPr>
          <w:rFonts w:ascii="Times New Roman" w:hAnsi="Times New Roman" w:cs="Times New Roman"/>
        </w:rPr>
        <w:t xml:space="preserve">(Engering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2013; Burdon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2013; Parratt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2016; Höckerstedt </w:t>
      </w:r>
      <w:r w:rsidR="00D11197" w:rsidRPr="00D11197">
        <w:rPr>
          <w:rFonts w:ascii="Times New Roman" w:hAnsi="Times New Roman" w:cs="Times New Roman"/>
          <w:i/>
          <w:iCs/>
        </w:rPr>
        <w:t>et al.</w:t>
      </w:r>
      <w:r w:rsidR="00D11197" w:rsidRPr="00D11197">
        <w:rPr>
          <w:rFonts w:ascii="Times New Roman" w:hAnsi="Times New Roman" w:cs="Times New Roman"/>
        </w:rPr>
        <w:t>, 2022; Barrat-Charlaix &amp; Neher, 2024)</w:t>
      </w:r>
      <w:r w:rsidR="00A8643C">
        <w:rPr>
          <w:rFonts w:ascii="Times New Roman" w:eastAsia="Arial" w:hAnsi="Times New Roman" w:cs="Times New Roman"/>
        </w:rPr>
        <w:fldChar w:fldCharType="end"/>
      </w:r>
      <w:r w:rsidR="002D3547" w:rsidRPr="00765CEF">
        <w:rPr>
          <w:rFonts w:ascii="Times New Roman" w:eastAsia="Arial" w:hAnsi="Times New Roman" w:cs="Times New Roman"/>
          <w:lang w:val="fr-FR"/>
        </w:rPr>
        <w:t xml:space="preserve">. </w:t>
      </w:r>
      <w:r w:rsidR="00481604">
        <w:rPr>
          <w:rFonts w:ascii="Times New Roman" w:eastAsia="Arial" w:hAnsi="Times New Roman" w:cs="Times New Roman"/>
        </w:rPr>
        <w:t xml:space="preserve">These complexities </w:t>
      </w:r>
      <w:r w:rsidR="00E14072">
        <w:rPr>
          <w:rFonts w:ascii="Times New Roman" w:eastAsia="Arial" w:hAnsi="Times New Roman" w:cs="Times New Roman"/>
        </w:rPr>
        <w:t>in</w:t>
      </w:r>
      <w:r w:rsidR="00470535">
        <w:rPr>
          <w:rFonts w:ascii="Times New Roman" w:eastAsia="Arial" w:hAnsi="Times New Roman" w:cs="Times New Roman"/>
        </w:rPr>
        <w:t>volving</w:t>
      </w:r>
      <w:r w:rsidR="00E14072">
        <w:rPr>
          <w:rFonts w:ascii="Times New Roman" w:eastAsia="Arial" w:hAnsi="Times New Roman" w:cs="Times New Roman"/>
        </w:rPr>
        <w:t xml:space="preserve"> interdependent interactions </w:t>
      </w:r>
      <w:r w:rsidR="00481604">
        <w:rPr>
          <w:rFonts w:ascii="Times New Roman" w:eastAsia="Arial" w:hAnsi="Times New Roman" w:cs="Times New Roman"/>
        </w:rPr>
        <w:t xml:space="preserve">pose a challenge in </w:t>
      </w:r>
      <w:r w:rsidR="00CC2A00">
        <w:rPr>
          <w:rFonts w:ascii="Times New Roman" w:eastAsia="Arial" w:hAnsi="Times New Roman" w:cs="Times New Roman"/>
        </w:rPr>
        <w:t>dissecting</w:t>
      </w:r>
      <w:r w:rsidR="00481604">
        <w:rPr>
          <w:rFonts w:ascii="Times New Roman" w:eastAsia="Arial" w:hAnsi="Times New Roman" w:cs="Times New Roman"/>
        </w:rPr>
        <w:t xml:space="preserve"> the contribution of each component </w:t>
      </w:r>
      <w:r w:rsidR="009D68AF">
        <w:rPr>
          <w:rFonts w:ascii="Times New Roman" w:eastAsia="Arial" w:hAnsi="Times New Roman" w:cs="Times New Roman"/>
        </w:rPr>
        <w:t>towards</w:t>
      </w:r>
      <w:r w:rsidR="00481604">
        <w:rPr>
          <w:rFonts w:ascii="Times New Roman" w:eastAsia="Arial" w:hAnsi="Times New Roman" w:cs="Times New Roman"/>
        </w:rPr>
        <w:t xml:space="preserve"> variability in disease epidemics</w:t>
      </w:r>
      <w:r w:rsidR="009D68AF">
        <w:rPr>
          <w:rFonts w:ascii="Times New Roman" w:eastAsia="Arial" w:hAnsi="Times New Roman" w:cs="Times New Roman"/>
        </w:rPr>
        <w:t xml:space="preserve">. </w:t>
      </w:r>
      <w:r w:rsidR="00390ECB">
        <w:rPr>
          <w:rFonts w:ascii="Times New Roman" w:eastAsia="Arial" w:hAnsi="Times New Roman" w:cs="Times New Roman"/>
          <w:color w:val="000000" w:themeColor="text1"/>
        </w:rPr>
        <w:t>In addition, while controlled experiments have provided insights into specific environmental parameters in shaping disease outbreaks,</w:t>
      </w:r>
      <w:r w:rsidR="0043092C" w:rsidRPr="00F10513">
        <w:rPr>
          <w:rFonts w:ascii="Times New Roman" w:eastAsia="Arial" w:hAnsi="Times New Roman" w:cs="Times New Roman"/>
          <w:color w:val="000000" w:themeColor="text1"/>
        </w:rPr>
        <w:t xml:space="preserve"> we have little experimental evidence on how frequent shifts in these climatic factors can impact disease dynamics and whether climate change has already led to a surge of plant disease outbreaks </w:t>
      </w:r>
      <w:r w:rsidR="0043092C" w:rsidRPr="00F10513">
        <w:rPr>
          <w:rFonts w:ascii="Times New Roman" w:eastAsia="Arial" w:hAnsi="Times New Roman" w:cs="Times New Roman"/>
          <w:color w:val="000000" w:themeColor="text1"/>
        </w:rPr>
        <w:lastRenderedPageBreak/>
        <w:t>over the past century</w:t>
      </w:r>
      <w:r w:rsidR="002D3547">
        <w:rPr>
          <w:rFonts w:ascii="Times New Roman" w:eastAsia="Arial" w:hAnsi="Times New Roman" w:cs="Times New Roman"/>
          <w:color w:val="000000" w:themeColor="text1"/>
        </w:rPr>
        <w:t xml:space="preserve"> </w:t>
      </w:r>
      <w:r w:rsidR="00765CEF">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{"citationID":"sOtrrd54","properties":{"formattedCitation":"(Koelle {\\i{}et al.}, 2005; Garrett {\\i{}et al.}, 2006; Lafferty, 2009; Chakraborty, 2013; Altizer {\\i{}et al.}, 2013; Vel\\uc0\\u225{}squez {\\i{}et al.}, 2018)","plainCitation":"(Koelle et al., 2005; Garrett et al., 2006; Lafferty, 2009; Chakraborty, 2013; Altizer et al., 2013; Velásquez et al., 2018)","noteIndex":0},"citationItems":[{"id":4872,"uris":["http://zotero.org/users/10053306/items/PJZY4QPD"],"itemData":{"id":4872,"type":"article-journal","abstract":"Many diverse infectious diseases exhibit seasonal dynamics. Seasonality in disease incidence has been attributed to seasonal changes in pathogen transmission rates, resulting from fluctuations in extrinsic climate factors. Multi-strain infectious diseases with strain-specific seasonal signatures, such as cholera, indicate that a range of seasonal patterns in transmission rates is possible in identical environments. We therefore consider pathogens capable of evolving their 'seasonal phenotype', a trait that determines the sensitivity of their transmission rates to environmental variability. We introduce a theoretical framework, based on adaptive dynamics, for predicting the evolution of disease dynamics in seasonal environments. Changes in the seasonality of environmental factors are one important avenue for the effects of climate change on disease. This model also provides a framework for examining these effects on pathogen evolution and associated disease dynamics. An application of this approach gives an explanation for the recent cholera strain replacement in Bangladesh, based on changes in monsoon rainfall patterns.","container-title":"Proceedings. Biological Sciences","DOI":"10.1098/rspb.2004.3043","ISSN":"0962-8452","issue":"1566","journalAbbreviation":"Proc Biol Sci","language":"eng","note":"PMID: 16024354\nPMCID: PMC1564099","page":"971-977","source":"PubMed","title":"Pathogen adaptation to seasonal forcing and climate change","volume":"272","author":[{"family":"Koelle","given":"Katia"},{"family":"Pascual","given":"Mercedes"},{"family":"Yunus","given":"Md"}],"issued":{"date-parts":[["2005",5,7]]}}},{"id":3938,"uris":["http://zotero.org/users/10053306/items/AAPD5BYA"],"itemData":{"id":3938,"type":"article-journal","abstract":"Research in the effects of climate change on plant disease continues to be limited, but some striking progress has been made. At the genomic level, advances in technologies for the high-throughput analysis of gene expression have made it possible to begin discriminating responses to different biotic and abiotic stressors and potential trade-offs in responses. At the scale of the individual plant, enough experiments have been performed to begin synthesizing the effects of climate variables on infection rates, though pathosystemspeciﬁc characteristics make synthesis challenging. Models of plant disease have now been developed to incorporate more sophisticated climate predictions. At the population level, the adaptive potential of plant and pathogen populations may prove to be one of the most important predictors of the magnitude of climate change effects. Ecosystem ecologists are now addressing the role of plant disease in ecosystem processes and the challenge of scaling up from individual infection probabilities to epidemics and broader impacts.","container-title":"Annual Review of Phytopathology","DOI":"10.1146/annurev.phyto.44.070505.143420","ISSN":"0066-4286, 1545-2107","issue":"1","journalAbbreviation":"Annu. Rev. Phytopathol.","language":"en","note":"number: 1","page":"489-509","source":"DOI.org (Crossref)","title":"Climate Change Effects on Plant Disease: Genomes to Ecosystems","title-short":"Climate Change Effects on Plant Disease","volume":"44","author":[{"family":"Garrett","given":"K. A."},{"family":"Dendy","given":"S. P."},{"family":"Frank","given":"E. E."},{"family":"Rouse","given":"M. N."},{"family":"Travers","given":"S. E."}],"issued":{"date-parts":[["2006",9,1]]}}},{"id":4866,"uris":["http://zotero.org/users/10053306/items/8TQEH5MF"],"itemData":{"id":4866,"type":"article-journal","abstract":"The projected global increase in the distribution and prevalence of infectious diseases with climate change suggests a pending societal crisis. The subject is increasingly attracting the attention of health professionals and climate-change scientists, particularly with respect to malaria and other vector-transmitted human diseases. The result has been the emergence of a crisis discipline, reminiscent of the early phases of conservation biology. Latitudinal, altitudinal, seasonal, and interannual associations between climate and disease along with historical and experimental evidence suggest that climate, along with many other factors, can affect infectious diseases in a nonlinear fashion. However, although the globe is significantly warmer than it was a century ago, there is little evidence that climate change has already favored infectious diseases. While initial projections suggested dramatic future increases in the geographic range of infectious diseases, recent models predict range shifts in disease distributions, with little net increase in area. Many factors can affect infectious disease, and some may overshadow the effects of climate.","container-title":"Ecology","DOI":"10.1890/08-0079.1","ISSN":"1939-9170","issue":"4","language":"en","license":"© 2009 by the Ecological Society of America","note":"_eprint: https://onlinelibrary.wiley.com/doi/pdf/10.1890/08-0079.1","page":"888-900","source":"Wiley Online Library","title":"The ecology of climate change and infectious diseases","volume":"90","author":[{"family":"Lafferty","given":"Kevin D."}],"issued":{"date-parts":[["2009"]]}}},{"id":310,"uris":["http://zotero.org/users/10053306/items/BGQZXTQA"],"itemData":{"id":310,"type":"article-journal","abstract":"Findings on climate change influence on plant pathogens are often inconsistent and context dependent. Knowledge of pathogens affecting agricultural crops and natural plant communities remains fragmented along disciplinary lines. By broadening the perspective beyond agriculture, this review integrates cross-disciplinary knowledge to show that at scales relevant to climate change, accelerated evolution and changing geographic distribution will be the main implications for pathogens. New races may evolve rapidly under elevated temperature and CO2, as evolutionary forces act on massive pathogen populations boosted by a combination of increased fecundity and infection cycles under favourable microclimate within enlarged canopy. Changing geographic distribution will bring together diverse lineages/genotypes that do not share common ecological niche, potentially increasing pathogen diversity. However, the uncertainty of model predictions and a lack of synthesis of fragmented knowledge remain as major deficiencies in knowledge. The review contends that the failure to consider scale and human intervention through new technology are major sources of uncertainty. Recognizing that improved biophysical models alone will not reduce uncertainty, it proposes a generic framework to increase focus and outlines ways to integrate biophysical elements and technology change with human intervention scenarios to minimize uncertainty. To synthesize knowledge of pathogen biology and life history, the review borrows the concept of ‘fitness’ from population biology as a comprehensive measure of pathogen strengths and vulnerabilities, and explores the implications of pathogen mode of nutrition to fitness and its interactions with plants suffering chronic abiotic stress under climate change. Current and future disease management options can then be judged for their ability to impair pathogenic and saprophytic fitness. The review pinpoints improving confidence in model prediction by minimizing uncertainty, developing management strategies to reduce overall pathogen fitness, and finding new sources of data to trawl for climate signatures on pathogens as important challenges for future research.","container-title":"Global Change Biology","DOI":"10.1111/gcb.12205","ISSN":"1365-2486","issue":"7","language":"en","note":"_eprint: https://onlinelibrary.wiley.com/doi/pdf/10.1111/gcb.12205","page":"1985-2000","source":"Wiley Online Library","title":"Migrate or evolve: options for plant pathogens under climate change","title-short":"Migrate or evolve","volume":"19","author":[{"family":"Chakraborty","given":"Sukumar"}],"issued":{"date-parts":[["2013"]]}}},{"id":4858,"uris":["http://zotero.org/users/10053306/items/HVVCSI6T"],"itemData":{"id":4858,"type":"article-journal","abstract":"Scientists have long predicted large-scale responses of infectious diseases to climate change, giving rise to a polarizing debate, especially concerning human pathogens for which socioeconomic drivers and control measures can limit the detection of climate-mediated changes. Climate change has already increased the occurrence of diseases in some natural and agricultural systems, but in many cases, outcomes depend on the form of climate change and details of the host-pathogen system. In this review, we highlight research progress and gaps that have emerged during the past decade and develop a predictive framework that integrates knowledge from ecophysiology and community ecology with modeling approaches. Future work must continue to anticipate and monitor pathogen biodiversity and disease trends in natural ecosystems and identify opportunities to mitigate the impacts of climate-driven disease emergence.","container-title":"Science (New York, N.Y.)","DOI":"10.1126/science.1239401","ISSN":"1095-9203","issue":"6145","journalAbbreviation":"Science","language":"eng","note":"PMID: 23908230","page":"514-519","source":"PubMed","title":"Climate change and infectious diseases: from evidence to a predictive framework","title-short":"Climate change and infectious diseases","volume":"341","author":[{"family":"Altizer","given":"Sonia"},{"family":"Ostfeld","given":"Richard S."},{"family":"Johnson","given":"Pieter T. J."},{"family":"Kutz","given":"Susan"},{"family":"Harvell","given":"C. Drew"}],"issued":{"date-parts":[["2013",8,2]]}}},{"id":3223,"uris":["http://zotero.org/users/10053306/items/Q6GKC7HM"],"itemData":{"id":3223,"type":"article-journal","abstract":"Global environmental changes caused by natural and human activities have accelerated in the past 200 years. The increase in greenhouse gases is predicted to continue to raise global temperature and change water availability in the 21st century. In this Review, we explore the profound effect the environment has on plant diseases - a susceptible host will not be infected by a virulent pathogen if the environmental conditions are not conducive for disease. The change in CO2 concentrations, temperature, and water availability can have positive, neutral, or negative effects on disease development, as each disease may respond differently to these variations. However, the concept of disease optima could potentially apply to all pathosystems. Plant resistance pathways, including pattern-triggered immunity to effector-triggered immunity, RNA interference, and defense hormone networks, are all affected by environmental factors. On the pathogen side, virulence mechanisms, such as the production of toxins and virulence proteins, as well as pathogen reproduction and survival are influenced by temperature and humidity. For practical reasons, most laboratory investigations into plant-pathogen interactions at the molecular level focus on well-established pathosystems and use a few static environmental conditions that capture only a fraction of the dynamic plant-pathogen-environment interactions that occur in nature. There is great need for future research to increasingly use dynamic environmental conditions in order to fully understand the multidimensional nature of plant-pathogen interactions and produce disease-resistant crop plants that are resilient to climate change.","container-title":"Current biology : CB","DOI":"10.1016/j.cub.2018.03.054","ISSN":"1879-0445","issue":"10","note":"number: 10\nPMID: 29787730\npublisher: NIH Public Access","page":"R619-R634","title":"Plant-Pathogen Warfare under Changing Climate Conditions.","volume":"28","author":[{"family":"Velásquez","given":"André C"},{"family":"Castroverde","given":"Christian Danve M"},{"family":"He","given":"Sheng Yang"}],"issued":{"date-parts":[["2018"]]}}}],"schema":"https://github.com/citation-style-language/schema/raw/master/csl-citation.json"} </w:instrText>
      </w:r>
      <w:r w:rsidR="00765CEF">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(Koelle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2005; Garrett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2006; Lafferty, 2009; Chakraborty, 2013; Altizer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2013; Velásquez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2018)</w:t>
      </w:r>
      <w:r w:rsidR="00765CEF">
        <w:rPr>
          <w:rFonts w:ascii="Times New Roman" w:eastAsia="Arial" w:hAnsi="Times New Roman" w:cs="Times New Roman"/>
          <w:color w:val="000000" w:themeColor="text1"/>
        </w:rPr>
        <w:fldChar w:fldCharType="end"/>
      </w:r>
      <w:r w:rsidR="00765CEF">
        <w:rPr>
          <w:rFonts w:ascii="Times New Roman" w:eastAsia="Arial" w:hAnsi="Times New Roman" w:cs="Times New Roman"/>
          <w:color w:val="000000" w:themeColor="text1"/>
        </w:rPr>
        <w:t>.</w:t>
      </w:r>
      <w:r w:rsidR="0043092C" w:rsidRPr="00B84DC2">
        <w:rPr>
          <w:rFonts w:ascii="Times New Roman" w:eastAsia="Arial" w:hAnsi="Times New Roman" w:cs="Times New Roman"/>
          <w:color w:val="000000" w:themeColor="text1"/>
          <w:lang w:val="fr-FR"/>
        </w:rPr>
        <w:t xml:space="preserve"> </w:t>
      </w:r>
    </w:p>
    <w:p w14:paraId="127D53CE" w14:textId="641831E6" w:rsidR="00D51196" w:rsidRDefault="0014511A">
      <w:pPr>
        <w:spacing w:line="360" w:lineRule="auto"/>
        <w:jc w:val="both"/>
        <w:rPr>
          <w:rFonts w:ascii="Times New Roman" w:hAnsi="Times New Roman" w:cs="Times New Roman"/>
        </w:rPr>
        <w:pPrChange w:id="40" w:author="Amanpreet Kaur" w:date="2025-01-23T10:44:00Z" w16du:dateUtc="2025-01-23T16:44:00Z">
          <w:pPr>
            <w:spacing w:line="480" w:lineRule="auto"/>
            <w:jc w:val="both"/>
          </w:pPr>
        </w:pPrChange>
      </w:pPr>
      <w:r w:rsidRPr="00A9356D">
        <w:rPr>
          <w:rFonts w:ascii="Times New Roman" w:eastAsia="Arial" w:hAnsi="Times New Roman" w:cs="Times New Roman"/>
        </w:rPr>
        <w:t xml:space="preserve">Among different factors contributing to </w:t>
      </w:r>
      <w:r w:rsidR="006B1DC4" w:rsidRPr="00A9356D">
        <w:rPr>
          <w:rFonts w:ascii="Times New Roman" w:eastAsia="Arial" w:hAnsi="Times New Roman" w:cs="Times New Roman"/>
        </w:rPr>
        <w:t xml:space="preserve">variable </w:t>
      </w:r>
      <w:r w:rsidR="008A5DEF">
        <w:rPr>
          <w:rFonts w:ascii="Times New Roman" w:eastAsia="Arial" w:hAnsi="Times New Roman" w:cs="Times New Roman"/>
        </w:rPr>
        <w:t>incidences and trajectories</w:t>
      </w:r>
      <w:r w:rsidR="006B1DC4" w:rsidRPr="00A9356D">
        <w:rPr>
          <w:rFonts w:ascii="Times New Roman" w:eastAsia="Arial" w:hAnsi="Times New Roman" w:cs="Times New Roman"/>
        </w:rPr>
        <w:t xml:space="preserve"> of </w:t>
      </w:r>
      <w:r w:rsidRPr="00A9356D">
        <w:rPr>
          <w:rFonts w:ascii="Times New Roman" w:eastAsia="Arial" w:hAnsi="Times New Roman" w:cs="Times New Roman"/>
        </w:rPr>
        <w:t xml:space="preserve">disease epidemics, </w:t>
      </w:r>
      <w:r w:rsidR="006B1DC4" w:rsidRPr="00A9356D">
        <w:rPr>
          <w:rFonts w:ascii="Times New Roman" w:eastAsia="Arial" w:hAnsi="Times New Roman" w:cs="Times New Roman"/>
        </w:rPr>
        <w:t>pathogen diversity plays a major role</w:t>
      </w:r>
      <w:r w:rsidR="00DE4DD6" w:rsidRPr="00A9356D">
        <w:rPr>
          <w:rFonts w:ascii="Times New Roman" w:eastAsia="Arial" w:hAnsi="Times New Roman" w:cs="Times New Roman"/>
        </w:rPr>
        <w:t xml:space="preserve"> in this equation. While molecular markers and next-generation sequencing approaches have accelerated characterization of pathogen diversity,</w:t>
      </w:r>
      <w:r w:rsidR="0056141B">
        <w:rPr>
          <w:rFonts w:ascii="Times New Roman" w:eastAsia="Arial" w:hAnsi="Times New Roman" w:cs="Times New Roman"/>
        </w:rPr>
        <w:t xml:space="preserve"> the diversity studies have been focused on informing pathogen population structure and evolution</w:t>
      </w:r>
      <w:r w:rsidR="008879B5">
        <w:rPr>
          <w:rFonts w:ascii="Times New Roman" w:eastAsia="Arial" w:hAnsi="Times New Roman" w:cs="Times New Roman"/>
        </w:rPr>
        <w:t xml:space="preserve"> of the pathogen</w:t>
      </w:r>
      <w:r w:rsidR="00765CEF">
        <w:rPr>
          <w:rFonts w:ascii="Times New Roman" w:eastAsia="Arial" w:hAnsi="Times New Roman" w:cs="Times New Roman"/>
        </w:rPr>
        <w:t xml:space="preserve"> </w:t>
      </w:r>
      <w:r w:rsidR="00765CEF">
        <w:rPr>
          <w:rFonts w:ascii="Times New Roman" w:eastAsia="Arial" w:hAnsi="Times New Roman" w:cs="Times New Roman"/>
        </w:rPr>
        <w:fldChar w:fldCharType="begin"/>
      </w:r>
      <w:r w:rsidR="00D11197">
        <w:rPr>
          <w:rFonts w:ascii="Times New Roman" w:eastAsia="Arial" w:hAnsi="Times New Roman" w:cs="Times New Roman"/>
        </w:rPr>
        <w:instrText xml:space="preserve"> ADDIN ZOTERO_ITEM CSL_CITATION {"citationID":"MNrr3uLX","properties":{"formattedCitation":"(Sarkar &amp; Guttman, 2004; Vinatzer {\\i{}et al.}, 2014; Holt {\\i{}et al.}, 2015; Garfinkel {\\i{}et al.}, 2019)","plainCitation":"(Sarkar &amp; Guttman, 2004; Vinatzer et al., 2014; Holt et al., 2015; Garfinkel et al., 2019)","noteIndex":0},"citationItems":[{"id":2461,"uris":["http://zotero.org/users/10053306/items/T3KFUXIW"],"itemData":{"id":2461,"type":"article-journal","abstract":"Pseudomonas syringae is a common foliar bacterium responsible for many important plant diseases. We studied the population structure and dynamics of the core genome of P. syringae via multilocus sequencing typing (MLST) of 60 strains, representing 21 pathovars and 2 nonpathogens, isolated from a variety of plant hosts. Seven housekeeping genes, dispersed around the P. syringae genome, were sequenced to obtain 400 to 500 nucleotides per gene. Forty unique sequence types were identified, with most strains falling into one of four major clades. Phylogenetic and maximum-likelihood analyses revealed a remarkable degree of congruence among the seven genes, indicating a common evolutionary history for the seven loci. MLST and population genetic analyses also found a very low level of recombination. Overall, mutation was found to be approximately four times more likely than recombination to change any single nucleotide. A skyline plot was used to study the demographic history of P. syringae. The species was found to have maintained a constant population size over time. Strains were also found to remain genetically homogeneous over many years, and when isolated from sites as widespread as the United States and Japan. An analysis of molecular variance found that host association explains only a small proportion of the total genetic variation in the sample. These analyses reveal that with respect to the core genome, P. syringae is a highly clonal and stable species that is endemic within plant populations, yet the genetic variation seen in these genes only weakly predicts host association.","container-title":"Applied and environmental microbiology","DOI":"10.1128/aem.70.4.1999-2012.2004","ISSN":"0099-2240","issue":"4","note":"number: 4\nPMID: 15066790\npublisher: American Society for Microbiology (ASM)","page":"1999-2012","title":"Evolution of the core genome of Pseudomonas syringae, a highly clonal, endemic plant pathogen.","volume":"70","author":[{"family":"Sarkar","given":"Sara F"},{"family":"Guttman","given":"David S"}],"issued":{"date-parts":[["2004",4]]}}},{"id":3261,"uris":["http://zotero.org/users/10053306/items/V3C86EAJ"],"itemData":{"id":3261,"type":"article-journal","abstract":"Crop diseases emerge without warning. In many cases, diseases cross borders, or even oceans, before plant pathologists have time to identify and characterize the causative agents. Genome sequencing...","container-title":"Annual Review of Phytopathology","DOI":"10.1146/annurev-phyto-102313-045907","ISSN":"0066-4286","issue":"1","note":"number: 1\npublisher: Annual Reviews","page":"19-43","title":"Harnessing population genomics to understand how bacterial pathogens emerge, adapt to crop hosts, and disseminate","volume":"52","author":[{"family":"Vinatzer","given":"Boris A."},{"family":"Monteil","given":"Caroline L."},{"family":"Clarke","given":"Christopher R."}],"issued":{"date-parts":[["2014",8,4]]}}},{"id":4877,"uris":["http://zotero.org/users/10053306/items/AZTURC7Z"],"itemData":{"id":4877,"type":"article-journal","abstract":"Klebsiella pneumoniae is now recognized as an urgent threat to human health because of the emergence of multidrug-resistant strains associated with hospital outbreaks and hypervirulent strains associated with severe community-acquired infections. K. pneumoniae is ubiquitous in the environment and can colonize and infect both plants and animals. However, little is known about the population structure of K. pneumoniae, so it is difficult to recognize or understand the emergence of clinically important clones within this highly genetically diverse species. Here we present a detailed genomic framework for K. pneumoniae based on whole-genome sequencing of more than 300 human and animal isolates spanning four continents. Our data provide genome-wide support for the splitting of K. pneumoniae into three distinct species, KpI (K. pneumoniae), KpII (K. quasipneumoniae), and KpIII (K. variicola). Further, for K. pneumoniae (KpI), the entity most frequently associated with human infection, we show the existence of &gt;150 deeply branching lineages including numerous multidrug-resistant or hypervirulent clones. We show K. pneumoniae has a large accessory genome approaching 30,000 protein-coding genes, including a number of virulence functions that are significantly associated with invasive community-acquired disease in humans. In our dataset, antimicrobial resistance genes were common among human carriage isolates and hospital-acquired infections, which generally lacked the genes associated with invasive disease. The convergence of virulence and resistance genes potentially could lead to the emergence of untreatable invasive K. pneumoniae infections; our data provide the whole-genome framework against which to track the emergence of such threats.","container-title":"Proceedings of the National Academy of Sciences","DOI":"10.1073/pnas.1501049112","issue":"27","note":"publisher: Proceedings of the National Academy of Sciences","page":"E3574-E3581","source":"pnas.org (Atypon)","title":"Genomic analysis of diversity, population structure, virulence, and antimicrobial resistance in Klebsiella pneumoniae, an urgent threat to public health","volume":"112","author":[{"family":"Holt","given":"Kathryn E."},{"family":"Wertheim","given":"Heiman"},{"family":"Zadoks","given":"Ruth N."},{"family":"Baker","given":"Stephen"},{"family":"Whitehouse","given":"Chris A."},{"family":"Dance","given":"David"},{"family":"Jenney","given":"Adam"},{"family":"Connor","given":"Thomas R."},{"family":"Hsu","given":"Li Yang"},{"family":"Severin","given":"Juliëtte"},{"family":"Brisse","given":"Sylvain"},{"family":"Cao","given":"Hanwei"},{"family":"Wilksch","given":"Jonathan"},{"family":"Gorrie","given":"Claire"},{"family":"Schultz","given":"Mark B."},{"family":"Edwards","given":"David J."},{"family":"Nguyen","given":"Kinh Van"},{"family":"Nguyen","given":"Trung Vu"},{"family":"Dao","given":"Trinh Tuyet"},{"family":"Mensink","given":"Martijn"},{"family":"Minh","given":"Vien Le"},{"family":"Nhu","given":"Nguyen Thi Khanh"},{"family":"Schultsz","given":"Constance"},{"family":"Kuntaman","given":"Kuntaman"},{"family":"Newton","given":"Paul N."},{"family":"Moore","given":"Catrin E."},{"family":"Strugnell","given":"Richard A."},{"family":"Thomson","given":"Nicholas R."}],"issued":{"date-parts":[["2015",7,7]]}}},{"id":4875,"uris":["http://zotero.org/users/10053306/items/XA7I8UR8"],"itemData":{"id":4875,"type":"article-journal","abstract":"Genus Botrytis contains approximately 35 species, many of which are economically-important and globally-distributed plant pathogens which collectively infect over 1,400 plant species. Recent efforts to genetically characterize genus Botrytis have revealed new species on diverse host crops around the world. In this study, surveys and subsequent genetic analysis of the glyceraldehyde-3-phosate dehydrogenase (G3PDH), heat-shock protein 60 (HSP60), DNA-dependent RNA polymerase subunit II (RPB2), and necrosis and ethylene-inducing proteins 1 and 2 (NEP1 and NEP2) genes indicated that Botrytis isolates collected from peony fields in the United States contained more species diversity than ever before reported on a single host, including up to 10 potentially novel species. Together, up to 16 different phylogenetic species were found in association with peonies in the Pacific Northwest, which is over a third of the total number of species that are currently named. Furthermore, species were found on peonies in Alaska that have been described on other host plants in different parts of the world, indicating a wider geographic and host distribution than previously thought. Lastly, some isolates found on peony share sequence similarity with unnamed species found living as endophytes in weedy hosts, suggesting that the isolates found on peony have flexible lifestyles as recently discovered in the genus. Selected pathogenicity, growth, and morphological characteristics of the putatively new Botrytis species were also assessed to provide a basis for future formal description of the isolates as new species.","container-title":"Scientific Reports","DOI":"10.1038/s41598-019-43165-y","ISSN":"2045-2322","issue":"1","journalAbbreviation":"Sci Rep","language":"en","license":"2019 The Author(s)","note":"publisher: Nature Publishing Group","page":"6671","source":"www.nature.com","title":"Genetic analysis reveals unprecedented diversity of a globally-important plant pathogenic genus","volume":"9","author":[{"family":"Garfinkel","given":"Andrea R."},{"family":"Coats","given":"Katie P."},{"family":"Sherry","given":"Don L."},{"family":"Chastagner","given":"Gary A."}],"issued":{"date-parts":[["2019",4,30]]}}}],"schema":"https://github.com/citation-style-language/schema/raw/master/csl-citation.json"} </w:instrText>
      </w:r>
      <w:r w:rsidR="00765CEF">
        <w:rPr>
          <w:rFonts w:ascii="Times New Roman" w:eastAsia="Arial" w:hAnsi="Times New Roman" w:cs="Times New Roman"/>
        </w:rPr>
        <w:fldChar w:fldCharType="separate"/>
      </w:r>
      <w:r w:rsidR="00D11197" w:rsidRPr="00D11197">
        <w:rPr>
          <w:rFonts w:ascii="Times New Roman" w:hAnsi="Times New Roman" w:cs="Times New Roman"/>
        </w:rPr>
        <w:t xml:space="preserve">(Sarkar &amp; Guttman, 2004; Vinatzer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2014; Holt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2015; Garfinkel </w:t>
      </w:r>
      <w:r w:rsidR="00D11197" w:rsidRPr="00D11197">
        <w:rPr>
          <w:rFonts w:ascii="Times New Roman" w:hAnsi="Times New Roman" w:cs="Times New Roman"/>
          <w:i/>
          <w:iCs/>
        </w:rPr>
        <w:t>et al.</w:t>
      </w:r>
      <w:r w:rsidR="00D11197" w:rsidRPr="00D11197">
        <w:rPr>
          <w:rFonts w:ascii="Times New Roman" w:hAnsi="Times New Roman" w:cs="Times New Roman"/>
        </w:rPr>
        <w:t>, 2019)</w:t>
      </w:r>
      <w:r w:rsidR="00765CEF">
        <w:rPr>
          <w:rFonts w:ascii="Times New Roman" w:eastAsia="Arial" w:hAnsi="Times New Roman" w:cs="Times New Roman"/>
        </w:rPr>
        <w:fldChar w:fldCharType="end"/>
      </w:r>
      <w:r w:rsidR="00765CEF" w:rsidRPr="00765CEF">
        <w:rPr>
          <w:rFonts w:ascii="Times New Roman" w:eastAsia="Arial" w:hAnsi="Times New Roman" w:cs="Times New Roman"/>
          <w:lang w:val="fr-FR"/>
        </w:rPr>
        <w:t>.</w:t>
      </w:r>
      <w:r w:rsidR="0056141B" w:rsidRPr="00765CEF">
        <w:rPr>
          <w:rFonts w:ascii="Times New Roman" w:eastAsia="Arial" w:hAnsi="Times New Roman" w:cs="Times New Roman"/>
          <w:lang w:val="fr-FR"/>
        </w:rPr>
        <w:t xml:space="preserve"> </w:t>
      </w:r>
      <w:r w:rsidR="00AF1A46">
        <w:rPr>
          <w:rFonts w:ascii="Times New Roman" w:eastAsia="Arial" w:hAnsi="Times New Roman" w:cs="Times New Roman"/>
        </w:rPr>
        <w:t>Integral role of population genetics into epidemiology and disease management has been much appreciated with the rapid next-generation sequencing efforts</w:t>
      </w:r>
      <w:r w:rsidR="002D3547">
        <w:rPr>
          <w:rFonts w:ascii="Times New Roman" w:eastAsia="Arial" w:hAnsi="Times New Roman" w:cs="Times New Roman"/>
        </w:rPr>
        <w:t xml:space="preserve"> </w:t>
      </w:r>
      <w:r w:rsidR="002D3547">
        <w:rPr>
          <w:rFonts w:ascii="Times New Roman" w:eastAsia="Arial" w:hAnsi="Times New Roman" w:cs="Times New Roman"/>
        </w:rPr>
        <w:fldChar w:fldCharType="begin"/>
      </w:r>
      <w:r w:rsidR="00D11197">
        <w:rPr>
          <w:rFonts w:ascii="Times New Roman" w:eastAsia="Arial" w:hAnsi="Times New Roman" w:cs="Times New Roman"/>
        </w:rPr>
        <w:instrText xml:space="preserve"> ADDIN ZOTERO_ITEM CSL_CITATION {"citationID":"NU4F22KP","properties":{"formattedCitation":"(Milgroom, 2015; Everhart {\\i{}et al.}, 2021)","plainCitation":"(Milgroom, 2015; Everhart et al., 2021)","noteIndex":0},"citationItems":[{"id":2481,"uris":["http://zotero.org/users/10053306/items/QXXA4IFA"],"itemData":{"id":2481,"type":"book","ISBN":"978-0-89054-450-1","number-of-pages":"399","publisher":"APS Press,","title":"Population biology of plant pathogens : genetics, ecology, and evolution","URL":"http://www.sidalc.net/cgi-bin/wxis.exe/?IsisScript=earth.xis&amp;method=post&amp;formato=2&amp;cantidad=1&amp;expresion=mfn=040539","author":[{"family":"Milgroom","given":"Michael G."}],"accessed":{"date-parts":[["2019",10,3]]},"issued":{"date-parts":[["2015"]]}}},{"id":4889,"uris":["http://zotero.org/users/10053306/items/FJXRTYVD"],"itemData":{"id":4889,"type":"article-journal","abstract":"With ever-decreasing sequencing costs, research on the population biology of plant pathogens is transitioning from population genetics—using dozens of genetic markers or polymorphism data of several genes—to population genomics—using several hundred to tens of thousands of markers or whole-genome sequence data. The field of population genomics is characterized by rapid theoretical and methodological advances and by numerous steps and pitfalls in its technical and analytical workflow. In this article, we aim to provide a brief overview of topics relevant to the study of population genomics of filamentous plant pathogens and direct readers to more extensive reviews for in-depth understanding. We briefly discuss different types of population genomics-inspired research questions and give insights into the sampling strategies that can be used to answer such questions. We then consider different sequencing strategies, the various options available for data processing, and some of the currently available tools for population genomic data analysis. We conclude by highlighting some of the hurdles along the population genomic workflow, providing cautionary warnings relative to assumptions and technical challenges, and presenting our own future perspectives of the field of population genomics for filamentous plant pathogens.","container-title":"Phytopathology®","DOI":"10.1094/PHYTO-11-20-0527-FI","ISSN":"0031-949X","issue":"1","note":"publisher: Scientific Societies","page":"12-22","source":"apsjournals.apsnet.org (Atypon)","title":"Population Genomics of Filamentous Plant Pathogens—A Brief Overview of Research Questions, Approaches, and Pitfalls","volume":"111","author":[{"family":"Everhart","given":"Sydney"},{"family":"Gambhir","given":"Nikita"},{"family":"Stam","given":"Remco"}],"issued":{"date-parts":[["2021",1]]}}}],"schema":"https://github.com/citation-style-language/schema/raw/master/csl-citation.json"} </w:instrText>
      </w:r>
      <w:r w:rsidR="002D3547">
        <w:rPr>
          <w:rFonts w:ascii="Times New Roman" w:eastAsia="Arial" w:hAnsi="Times New Roman" w:cs="Times New Roman"/>
        </w:rPr>
        <w:fldChar w:fldCharType="separate"/>
      </w:r>
      <w:r w:rsidR="00D11197" w:rsidRPr="00D11197">
        <w:rPr>
          <w:rFonts w:ascii="Times New Roman" w:hAnsi="Times New Roman" w:cs="Times New Roman"/>
        </w:rPr>
        <w:t xml:space="preserve">(Milgroom, 2015; Everhart </w:t>
      </w:r>
      <w:r w:rsidR="00D11197" w:rsidRPr="00D11197">
        <w:rPr>
          <w:rFonts w:ascii="Times New Roman" w:hAnsi="Times New Roman" w:cs="Times New Roman"/>
          <w:i/>
          <w:iCs/>
        </w:rPr>
        <w:t>et al.</w:t>
      </w:r>
      <w:r w:rsidR="00D11197" w:rsidRPr="00D11197">
        <w:rPr>
          <w:rFonts w:ascii="Times New Roman" w:hAnsi="Times New Roman" w:cs="Times New Roman"/>
        </w:rPr>
        <w:t>, 2021)</w:t>
      </w:r>
      <w:r w:rsidR="002D3547">
        <w:rPr>
          <w:rFonts w:ascii="Times New Roman" w:eastAsia="Arial" w:hAnsi="Times New Roman" w:cs="Times New Roman"/>
        </w:rPr>
        <w:fldChar w:fldCharType="end"/>
      </w:r>
      <w:r w:rsidR="002D3547">
        <w:rPr>
          <w:rFonts w:ascii="Times New Roman" w:eastAsia="Arial" w:hAnsi="Times New Roman" w:cs="Times New Roman"/>
        </w:rPr>
        <w:t xml:space="preserve">. </w:t>
      </w:r>
      <w:r w:rsidR="00277D75">
        <w:rPr>
          <w:rFonts w:ascii="Times New Roman" w:eastAsia="Arial" w:hAnsi="Times New Roman" w:cs="Times New Roman"/>
        </w:rPr>
        <w:t>Time-series isolate-genome sequencing has transformed our views</w:t>
      </w:r>
      <w:r w:rsidR="006160FB">
        <w:rPr>
          <w:rFonts w:ascii="Times New Roman" w:eastAsia="Arial" w:hAnsi="Times New Roman" w:cs="Times New Roman"/>
        </w:rPr>
        <w:t xml:space="preserve"> on population genetics</w:t>
      </w:r>
      <w:r w:rsidR="00277D75">
        <w:rPr>
          <w:rFonts w:ascii="Times New Roman" w:eastAsia="Arial" w:hAnsi="Times New Roman" w:cs="Times New Roman"/>
        </w:rPr>
        <w:t xml:space="preserve"> going beyond </w:t>
      </w:r>
      <w:r w:rsidR="00937854" w:rsidRPr="00765CEF">
        <w:rPr>
          <w:rFonts w:ascii="Times New Roman" w:hAnsi="Times New Roman" w:cs="Times New Roman"/>
        </w:rPr>
        <w:t>c</w:t>
      </w:r>
      <w:r w:rsidR="006160FB">
        <w:rPr>
          <w:rFonts w:ascii="Times New Roman" w:hAnsi="Times New Roman" w:cs="Times New Roman"/>
        </w:rPr>
        <w:t>onventional</w:t>
      </w:r>
      <w:r w:rsidR="00937854" w:rsidRPr="00765CEF">
        <w:rPr>
          <w:rFonts w:ascii="Times New Roman" w:hAnsi="Times New Roman" w:cs="Times New Roman"/>
        </w:rPr>
        <w:t xml:space="preserve"> </w:t>
      </w:r>
      <w:r w:rsidR="006160FB">
        <w:rPr>
          <w:rFonts w:ascii="Times New Roman" w:hAnsi="Times New Roman" w:cs="Times New Roman"/>
        </w:rPr>
        <w:t>diagnostic tools informing races, pathotypes, or species</w:t>
      </w:r>
      <w:r w:rsidR="002D3547">
        <w:rPr>
          <w:rFonts w:ascii="Times New Roman" w:hAnsi="Times New Roman" w:cs="Times New Roman"/>
        </w:rPr>
        <w:t xml:space="preserve"> </w:t>
      </w:r>
      <w:r w:rsidR="00BE6F51" w:rsidRPr="002C7534">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{"citationID":"GnC2sqMl","properties":{"formattedCitation":"(Vinatzer {\\i{}et al.}, 2014)","plainCitation":"(Vinatzer et al., 2014)","noteIndex":0},"citationItems":[{"id":3261,"uris":["http://zotero.org/users/10053306/items/V3C86EAJ"],"itemData":{"id":3261,"type":"article-journal","abstract":"Crop diseases emerge without warning. In many cases, diseases cross borders, or even oceans, before plant pathologists have time to identify and characterize the causative agents. Genome sequencing...","container-title":"Annual Review of Phytopathology","DOI":"10.1146/annurev-phyto-102313-045907","ISSN":"0066-4286","issue":"1","note":"number: 1\npublisher: Annual Reviews","page":"19-43","title":"Harnessing population genomics to understand how bacterial pathogens emerge, adapt to crop hosts, and disseminate","volume":"52","author":[{"family":"Vinatzer","given":"Boris A."},{"family":"Monteil","given":"Caroline L."},{"family":"Clarke","given":"Christopher R."}],"issued":{"date-parts":[["2014",8,4]]}}}],"schema":"https://github.com/citation-style-language/schema/raw/master/csl-citation.json"} </w:instrText>
      </w:r>
      <w:r w:rsidR="00BE6F51" w:rsidRPr="002C7534">
        <w:rPr>
          <w:rFonts w:ascii="Times New Roman" w:hAnsi="Times New Roman" w:cs="Times New Roman"/>
        </w:rPr>
        <w:fldChar w:fldCharType="separate"/>
      </w:r>
      <w:r w:rsidR="00D11197" w:rsidRPr="00D11197">
        <w:rPr>
          <w:rFonts w:ascii="Times New Roman" w:hAnsi="Times New Roman" w:cs="Times New Roman"/>
        </w:rPr>
        <w:t xml:space="preserve">(Vinatzer </w:t>
      </w:r>
      <w:r w:rsidR="00D11197" w:rsidRPr="00D11197">
        <w:rPr>
          <w:rFonts w:ascii="Times New Roman" w:hAnsi="Times New Roman" w:cs="Times New Roman"/>
          <w:i/>
          <w:iCs/>
        </w:rPr>
        <w:t>et al.</w:t>
      </w:r>
      <w:r w:rsidR="00D11197" w:rsidRPr="00D11197">
        <w:rPr>
          <w:rFonts w:ascii="Times New Roman" w:hAnsi="Times New Roman" w:cs="Times New Roman"/>
        </w:rPr>
        <w:t>, 2014)</w:t>
      </w:r>
      <w:r w:rsidR="00BE6F51" w:rsidRPr="002C7534">
        <w:rPr>
          <w:rFonts w:ascii="Times New Roman" w:hAnsi="Times New Roman" w:cs="Times New Roman"/>
        </w:rPr>
        <w:fldChar w:fldCharType="end"/>
      </w:r>
      <w:r w:rsidR="00277D75" w:rsidRPr="002C7534">
        <w:rPr>
          <w:rFonts w:ascii="Times New Roman" w:hAnsi="Times New Roman" w:cs="Times New Roman"/>
        </w:rPr>
        <w:t>,</w:t>
      </w:r>
      <w:r w:rsidR="00277D75">
        <w:rPr>
          <w:rFonts w:ascii="Times New Roman" w:hAnsi="Times New Roman" w:cs="Times New Roman"/>
        </w:rPr>
        <w:t xml:space="preserve"> although isolation-based approaches present a bias of choosing the most dominant pathogen genotype for sequencing and thus, may suppose </w:t>
      </w:r>
      <w:r w:rsidR="00B461BA">
        <w:rPr>
          <w:rFonts w:ascii="Times New Roman" w:hAnsi="Times New Roman" w:cs="Times New Roman"/>
        </w:rPr>
        <w:t xml:space="preserve">pathogen homogeneity in </w:t>
      </w:r>
      <w:r w:rsidR="004C48D6">
        <w:rPr>
          <w:rFonts w:ascii="Times New Roman" w:hAnsi="Times New Roman" w:cs="Times New Roman"/>
        </w:rPr>
        <w:t>a</w:t>
      </w:r>
      <w:r w:rsidR="00B461BA">
        <w:rPr>
          <w:rFonts w:ascii="Times New Roman" w:hAnsi="Times New Roman" w:cs="Times New Roman"/>
        </w:rPr>
        <w:t xml:space="preserve"> diseased sample</w:t>
      </w:r>
      <w:r w:rsidR="00785BD6">
        <w:rPr>
          <w:rFonts w:ascii="Times New Roman" w:hAnsi="Times New Roman" w:cs="Times New Roman"/>
        </w:rPr>
        <w:t xml:space="preserve">, leaving out the </w:t>
      </w:r>
      <w:r w:rsidRPr="00765CEF">
        <w:rPr>
          <w:rFonts w:ascii="Times New Roman" w:hAnsi="Times New Roman" w:cs="Times New Roman"/>
        </w:rPr>
        <w:t>details of low abundant pathogen variants</w:t>
      </w:r>
      <w:r w:rsidR="00785BD6">
        <w:rPr>
          <w:rFonts w:ascii="Times New Roman" w:hAnsi="Times New Roman" w:cs="Times New Roman"/>
        </w:rPr>
        <w:t xml:space="preserve"> that may be co-occurring</w:t>
      </w:r>
      <w:r w:rsidR="00937854" w:rsidRPr="0060656B">
        <w:rPr>
          <w:rFonts w:ascii="Times New Roman" w:hAnsi="Times New Roman" w:cs="Times New Roman"/>
        </w:rPr>
        <w:t xml:space="preserve">. </w:t>
      </w:r>
      <w:r w:rsidR="000C2BC9" w:rsidRPr="0060656B">
        <w:rPr>
          <w:rFonts w:ascii="Times New Roman" w:hAnsi="Times New Roman" w:cs="Times New Roman"/>
        </w:rPr>
        <w:t>Such</w:t>
      </w:r>
      <w:r w:rsidRPr="0060656B">
        <w:rPr>
          <w:rFonts w:ascii="Times New Roman" w:hAnsi="Times New Roman" w:cs="Times New Roman"/>
        </w:rPr>
        <w:t xml:space="preserve"> approaches may miss the “true genetic diversity” existing within single field, or</w:t>
      </w:r>
      <w:r w:rsidR="00470535">
        <w:rPr>
          <w:rFonts w:ascii="Times New Roman" w:hAnsi="Times New Roman" w:cs="Times New Roman"/>
        </w:rPr>
        <w:t xml:space="preserve"> a</w:t>
      </w:r>
      <w:r w:rsidRPr="0060656B">
        <w:rPr>
          <w:rFonts w:ascii="Times New Roman" w:hAnsi="Times New Roman" w:cs="Times New Roman"/>
        </w:rPr>
        <w:t xml:space="preserve"> single organ, or </w:t>
      </w:r>
      <w:r w:rsidR="00470535">
        <w:rPr>
          <w:rFonts w:ascii="Times New Roman" w:hAnsi="Times New Roman" w:cs="Times New Roman"/>
        </w:rPr>
        <w:t xml:space="preserve">a </w:t>
      </w:r>
      <w:r w:rsidRPr="0060656B">
        <w:rPr>
          <w:rFonts w:ascii="Times New Roman" w:hAnsi="Times New Roman" w:cs="Times New Roman"/>
        </w:rPr>
        <w:t>single lesion.</w:t>
      </w:r>
      <w:r w:rsidR="002A7B09" w:rsidRPr="0060656B">
        <w:rPr>
          <w:rFonts w:ascii="Times New Roman" w:hAnsi="Times New Roman" w:cs="Times New Roman"/>
        </w:rPr>
        <w:t xml:space="preserve"> </w:t>
      </w:r>
      <w:r w:rsidR="00531415" w:rsidRPr="0060656B">
        <w:rPr>
          <w:rFonts w:ascii="Times New Roman" w:hAnsi="Times New Roman" w:cs="Times New Roman"/>
        </w:rPr>
        <w:t>In case of agricultural systems, majority of the focus has been on the dominant pathogen genotypes for designing management strategies, specifically breeding efforts</w:t>
      </w:r>
      <w:r w:rsidR="00E17FDF">
        <w:rPr>
          <w:rFonts w:ascii="Times New Roman" w:hAnsi="Times New Roman" w:cs="Times New Roman"/>
        </w:rPr>
        <w:t>,</w:t>
      </w:r>
      <w:r w:rsidR="00E34C43" w:rsidRPr="0060656B">
        <w:rPr>
          <w:rFonts w:ascii="Times New Roman" w:hAnsi="Times New Roman" w:cs="Times New Roman"/>
        </w:rPr>
        <w:t xml:space="preserve"> and characterization of pathogen spatial genetic structure studies at the </w:t>
      </w:r>
      <w:r w:rsidR="0056141B" w:rsidRPr="0056141B">
        <w:rPr>
          <w:rFonts w:ascii="Times New Roman" w:hAnsi="Times New Roman" w:cs="Times New Roman"/>
        </w:rPr>
        <w:t>micro</w:t>
      </w:r>
      <w:r w:rsidR="00382584">
        <w:rPr>
          <w:rFonts w:ascii="Times New Roman" w:hAnsi="Times New Roman" w:cs="Times New Roman"/>
        </w:rPr>
        <w:t>-</w:t>
      </w:r>
      <w:r w:rsidR="0056141B" w:rsidRPr="0056141B">
        <w:rPr>
          <w:rFonts w:ascii="Times New Roman" w:hAnsi="Times New Roman" w:cs="Times New Roman"/>
        </w:rPr>
        <w:t>geographical</w:t>
      </w:r>
      <w:r w:rsidR="00E34C43" w:rsidRPr="0060656B">
        <w:rPr>
          <w:rFonts w:ascii="Times New Roman" w:hAnsi="Times New Roman" w:cs="Times New Roman"/>
        </w:rPr>
        <w:t xml:space="preserve"> scale</w:t>
      </w:r>
      <w:r w:rsidR="00BB2F62">
        <w:rPr>
          <w:rFonts w:ascii="Times New Roman" w:hAnsi="Times New Roman" w:cs="Times New Roman"/>
        </w:rPr>
        <w:t xml:space="preserve"> are limited. Two recent studies have</w:t>
      </w:r>
      <w:r w:rsidR="00E34C43" w:rsidRPr="0060656B">
        <w:rPr>
          <w:rFonts w:ascii="Times New Roman" w:hAnsi="Times New Roman" w:cs="Times New Roman"/>
        </w:rPr>
        <w:t xml:space="preserve"> indicat</w:t>
      </w:r>
      <w:r w:rsidR="00BB2F62">
        <w:rPr>
          <w:rFonts w:ascii="Times New Roman" w:hAnsi="Times New Roman" w:cs="Times New Roman"/>
        </w:rPr>
        <w:t>ed presence of</w:t>
      </w:r>
      <w:r w:rsidR="00E34C43" w:rsidRPr="0060656B">
        <w:rPr>
          <w:rFonts w:ascii="Times New Roman" w:hAnsi="Times New Roman" w:cs="Times New Roman"/>
        </w:rPr>
        <w:t xml:space="preserve"> polyclonal infections</w:t>
      </w:r>
      <w:r w:rsidR="00BB2F62">
        <w:rPr>
          <w:rFonts w:ascii="Times New Roman" w:hAnsi="Times New Roman" w:cs="Times New Roman"/>
        </w:rPr>
        <w:t xml:space="preserve"> in a single disease lesion</w:t>
      </w:r>
      <w:r w:rsidR="002D3547">
        <w:rPr>
          <w:rFonts w:ascii="Times New Roman" w:hAnsi="Times New Roman" w:cs="Times New Roman"/>
        </w:rPr>
        <w:t xml:space="preserve"> </w:t>
      </w:r>
      <w:r w:rsidR="002D3547">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{"citationID":"EH78Z3Vh","properties":{"formattedCitation":"(Pruvost {\\i{}et al.}, 2019)","plainCitation":"(Pruvost et al., 2019)","noteIndex":0},"citationItems":[{"id":4891,"uris":["http://zotero.org/users/10053306/items/DSVC2WUK"],"itemData":{"id":4891,"type":"article-journal","abstract":"Although some plant pathogenic bacteria represent a significant threat to agriculture, the determinants of their ecological success and evolutionary potential are still poorly understood. Refining our understanding of bacterial strain circulation at small spatial scales and the biological significance and evolutionary consequences of co-infections are key questions. The study of bacterial population biology can be challenging, because it requires high-resolution markers that can be genotyped with a high throughput. Here, we overcame this difficulty for Xanthomonas citri pv. citri, a genetically monomorphic bacterium causing Asiatic citrus canker (ACC). Using a genotyping method that did not require cultivating the bacterium or purifying DNA, we deciphered the pathogen's spatial genetic structure at several microgeographic scales, down to single lesion, in a situation of ACC endemicity. In a grove where copper was recurrently applied for ACC management, copper-susceptible and copper-resistant X. citri pv. citri coexisted and the bacterial population structured as three genetic clusters, suggesting a polyclonal contamination. The range of spatial dependency, estimated for the two largest clusters, was four times greater for the cluster predominantly composed of copper-resistant bacteria. Consistently, the evenness value calculated for this cluster was indicative of increased transmission. Linkage disequilibrium was high even at a tree scale, probably due to a combination of clonality and admixture. Approximately 1% of samples exhibited within-lesion multilocus polymorphism, explained at least in part by polyclonal infections. Canker lesions, which are of major biological significance as an inoculum source, may also represent a preferred niche for horizontal gene transfer. This study points out the potential of genotyping data for estimating the range of spatial dependency of plant bacterial pathogens, an important parameter for guiding disease management strategies.","container-title":"Evolutionary Applications","DOI":"10.1111/eva.12788","ISSN":"1752-4571","issue":"8","language":"en","note":"_eprint: https://onlinelibrary.wiley.com/doi/pdf/10.1111/eva.12788","page":"1523-1538","source":"Wiley Online Library","title":"Deciphering how plant pathogenic bacteria disperse and meet: Molecular epidemiology of Xanthomonas citri pv. citri at microgeographic scales in a tropical area of Asiatic citrus canker endemicity","title-short":"Deciphering how plant pathogenic bacteria disperse and meet","volume":"12","author":[{"family":"Pruvost","given":"Olivier"},{"family":"Boyer","given":"Karine"},{"family":"Ravigné","given":"Virginie"},{"family":"Richard","given":"Damien"},{"family":"Vernière","given":"Christian"}],"issued":{"date-parts":[["2019"]]}}}],"schema":"https://github.com/citation-style-language/schema/raw/master/csl-citation.json"} </w:instrText>
      </w:r>
      <w:r w:rsidR="002D3547">
        <w:rPr>
          <w:rFonts w:ascii="Times New Roman" w:hAnsi="Times New Roman" w:cs="Times New Roman"/>
        </w:rPr>
        <w:fldChar w:fldCharType="separate"/>
      </w:r>
      <w:r w:rsidR="00D11197" w:rsidRPr="00D11197">
        <w:rPr>
          <w:rFonts w:ascii="Times New Roman" w:hAnsi="Times New Roman" w:cs="Times New Roman"/>
        </w:rPr>
        <w:t xml:space="preserve">(Pruvost </w:t>
      </w:r>
      <w:r w:rsidR="00D11197" w:rsidRPr="00D11197">
        <w:rPr>
          <w:rFonts w:ascii="Times New Roman" w:hAnsi="Times New Roman" w:cs="Times New Roman"/>
          <w:i/>
          <w:iCs/>
        </w:rPr>
        <w:t>et al.</w:t>
      </w:r>
      <w:r w:rsidR="00D11197" w:rsidRPr="00D11197">
        <w:rPr>
          <w:rFonts w:ascii="Times New Roman" w:hAnsi="Times New Roman" w:cs="Times New Roman"/>
        </w:rPr>
        <w:t>, 2019)</w:t>
      </w:r>
      <w:r w:rsidR="002D3547">
        <w:rPr>
          <w:rFonts w:ascii="Times New Roman" w:hAnsi="Times New Roman" w:cs="Times New Roman"/>
        </w:rPr>
        <w:fldChar w:fldCharType="end"/>
      </w:r>
      <w:r w:rsidR="007B3A84">
        <w:rPr>
          <w:rFonts w:ascii="Times New Roman" w:hAnsi="Times New Roman" w:cs="Times New Roman"/>
        </w:rPr>
        <w:t xml:space="preserve">, </w:t>
      </w:r>
      <w:r w:rsidR="00BB2F62">
        <w:rPr>
          <w:rFonts w:ascii="Times New Roman" w:hAnsi="Times New Roman" w:cs="Times New Roman"/>
        </w:rPr>
        <w:t xml:space="preserve">and </w:t>
      </w:r>
      <w:r w:rsidR="002F7B2D">
        <w:rPr>
          <w:rFonts w:ascii="Times New Roman" w:hAnsi="Times New Roman" w:cs="Times New Roman"/>
        </w:rPr>
        <w:t xml:space="preserve">epidemics with multiple co-existing pathogen genotypes </w:t>
      </w:r>
      <w:r w:rsidR="007B3A84">
        <w:rPr>
          <w:rFonts w:ascii="Times New Roman" w:hAnsi="Times New Roman" w:cs="Times New Roman"/>
        </w:rPr>
        <w:t xml:space="preserve"> </w:t>
      </w:r>
      <w:r w:rsidR="007B3A84">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{"citationID":"H6HPyjsf","properties":{"formattedCitation":"(Newberry {\\i{}et al.}, 2020)","plainCitation":"(Newberry et al., 2020)","noteIndex":0},"citationItems":[{"id":"yQOBYZgA/RDSkDZHA","uris":["http://zotero.org/users/10053306/items/K6QEYCQU"],"itemData":{"id":"jKPra7XX/iscM1W6V","type":"article-journal","abstract":"Assessment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sidR="007B3A84">
        <w:rPr>
          <w:rFonts w:ascii="Times New Roman" w:hAnsi="Times New Roman" w:cs="Times New Roman"/>
        </w:rPr>
        <w:fldChar w:fldCharType="separate"/>
      </w:r>
      <w:r w:rsidR="00D11197" w:rsidRPr="00D11197">
        <w:rPr>
          <w:rFonts w:ascii="Times New Roman" w:hAnsi="Times New Roman" w:cs="Times New Roman"/>
        </w:rPr>
        <w:t xml:space="preserve">(Newberry </w:t>
      </w:r>
      <w:r w:rsidR="00D11197" w:rsidRPr="00D11197">
        <w:rPr>
          <w:rFonts w:ascii="Times New Roman" w:hAnsi="Times New Roman" w:cs="Times New Roman"/>
          <w:i/>
          <w:iCs/>
        </w:rPr>
        <w:t>et al.</w:t>
      </w:r>
      <w:r w:rsidR="00D11197" w:rsidRPr="00D11197">
        <w:rPr>
          <w:rFonts w:ascii="Times New Roman" w:hAnsi="Times New Roman" w:cs="Times New Roman"/>
        </w:rPr>
        <w:t>, 2020)</w:t>
      </w:r>
      <w:r w:rsidR="007B3A84">
        <w:rPr>
          <w:rFonts w:ascii="Times New Roman" w:hAnsi="Times New Roman" w:cs="Times New Roman"/>
        </w:rPr>
        <w:fldChar w:fldCharType="end"/>
      </w:r>
      <w:r w:rsidR="007B3A84">
        <w:rPr>
          <w:rFonts w:ascii="Times New Roman" w:hAnsi="Times New Roman" w:cs="Times New Roman"/>
        </w:rPr>
        <w:t xml:space="preserve"> </w:t>
      </w:r>
      <w:r w:rsidR="00BB2F62">
        <w:rPr>
          <w:rFonts w:ascii="Times New Roman" w:hAnsi="Times New Roman" w:cs="Times New Roman"/>
        </w:rPr>
        <w:t xml:space="preserve">in a single field. </w:t>
      </w:r>
      <w:r w:rsidR="002F7B2D">
        <w:rPr>
          <w:rFonts w:ascii="Times New Roman" w:hAnsi="Times New Roman" w:cs="Times New Roman"/>
        </w:rPr>
        <w:t xml:space="preserve">These findings underscore the need for characterizing </w:t>
      </w:r>
      <w:proofErr w:type="spellStart"/>
      <w:r w:rsidR="002F7B2D">
        <w:rPr>
          <w:rFonts w:ascii="Times New Roman" w:hAnsi="Times New Roman" w:cs="Times New Roman"/>
        </w:rPr>
        <w:t>spatio</w:t>
      </w:r>
      <w:proofErr w:type="spellEnd"/>
      <w:r w:rsidR="002F7B2D">
        <w:rPr>
          <w:rFonts w:ascii="Times New Roman" w:hAnsi="Times New Roman" w:cs="Times New Roman"/>
        </w:rPr>
        <w:t xml:space="preserve">-temporal pathogen population structure </w:t>
      </w:r>
      <w:r w:rsidR="0056141B">
        <w:rPr>
          <w:rFonts w:ascii="Times New Roman" w:hAnsi="Times New Roman" w:cs="Times New Roman"/>
        </w:rPr>
        <w:t>and the strain dynamics</w:t>
      </w:r>
      <w:r w:rsidR="00841667">
        <w:rPr>
          <w:rFonts w:ascii="Times New Roman" w:hAnsi="Times New Roman" w:cs="Times New Roman"/>
        </w:rPr>
        <w:t xml:space="preserve"> at the micro-geographical scale</w:t>
      </w:r>
      <w:r w:rsidR="0056141B">
        <w:rPr>
          <w:rFonts w:ascii="Times New Roman" w:hAnsi="Times New Roman" w:cs="Times New Roman"/>
        </w:rPr>
        <w:t xml:space="preserve"> as </w:t>
      </w:r>
      <w:r w:rsidR="002F7B2D">
        <w:rPr>
          <w:rFonts w:ascii="Times New Roman" w:hAnsi="Times New Roman" w:cs="Times New Roman"/>
        </w:rPr>
        <w:t>disease epidemics</w:t>
      </w:r>
      <w:r w:rsidR="0056141B">
        <w:rPr>
          <w:rFonts w:ascii="Times New Roman" w:hAnsi="Times New Roman" w:cs="Times New Roman"/>
        </w:rPr>
        <w:t xml:space="preserve"> unfold</w:t>
      </w:r>
      <w:r w:rsidR="00BE6F51">
        <w:rPr>
          <w:rFonts w:ascii="Times New Roman" w:hAnsi="Times New Roman" w:cs="Times New Roman"/>
        </w:rPr>
        <w:t xml:space="preserve"> </w:t>
      </w:r>
      <w:r w:rsidR="00BE6F51">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{"citationID":"DnUVkGg5","properties":{"formattedCitation":"(Eck {\\i{}et al.}, 2022)","plainCitation":"(Eck et al., 2022)","noteIndex":0},"citationItems":[{"id":4916,"uris":["http://zotero.org/users/10053306/items/J97IH3PX"],"itemData":{"id":4916,"type":"article-journal","abstract":"The inherently variable nature of epidemics renders predictions of when and where infection is expected to occur challenging. Differences in pathogen strain composition, diversity, fitness, and spatial distribution are generally ignored in epidemiological modeling and are rarely studied in natural populations, yet they may be important drivers of epidemic trajectories. To examine how these factors are linked to epidemics in natural host populations, we collected epidemiological and genetic data from 15 populations of the powdery mildew fungus, Podosphaera plantaginis, on Plantago lanceolata in the Åland Islands, Finland. In each population, we tracked spatiotemporal disease progression throughout one epidemic season and coupled our survey of infection with intensive field sampling of the pathogen. We found that strain composition varied greatly among populations in the landscape. Within populations, strain composition was driven by the sequence of strain activity: early-active strains reached higher abundances, leading to consistent strain compositions over time. Co-occurring strains also varied in their contribution to the growth of the local epidemic, and these fitness inequalities were linked to epidemic dynamics: a higher proportion of hosts became infected in populations containing strains that were more similar in fitness. Epidemic trajectories in the populations were also linked to strain diversity and spatial dynamics: higher infection rates occurred in populations containing higher strain diversity, while spatially clustered epidemics experienced lower infection rates. Together, our results suggest that spatial and/or temporal variation in the strain composition, diversity, and fitness of pathogen populations are important factors generating variation in epidemiological trajectories among infected host populations.","container-title":"The American Naturalist","DOI":"10.1086/717179","ISSN":"0003-0147","issue":"1","note":"publisher: The University of Chicago Press","page":"59-74","source":"journals.uchicago.edu (Atypon)","title":"Strain Diversity and Spatial Distribution Are Linked to Epidemic Dynamics in Host Populations","volume":"199","author":[{"family":"Eck","given":"Jenalle L."},{"family":"Barrès","given":"Benoit"},{"family":"Soubeyrand","given":"Samuel"},{"family":"Sirén","given":"Jukka"},{"family":"Numminen","given":"Elina"},{"family":"Laine","given":"Anna-Liisa"}],"issued":{"date-parts":[["2022",1]]}}}],"schema":"https://github.com/citation-style-language/schema/raw/master/csl-citation.json"} </w:instrText>
      </w:r>
      <w:r w:rsidR="00BE6F51">
        <w:rPr>
          <w:rFonts w:ascii="Times New Roman" w:hAnsi="Times New Roman" w:cs="Times New Roman"/>
        </w:rPr>
        <w:fldChar w:fldCharType="separate"/>
      </w:r>
      <w:r w:rsidR="00D11197" w:rsidRPr="00D11197">
        <w:rPr>
          <w:rFonts w:ascii="Times New Roman" w:hAnsi="Times New Roman" w:cs="Times New Roman"/>
        </w:rPr>
        <w:t xml:space="preserve">(Eck </w:t>
      </w:r>
      <w:r w:rsidR="00D11197" w:rsidRPr="00D11197">
        <w:rPr>
          <w:rFonts w:ascii="Times New Roman" w:hAnsi="Times New Roman" w:cs="Times New Roman"/>
          <w:i/>
          <w:iCs/>
        </w:rPr>
        <w:t>et al.</w:t>
      </w:r>
      <w:r w:rsidR="00D11197" w:rsidRPr="00D11197">
        <w:rPr>
          <w:rFonts w:ascii="Times New Roman" w:hAnsi="Times New Roman" w:cs="Times New Roman"/>
        </w:rPr>
        <w:t>, 2022)</w:t>
      </w:r>
      <w:r w:rsidR="00BE6F51">
        <w:rPr>
          <w:rFonts w:ascii="Times New Roman" w:hAnsi="Times New Roman" w:cs="Times New Roman"/>
        </w:rPr>
        <w:fldChar w:fldCharType="end"/>
      </w:r>
      <w:r w:rsidR="00BE6F51">
        <w:rPr>
          <w:rFonts w:ascii="Times New Roman" w:hAnsi="Times New Roman" w:cs="Times New Roman"/>
        </w:rPr>
        <w:t>.</w:t>
      </w:r>
    </w:p>
    <w:p w14:paraId="08607CEC" w14:textId="0B15851E" w:rsidR="0054507E" w:rsidRDefault="00E9031C">
      <w:pPr>
        <w:spacing w:line="360" w:lineRule="auto"/>
        <w:jc w:val="both"/>
        <w:pPrChange w:id="41" w:author="Amanpreet Kaur" w:date="2025-01-23T10:44:00Z" w16du:dateUtc="2025-01-23T16:44:00Z">
          <w:pPr>
            <w:spacing w:line="480" w:lineRule="auto"/>
            <w:jc w:val="both"/>
          </w:pPr>
        </w:pPrChange>
      </w:pPr>
      <w:r>
        <w:rPr>
          <w:rFonts w:ascii="Times New Roman" w:hAnsi="Times New Roman" w:cs="Times New Roman"/>
        </w:rPr>
        <w:t xml:space="preserve">While much of the work in understanding the disease dynamics and pathogen diversity across space and time has been conducted in the natural settings </w:t>
      </w:r>
      <w:r w:rsidR="00444C68">
        <w:rPr>
          <w:rFonts w:ascii="Times New Roman" w:hAnsi="Times New Roman" w:cs="Times New Roman"/>
        </w:rPr>
        <w:t>with wild plant pathogens</w:t>
      </w:r>
      <w:r w:rsidR="007B3A84">
        <w:rPr>
          <w:rFonts w:ascii="Times New Roman" w:hAnsi="Times New Roman" w:cs="Times New Roman"/>
        </w:rPr>
        <w:t xml:space="preserve"> </w:t>
      </w:r>
      <w:r w:rsidR="007B3A84">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{"citationID":"6B16C9Z3","properties":{"formattedCitation":"(Karasov {\\i{}et al.}, 2018; Susi {\\i{}et al.}, 2022)","plainCitation":"(Karasov et al., 2018; Susi et al., 2022)","noteIndex":0},"citationItems":[{"id":4894,"uris":["http://zotero.org/users/10053306/items/4CFJCG9M"],"itemData":{"id":4894,"type":"article-journal","container-title":"Cell Host &amp; Microbe","DOI":"10.1016/j.chom.2018.06.011","ISSN":"1931-3128","issue":"1","journalAbbreviation":"Cell Host &amp; Microbe","language":"English","note":"publisher: Elsevier\nPMID: 30001519","page":"168-179.e4","source":"www.cell.com","title":"Arabidopsis thaliana and Pseudomonas Pathogens Exhibit Stable Associations over Evolutionary Timescales","volume":"24","author":[{"family":"Karasov","given":"Talia L."},{"family":"Almario","given":"Juliana"},{"family":"Friedemann","given":"Claudia"},{"family":"Ding","given":"Wei"},{"family":"Giolai","given":"Michael"},{"family":"Heavens","given":"Darren"},{"family":"Kersten","given":"Sonja"},{"family":"Lundberg","given":"Derek S."},{"family":"Neumann","given":"Manuela"},{"family":"Regalado","given":"Julian"},{"family":"Neher","given":"Richard A."},{"family":"Kemen","given":"Eric"},{"family":"Weigel","given":"Detlef"}],"issued":{"date-parts":[["2018",7,11]]}}},{"id":4911,"uris":["http://zotero.org/users/10053306/items/AUVGL5LZ"],"itemData":{"id":4911,"type":"article-journal","abstract":"The trade-off between within-host infection rate and transmission to new hosts is predicted to constrain pathogen evolution, and to maintain polymorphism in pathogen populations. Pathogen life-history stages and their correlations that underpin infection development may change under coinfection with other parasites as they compete for the same limited host resources. Cross-kingdom interactions are common among pathogens in both natural and cultivated systems, yet their impacts on disease ecology and evolution are rarely studied. The host plant Plantago lanceolata is naturally infected by both Phomopsis subordinaria, a seed killing fungus, as well as Plantago lanceolata latent virus (PlLV) in the Åland Islands, SW Finland. We performed an inoculation assay to test whether coinfection with PlLV affects performance of two P. subordinaria strains, and the correlation between within-host infection rate and transmission potential. The strains differed in the measured life-history traits and their correlations. Moreover, we found that under virus coinfection, within-host infection rate of P. subordinaria was smaller but transmission potential was higher compared to strains under single infection. The negative correlation between within-host infection rate and transmission potential detected under single infection became positive under coinfection with PlLV. To understand whether within-host and between-host dynamics are correlated in wild populations, we surveyed 260 natural populations of P. lanceolata for P. subordinaria infection occurrence. When infections were found, we estimated between-hosts dynamics by determining pathogen population size as the proportion of infected individuals, and within-host dynamics by counting the proportion of infected flower stalks in 10 infected plants. In wild populations, the proportion of infected flower stalks was positively associated with pathogen population size. Jointly, our results suggest that the trade-off between within-host infection load and transmission may be strain specific, and that the pathogen life-history that underpin epidemics may change depending on the diversity of infection, generating variation in disease dynamics.","container-title":"Ecology and Evolution","DOI":"10.1002/ece3.8673","ISSN":"2045-7758","issue":"3","language":"en","license":"© 2022 The Authors. Ecology and Evolution published by John Wiley &amp; Sons Ltd.","note":"_eprint: https://onlinelibrary.wiley.com/doi/pdf/10.1002/ece3.8673","page":"e8673","source":"Wiley Online Library","title":"Coinfection with a virus constrains within-host infection load but increases transmission potential of a highly virulent fungal plant pathogen","volume":"12","author":[{"family":"Susi","given":"Hanna"},{"family":"Sallinen","given":"Suvi"},{"family":"Laine","given":"Anna-Liisa"}],"issued":{"date-parts":[["2022"]]}}}],"schema":"https://github.com/citation-style-language/schema/raw/master/csl-citation.json"} </w:instrText>
      </w:r>
      <w:r w:rsidR="007B3A84">
        <w:rPr>
          <w:rFonts w:ascii="Times New Roman" w:hAnsi="Times New Roman" w:cs="Times New Roman"/>
        </w:rPr>
        <w:fldChar w:fldCharType="separate"/>
      </w:r>
      <w:r w:rsidR="00D11197" w:rsidRPr="00D11197">
        <w:rPr>
          <w:rFonts w:ascii="Times New Roman" w:hAnsi="Times New Roman" w:cs="Times New Roman"/>
        </w:rPr>
        <w:t xml:space="preserve">(Karasov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2018; Susi </w:t>
      </w:r>
      <w:r w:rsidR="00D11197" w:rsidRPr="00D11197">
        <w:rPr>
          <w:rFonts w:ascii="Times New Roman" w:hAnsi="Times New Roman" w:cs="Times New Roman"/>
          <w:i/>
          <w:iCs/>
        </w:rPr>
        <w:t>et al.</w:t>
      </w:r>
      <w:r w:rsidR="00D11197" w:rsidRPr="00D11197">
        <w:rPr>
          <w:rFonts w:ascii="Times New Roman" w:hAnsi="Times New Roman" w:cs="Times New Roman"/>
        </w:rPr>
        <w:t>, 2022)</w:t>
      </w:r>
      <w:r w:rsidR="007B3A84">
        <w:rPr>
          <w:rFonts w:ascii="Times New Roman" w:hAnsi="Times New Roman" w:cs="Times New Roman"/>
        </w:rPr>
        <w:fldChar w:fldCharType="end"/>
      </w:r>
      <w:r w:rsidR="007B3A84">
        <w:rPr>
          <w:rFonts w:ascii="Times New Roman" w:hAnsi="Times New Roman" w:cs="Times New Roman"/>
        </w:rPr>
        <w:t>,</w:t>
      </w:r>
      <w:r>
        <w:rPr>
          <w:rFonts w:ascii="Times New Roman" w:hAnsi="Times New Roman" w:cs="Times New Roman"/>
        </w:rPr>
        <w:t xml:space="preserve"> studies </w:t>
      </w:r>
      <w:r w:rsidR="00B520E6">
        <w:rPr>
          <w:rFonts w:ascii="Times New Roman" w:hAnsi="Times New Roman" w:cs="Times New Roman"/>
        </w:rPr>
        <w:t>linking pathogen diversity and dynamics to</w:t>
      </w:r>
      <w:r>
        <w:rPr>
          <w:rFonts w:ascii="Times New Roman" w:hAnsi="Times New Roman" w:cs="Times New Roman"/>
        </w:rPr>
        <w:t xml:space="preserve"> explaining disease epidemics</w:t>
      </w:r>
      <w:r w:rsidR="00B520E6">
        <w:rPr>
          <w:rFonts w:ascii="Times New Roman" w:hAnsi="Times New Roman" w:cs="Times New Roman"/>
        </w:rPr>
        <w:t xml:space="preserve"> </w:t>
      </w:r>
      <w:r>
        <w:rPr>
          <w:rFonts w:ascii="Times New Roman" w:hAnsi="Times New Roman" w:cs="Times New Roman"/>
        </w:rPr>
        <w:t>in the agricultural settings</w:t>
      </w:r>
      <w:r w:rsidR="00C257B9">
        <w:rPr>
          <w:rFonts w:ascii="Times New Roman" w:hAnsi="Times New Roman" w:cs="Times New Roman"/>
        </w:rPr>
        <w:t xml:space="preserve"> are limited</w:t>
      </w:r>
      <w:r w:rsidR="00BE6F51">
        <w:rPr>
          <w:rFonts w:ascii="Times New Roman" w:hAnsi="Times New Roman" w:cs="Times New Roman"/>
        </w:rPr>
        <w:t xml:space="preserve"> </w:t>
      </w:r>
      <w:r w:rsidR="00BE6F51">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{"citationID":"7ZvHbM41","properties":{"formattedCitation":"(Gladieux {\\i{}et al.}, 2018; Roques {\\i{}et al.}, 2021; Ali {\\i{}et al.}, 2023)","plainCitation":"(Gladieux et al., 2018; Roques et al., 2021; Ali et al., 2023)","noteIndex":0},"citationItems":[{"id":4925,"uris":["http://zotero.org/users/10053306/items/KVADV2YC"],"itemData":{"id":4925,"type":"article-journal","abstract":"The rice blast fungus Magnaporthe oryzae (syn., Pyricularia oryzae) is both a threat to global food security and a model for plant pathology. Molecular pathologists need an accurate understanding of the origins and line of descent of M. oryzae populations in order to identify the genetic and functional bases of pathogen adaptation and to guide the development of more effective control strategies. We used a whole-genome sequence analysis of samples from different times and places to infer details about the genetic makeup of M. oryzae from a global collection of isolates. Analyses of population structure identified six lineages within M. oryzae, including two pandemic on japonica and indica rice, respectively, and four lineages with more restricted distributions. Tip-dating calibration indicated that M. oryzae lineages separated about a millennium ago, long after the initial domestication of rice. The major lineage endemic to continental Southeast Asia displayed signatures of sexual recombination and evidence of DNA acquisition from multiple lineages. Tests for weak natural selection revealed that the pandemic spread of clonal lineages entailed an evolutionary “cost,” in terms of the accumulation of deleterious mutations. Our findings reveal the coexistence of multiple endemic and pandemic lineages with contrasting population and genetic characteristics within a widely distributed pathogen.IMPORTANCE The rice blast fungus Magnaporthe oryzae (syn., Pyricularia oryzae) is a textbook example of a rapidly adapting pathogen, and it is responsible for one of the most damaging diseases of rice. Improvements in our understanding of Magnaporthe oryzae’s diversity and evolution are required to guide the development of more effective control strategies. We used genome sequencing data for samples from around the world to infer the evolutionary history of M. oryzae. We found that M. oryzae diversified about 1,000 years ago, separating into six main lineages: two pandemic on japonica and indica rice, respectively, and four with more restricted distributions. We also found that a lineage endemic to continental Southeast Asia displayed signatures of sexual recombination and the acquisition of genetic material from multiple lineages. This work provides a population-level genomic framework for defining molecular markers for the control of rice blast and investigations of the molecular basis of differences in pathogenicity between M. oryzae lineages.","container-title":"mBio","DOI":"10.1128/mbio.01806-17","issue":"2","note":"publisher: American Society for Microbiology","page":"10.1128/mbio.01806-17","source":"journals.asm.org (Atypon)","title":"Coexistence of Multiple Endemic and Pandemic Lineages of the Rice Blast Pathogen","volume":"9","author":[{"family":"Gladieux","given":"Pierre"},{"family":"Ravel","given":"Sébastien"},{"family":"Rieux","given":"Adrien"},{"family":"Cros-Arteil","given":"Sandrine"},{"family":"Adreit","given":"Henri"},{"family":"Milazzo","given":"Joëlle"},{"family":"Thierry","given":"Maud"},{"family":"Fournier","given":"Elisabeth"},{"family":"Terauchi","given":"Ryohei"},{"family":"Tharreau","given":"Didier"}],"issued":{"date-parts":[["2018",4,3]]}}},{"id":4929,"uris":["http://zotero.org/users/10053306/items/WFWMTW8D"],"itemData":{"id":4929,"type":"article-journal","abstract":"Where and when alien organisms are successfully introduced are central questions to elucidate biotic and abiotic conditions favorable to the introduction, establishment and spread of invasive species. We propose a modelling framework to analyze multiple introductions by several invasive genotypes or genetic variants, in competition with a resident population, when observations provide knowledge on the relative proportions of each variant at some dates and places. This framework is based on a mechanistic-statistical model coupling a reaction–diffusion model with a probabilistic observation model. We apply it to a spatio-temporal dataset reporting the relative proportions of five genetic variants of watermelon mosaic virus (WMV, genus Potyvirus, family Potyviridae) in infections of commercial cucurbit fields. Despite the parsimonious nature of the model, it succeeds in fitting the data well and provides an estimation of the dates and places of successful introduction of each emerging variant as well as a reconstruction of the dynamics of each variant since its introduction.","container-title":"Scientific Reports","DOI":"10.1038/s41598-021-86314-y","ISSN":"2045-2322","issue":"1","journalAbbreviation":"Sci Rep","language":"en","license":"2021 The Author(s)","note":"publisher: Nature Publishing Group","page":"7058","source":"www.nature.com","title":"Emerging strains of watermelon mosaic virus in Southeastern France: model-based estimation of the dates and places of introduction","title-short":"Emerging strains of watermelon mosaic virus in Southeastern France","volume":"11","author":[{"family":"Roques","given":"L."},{"family":"Desbiez","given":"C."},{"family":"Berthier","given":"K."},{"family":"Soubeyrand","given":"S."},{"family":"Walker","given":"E."},{"family":"Klein","given":"E. K."},{"family":"Garnier","given":"J."},{"family":"Moury","given":"B."},{"family":"Papaïx","given":"J."}],"issued":{"date-parts":[["2021",3,29]]}}},{"id":4927,"uris":["http://zotero.org/users/10053306/items/EH4I66PI"],"itemData":{"id":4927,"type":"article-journal","abstract":"Traditional agrosystems, where humans, crops and microbes have coevolved over long periods, can serve as models to understand the ecoevolutionary determinants of disease dynamics and help the engineering of durably resistant agrosystems. Here, we investigated the genetic and phenotypic relationship between rice (Oryza sativa) landraces and their rice blast pathogen (Pyricularia oryzae) in the traditional Yuanyang terraces of flooded rice paddies in China, where rice landraces have been grown and bred over centuries without significant disease outbreaks. Analyses of genetic subdivision revealed that indica rice plants clustered according to landrace names. Three new diverse lineages of rice blast specific to the Yuanyang terraces coexisted with lineages previously detected at the worldwide scale. Population subdivision in the pathogen population did not mirror pattern of population subdivision in the host. Measuring the pathogenicity of rice blast isolates on landraces revealed generalist life history traits. Our results suggest that the implementation of disease control strategies based on the emergence or maintenance of a generalist lifestyle in pathogens may sustainably reduce the burden of disease in crops.","container-title":"Molecular Ecology","DOI":"10.1111/mec.16927","ISSN":"1365-294X","issue":"10","language":"en","license":"© 2023 John Wiley &amp; Sons Ltd.","note":"_eprint: https://onlinelibrary.wiley.com/doi/pdf/10.1111/mec.16927","page":"2519-2533","source":"Wiley Online Library","title":"Evolution of the rice blast pathogen on spatially structured rice landraces maintains multiple generalist fungal lineages","volume":"32","author":[{"family":"Ali","given":"Sajid"},{"family":"Gladieux","given":"Pierre"},{"family":"Ravel","given":"Sebastien"},{"family":"Adreit","given":"Henri"},{"family":"Meusnier","given":"Isabelle"},{"family":"Milazzo","given":"Joelle"},{"family":"Cros-Arteil","given":"Sandrine"},{"family":"Bonnot","given":"François"},{"family":"Jin","given":"Baihui"},{"family":"Dumartinet","given":"Thomas"},{"family":"Charriat","given":"Florian"},{"family":"Lassagne","given":"Alexandre"},{"family":"He","given":"Xiahong"},{"family":"Tharreau","given":"Didier"},{"family":"Huang","given":"Huichuan"},{"family":"Morel","given":"Jean-Benoît"},{"family":"Fournier","given":"Elisabeth"}],"issued":{"date-parts":[["2023"]]}}}],"schema":"https://github.com/citation-style-language/schema/raw/master/csl-citation.json"} </w:instrText>
      </w:r>
      <w:r w:rsidR="00BE6F51">
        <w:rPr>
          <w:rFonts w:ascii="Times New Roman" w:hAnsi="Times New Roman" w:cs="Times New Roman"/>
        </w:rPr>
        <w:fldChar w:fldCharType="separate"/>
      </w:r>
      <w:r w:rsidR="00D11197" w:rsidRPr="00D11197">
        <w:rPr>
          <w:rFonts w:ascii="Times New Roman" w:hAnsi="Times New Roman" w:cs="Times New Roman"/>
        </w:rPr>
        <w:t xml:space="preserve">(Gladieux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2018; Roques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2021; Ali </w:t>
      </w:r>
      <w:r w:rsidR="00D11197" w:rsidRPr="00D11197">
        <w:rPr>
          <w:rFonts w:ascii="Times New Roman" w:hAnsi="Times New Roman" w:cs="Times New Roman"/>
          <w:i/>
          <w:iCs/>
        </w:rPr>
        <w:t>et al.</w:t>
      </w:r>
      <w:r w:rsidR="00D11197" w:rsidRPr="00D11197">
        <w:rPr>
          <w:rFonts w:ascii="Times New Roman" w:hAnsi="Times New Roman" w:cs="Times New Roman"/>
        </w:rPr>
        <w:t>, 2023)</w:t>
      </w:r>
      <w:r w:rsidR="00BE6F51">
        <w:rPr>
          <w:rFonts w:ascii="Times New Roman" w:hAnsi="Times New Roman" w:cs="Times New Roman"/>
        </w:rPr>
        <w:fldChar w:fldCharType="end"/>
      </w:r>
      <w:r w:rsidR="00BE6F51">
        <w:rPr>
          <w:rFonts w:ascii="Times New Roman" w:hAnsi="Times New Roman" w:cs="Times New Roman"/>
        </w:rPr>
        <w:t xml:space="preserve">. </w:t>
      </w:r>
      <w:r w:rsidR="00B520E6">
        <w:rPr>
          <w:rFonts w:ascii="Times New Roman" w:hAnsi="Times New Roman" w:cs="Times New Roman"/>
        </w:rPr>
        <w:t>Many factors associated with modern agricultural practices such as global trade, use of chemicals, or intensified monoculture system can predispose the system susceptible to the disease epidemics.</w:t>
      </w:r>
      <w:r w:rsidR="00BF4687">
        <w:rPr>
          <w:rFonts w:ascii="Times New Roman" w:hAnsi="Times New Roman" w:cs="Times New Roman"/>
        </w:rPr>
        <w:t xml:space="preserve"> For example, </w:t>
      </w:r>
      <w:r w:rsidR="00B520E6">
        <w:rPr>
          <w:rFonts w:ascii="Times New Roman" w:hAnsi="Times New Roman" w:cs="Times New Roman"/>
        </w:rPr>
        <w:t xml:space="preserve"> </w:t>
      </w:r>
      <w:r w:rsidR="00BF4687">
        <w:rPr>
          <w:rFonts w:ascii="Times New Roman" w:eastAsia="Arial" w:hAnsi="Times New Roman" w:cs="Times New Roman"/>
        </w:rPr>
        <w:t>i</w:t>
      </w:r>
      <w:r w:rsidR="00B520E6" w:rsidRPr="00F10513">
        <w:rPr>
          <w:rFonts w:ascii="Times New Roman" w:eastAsia="Arial" w:hAnsi="Times New Roman" w:cs="Times New Roman"/>
        </w:rPr>
        <w:t>n the case of seed-borne pathogens, the global trade facilitating</w:t>
      </w:r>
      <w:r w:rsidR="00B520E6" w:rsidRPr="00F10513">
        <w:rPr>
          <w:rFonts w:ascii="Times New Roman" w:eastAsia="Arial" w:hAnsi="Times New Roman" w:cs="Times New Roman"/>
          <w:color w:val="000000" w:themeColor="text1"/>
        </w:rPr>
        <w:t xml:space="preserve"> the continuous input of different pathogen genotypes on seeds or plant materials circulated worldwide </w:t>
      </w:r>
      <w:r w:rsidR="00B520E6" w:rsidRPr="00F10513">
        <w:rPr>
          <w:rFonts w:ascii="Times New Roman" w:eastAsia="Arial" w:hAnsi="Times New Roman" w:cs="Times New Roman"/>
          <w:color w:val="000000" w:themeColor="text1"/>
        </w:rPr>
        <w:lastRenderedPageBreak/>
        <w:t>has been a driving force in the pathogen diversity observed under field conditions</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{"citationID":"iFTp3vck","properties":{"formattedCitation":"(Elmer, 2001)","plainCitation":"(Elmer, 2001)","noteIndex":0},"citationItems":[{"id":3227,"uris":["http://zotero.org/users/10053306/items/IR8VC52A"],"itemData":{"id":3227,"type":"article-journal","container-title":"Biological Invasions","page":"263-271","title":"Seeds as vehicles for pathogen importation","volume":"3","author":[{"family":"Elmer","given":"W.H"}],"issued":{"date-parts":[["2001"]]}}}],"schema":"https://github.com/citation-style-language/schema/raw/master/csl-citation.json"} </w:instrText>
      </w:r>
      <w:r w:rsidR="007B3A84">
        <w:rPr>
          <w:rFonts w:ascii="Times New Roman" w:eastAsia="Arial" w:hAnsi="Times New Roman" w:cs="Times New Roman"/>
          <w:color w:val="000000" w:themeColor="text1"/>
        </w:rPr>
        <w:fldChar w:fldCharType="separate"/>
      </w:r>
      <w:r w:rsidR="00D11197">
        <w:rPr>
          <w:rFonts w:ascii="Times New Roman" w:hAnsi="Times New Roman" w:cs="Times New Roman"/>
          <w:color w:val="000000"/>
        </w:rPr>
        <w:t>(Elmer, 2001)</w:t>
      </w:r>
      <w:r w:rsidR="007B3A84">
        <w:rPr>
          <w:rFonts w:ascii="Times New Roman" w:eastAsia="Arial" w:hAnsi="Times New Roman" w:cs="Times New Roman"/>
          <w:color w:val="000000" w:themeColor="text1"/>
        </w:rPr>
        <w:fldChar w:fldCharType="end"/>
      </w:r>
      <w:r w:rsidR="00B520E6" w:rsidRPr="00F10513">
        <w:rPr>
          <w:rFonts w:ascii="Times New Roman" w:eastAsia="Arial" w:hAnsi="Times New Roman" w:cs="Times New Roman"/>
          <w:color w:val="000000" w:themeColor="text1"/>
        </w:rPr>
        <w:t>.</w:t>
      </w:r>
      <w:r w:rsidR="00B520E6">
        <w:rPr>
          <w:rFonts w:ascii="Times New Roman" w:eastAsia="Arial" w:hAnsi="Times New Roman" w:cs="Times New Roman"/>
          <w:color w:val="000000" w:themeColor="text1"/>
        </w:rPr>
        <w:t xml:space="preserve"> Thus, </w:t>
      </w:r>
      <w:r w:rsidR="00B520E6">
        <w:rPr>
          <w:rFonts w:ascii="Times New Roman" w:hAnsi="Times New Roman" w:cs="Times New Roman"/>
        </w:rPr>
        <w:t>t</w:t>
      </w:r>
      <w:r w:rsidR="00DD6C60">
        <w:rPr>
          <w:rFonts w:ascii="Times New Roman" w:hAnsi="Times New Roman" w:cs="Times New Roman"/>
        </w:rPr>
        <w:t>he initial</w:t>
      </w:r>
      <w:r w:rsidR="004C31DF" w:rsidRPr="0060656B">
        <w:rPr>
          <w:rFonts w:ascii="Times New Roman" w:hAnsi="Times New Roman" w:cs="Times New Roman"/>
        </w:rPr>
        <w:t xml:space="preserve"> </w:t>
      </w:r>
      <w:r w:rsidR="00DD6C60">
        <w:rPr>
          <w:rFonts w:ascii="Times New Roman" w:eastAsia="Arial" w:hAnsi="Times New Roman" w:cs="Times New Roman"/>
          <w:color w:val="000000" w:themeColor="text1"/>
        </w:rPr>
        <w:t xml:space="preserve">strain composition of pathogen population entering the agricultural fields can be variable, depending on the source of the inoculum on seeds, or transplants, or surviving population from the previous epidemic season in the fields </w:t>
      </w:r>
      <w:r w:rsidR="007B3A8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{"citationID":"kMGiN9rv","properties":{"formattedCitation":"(Klein-Gordon {\\i{}et al.}, 2021, 2022; Potnis, 2021)","plainCitation":"(Klein-Gordon et al., 2021, 2022; Potnis, 2021)","noteIndex":0},"citationItems":[{"id":4236,"uris":["http://zotero.org/users/10053306/items/SDUXVZEE"],"itemData":{"id":4236,"type":"article-journal","abstract":"Before 1991, Xanthomonas euvesicatoria was the causal agent of bacterial spot of tomato in Florida but was quickly replaced by X. perforans. The X. perforans population has changed in genotype and phenotype despite lack of a clear selection pressure. To determine the current Xanthomonas population in Florida, we collected 585 Xanthomonas strains from 70 tomato fields, representing 22 farms across eight counties, in the Florida tomato production region. Strains were isolated from 23 cultivars across eight seed producers and were associated with eight transplant facilities during the fall 2017 season. Our collection was phenotypically and genotypically characterized. Only X. perforans was identified, and all strains except one (99.8%) were tolerant to copper sulfate and 25% of strains were resistant to streptomycin sulfate. Most of the strains (99.3%) that were resistant to streptomycin sulfate were sequence type 1. The X. perforans population consisted of tomato races 3 (8%) and 4 (92%) and all three previously reported sequence types, ranging from 22 to 46% frequency. Approximately half of all strains, none of which were sequence type 2, produced bacteriocins against X. euvesicatoria. Effector profiles were highly variable among strains, which could impact the strains' host range. The effector xopJ4, which was previously thought to be conserved in X. perforans tomato pathogens, was absent in 19 strains. Nonmetric multidimensional scaling and network analyses show how strains and strain traits were associated with production system variables, including anonymized farms and transplant facilities. These analyses show that the composition of the Florida X. perforans population is diverse and complex.","container-title":"Phytopathology","DOI":"10.1094/PHYTO-09-20-0402-R","ISSN":"0031-949X","issue":"6","journalAbbreviation":"Phytopathology","language":"eng","note":"number: 6\nPMID: 33048630","page":"1029-1041","source":"PubMed","title":"Assessing Changes and Associations in the Xanthomonas perforans Population Across Florida Commercial Tomato Fields Via a Statewide Survey","volume":"111","author":[{"family":"Klein-Gordon","given":"Jeannie M."},{"family":"Xing","given":"Yanru"},{"family":"Garrett","given":"Karen A."},{"family":"Abrahamian","given":"Peter"},{"family":"Paret","given":"Matthews L."},{"family":"Minsavage","given":"Gerald V."},{"family":"Strayer-Scherer","given":"Amanda L."},{"family":"Fulton","given":"James C."},{"family":"Timilsina","given":"Sujan"},{"family":"Jones","given":"Jeffrey B."},{"family":"Goss","given":"Erica M."},{"family":"Vallad","given":"Gary E."}],"issued":{"date-parts":[["2021",6]]}}},{"id":4403,"uris":["http://zotero.org/users/10053306/items/H7RS8UDA"],"itemData":{"id":4403,"type":"article-journal","abstract":"Modern agricultural practices increase the potential for plant pathogen spread, while the advent of affordable whole genome sequencing enables in-depth studies of pathogen movement. Population genomic studies may decipher pathogen movement and population structure as a result of complex agricultural production systems. We used whole genome sequences of 281 Xanthomonas perforans strains collected within one tomato production season across Florida and southern Georgia fields to test for population genetic structure associated with tomato production system variables. We identified six clusters of X. perforans from core gene SNPs that corresponded with phylogenetic lineages. Using whole genome SNPs, we found genetic structure among farms, transplant facilities, cultivars, seed producers, grower operations, regions, and counties. Overall, grower operations that produced their own transplants were associated with genetically distinct and less diverse populations of strains compared to grower operations that received transplants from multiple sources. The degree of genetic differentiation among components of Florida's tomato production system varied between clusters, suggesting differential dispersal of the strains, such as through seed or contaminated transplants versus local movement within farms. Overall, we showed that the genetic variation of a bacterial plant pathogen is shaped by the structure of the plant production system.","container-title":"The ISME journal","DOI":"10.1038/s41396-021-01104-8","ISSN":"1751-7370","issue":"2","journalAbbreviation":"ISME J","language":"eng","note":"number: 2\nPMID: 34489540\nPMCID: PMC8776747","page":"591-601","source":"PubMed","title":"Whole genome sequences reveal the Xanthomonas perforans population is shaped by the tomato production system","volume":"16","author":[{"family":"Klein-Gordon","given":"Jeannie M."},{"family":"Timilsina","given":"Sujan"},{"family":"Xing","given":"Yanru"},{"family":"Abrahamian","given":"Peter"},{"family":"Garrett","given":"Karen A."},{"family":"Jones","given":"Jeffrey B."},{"family":"Vallad","given":"Gary E."},{"family":"Goss","given":"Erica M."}],"issued":{"date-parts":[["2022",2]]}}},{"id":4786,"uris":["http://zotero.org/users/10053306/items/IQWS4ZZR"],"itemData":{"id":4786,"type":"article-journal","abstract":"Bacterial spot is an endemic seedborne disease responsible for recurring outbreaks on tomato and pepper around the world. The disease is caused by four diverse species, Xanthomonas gardneri, Xanthomonas euvesicatoria, Xanthomonas perforans, and Xanthomonas vesicatoria. There are no commercially available disease-resistant tomato varieties, and the disease is managed by chemical/biological control options, although these have not reduced the incidence of outbreaks. The disease on peppers is managed by disease-resistant cultivars that are effective against X. euvesicatoria but not X. gardneri. A significant shift in composition and prevalence of different species and races of the pathogen has occurred over the past century. Here, I attempt to review ecological and evolutionary processes associated with the population dynamics leading to disease emergence and spread. The goal of this review is to integrate the knowledge on population genomics and molecular plant–microbe interactions for this pathosystem to tailor disease management strategies.","container-title":"Annual Review of Phytopathology","DOI":"10.1146/annurev-phyto-020620-101612","ISSN":"0066-4286, 1545-2107","issue":"Volume 59, 2021","language":"en","note":"publisher: Annual Reviews","page":"289-310","source":"www.annualreviews.org","title":"Harnessing Eco-Evolutionary Dynamics of Xanthomonads on Tomato and Pepper to Tackle New Problems of an Old Disease","volume":"59","author":[{"family":"Potnis","given":"Neha"}],"issued":{"date-parts":[["2021",8,25]]}}}],"schema":"https://github.com/citation-style-language/schema/raw/master/csl-citation.json"} </w:instrText>
      </w:r>
      <w:r w:rsidR="007B3A84">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(Klein-Gordon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2021, 2022; Potnis, 2021)</w:t>
      </w:r>
      <w:r w:rsidR="007B3A84">
        <w:rPr>
          <w:rFonts w:ascii="Times New Roman" w:eastAsia="Arial" w:hAnsi="Times New Roman" w:cs="Times New Roman"/>
          <w:color w:val="000000" w:themeColor="text1"/>
        </w:rPr>
        <w:fldChar w:fldCharType="end"/>
      </w:r>
      <w:r w:rsidR="007B3A84">
        <w:rPr>
          <w:rFonts w:ascii="Times New Roman" w:eastAsia="Arial" w:hAnsi="Times New Roman" w:cs="Times New Roman"/>
          <w:color w:val="000000" w:themeColor="text1"/>
        </w:rPr>
        <w:t xml:space="preserve">. </w:t>
      </w:r>
      <w:r w:rsidR="00DD6C60">
        <w:rPr>
          <w:rFonts w:ascii="Times New Roman" w:eastAsia="Arial" w:hAnsi="Times New Roman" w:cs="Times New Roman"/>
          <w:color w:val="000000" w:themeColor="text1"/>
        </w:rPr>
        <w:t>Upon establishment of these initial pathogen populations, variation in the pathogen dynamics across different fields depends on many factors</w:t>
      </w:r>
      <w:r w:rsidR="00A93802">
        <w:rPr>
          <w:rFonts w:ascii="Times New Roman" w:eastAsia="Arial" w:hAnsi="Times New Roman" w:cs="Times New Roman"/>
          <w:color w:val="000000" w:themeColor="text1"/>
        </w:rPr>
        <w:t xml:space="preserve">. These include </w:t>
      </w:r>
      <w:r w:rsidR="00DD6C60">
        <w:rPr>
          <w:rFonts w:ascii="Times New Roman" w:eastAsia="Arial" w:hAnsi="Times New Roman" w:cs="Times New Roman"/>
          <w:color w:val="000000" w:themeColor="text1"/>
        </w:rPr>
        <w:t>differential fitness levels of pathogen genotypes on the host</w:t>
      </w:r>
      <w:r w:rsidR="00A93802">
        <w:rPr>
          <w:rFonts w:ascii="Times New Roman" w:eastAsia="Arial" w:hAnsi="Times New Roman" w:cs="Times New Roman"/>
          <w:color w:val="000000" w:themeColor="text1"/>
        </w:rPr>
        <w:t xml:space="preserve"> considering both</w:t>
      </w:r>
      <w:r w:rsidR="00DD6C60">
        <w:rPr>
          <w:rFonts w:ascii="Times New Roman" w:eastAsia="Arial" w:hAnsi="Times New Roman" w:cs="Times New Roman"/>
          <w:color w:val="000000" w:themeColor="text1"/>
        </w:rPr>
        <w:t xml:space="preserve"> virulence and aggressiveness,</w:t>
      </w:r>
      <w:r w:rsidR="00A93802">
        <w:rPr>
          <w:rFonts w:ascii="Times New Roman" w:eastAsia="Arial" w:hAnsi="Times New Roman" w:cs="Times New Roman"/>
          <w:color w:val="000000" w:themeColor="text1"/>
        </w:rPr>
        <w:t xml:space="preserve"> interactions between</w:t>
      </w:r>
      <w:r w:rsidR="00DD6C60">
        <w:rPr>
          <w:rFonts w:ascii="Times New Roman" w:eastAsia="Arial" w:hAnsi="Times New Roman" w:cs="Times New Roman"/>
          <w:color w:val="000000" w:themeColor="text1"/>
        </w:rPr>
        <w:t xml:space="preserve"> pathogen </w:t>
      </w:r>
      <w:r w:rsidR="00A93802">
        <w:rPr>
          <w:rFonts w:ascii="Times New Roman" w:eastAsia="Arial" w:hAnsi="Times New Roman" w:cs="Times New Roman"/>
          <w:color w:val="000000" w:themeColor="text1"/>
        </w:rPr>
        <w:t>and</w:t>
      </w:r>
      <w:r w:rsidR="00DD6C60">
        <w:rPr>
          <w:rFonts w:ascii="Times New Roman" w:eastAsia="Arial" w:hAnsi="Times New Roman" w:cs="Times New Roman"/>
          <w:color w:val="000000" w:themeColor="text1"/>
        </w:rPr>
        <w:t xml:space="preserve"> </w:t>
      </w:r>
      <w:r w:rsidR="00A93802">
        <w:rPr>
          <w:rFonts w:ascii="Times New Roman" w:eastAsia="Arial" w:hAnsi="Times New Roman" w:cs="Times New Roman"/>
          <w:color w:val="000000" w:themeColor="text1"/>
        </w:rPr>
        <w:t xml:space="preserve">host </w:t>
      </w:r>
      <w:r w:rsidR="00DD6C60">
        <w:rPr>
          <w:rFonts w:ascii="Times New Roman" w:eastAsia="Arial" w:hAnsi="Times New Roman" w:cs="Times New Roman"/>
          <w:color w:val="000000" w:themeColor="text1"/>
        </w:rPr>
        <w:t>genotype (host specificity)</w:t>
      </w:r>
      <w:r w:rsidR="00B520E6">
        <w:rPr>
          <w:rFonts w:ascii="Times New Roman" w:eastAsia="Arial" w:hAnsi="Times New Roman" w:cs="Times New Roman"/>
          <w:color w:val="000000" w:themeColor="text1"/>
        </w:rPr>
        <w:t xml:space="preserve">, </w:t>
      </w:r>
      <w:r w:rsidR="00DD6C60">
        <w:rPr>
          <w:rFonts w:ascii="Times New Roman" w:eastAsia="Arial" w:hAnsi="Times New Roman" w:cs="Times New Roman"/>
          <w:color w:val="000000" w:themeColor="text1"/>
        </w:rPr>
        <w:t>strain competition, climate sensitivity of individual pathogen genotypes, and other processes such as dispersal that may introduce new pathogen genotypes on to the plant during the course of the season</w:t>
      </w:r>
      <w:r w:rsidR="00BE6F51">
        <w:rPr>
          <w:rFonts w:ascii="Times New Roman" w:eastAsia="Arial" w:hAnsi="Times New Roman" w:cs="Times New Roman"/>
          <w:color w:val="000000" w:themeColor="text1"/>
        </w:rPr>
        <w:t xml:space="preserve"> </w:t>
      </w:r>
      <w:r w:rsidR="00BE6F51" w:rsidRPr="005C17DD">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{"citationID":"aRjZiRdo","properties":{"formattedCitation":"(Anderson &amp; Moore, 1979; Mitchell {\\i{}et al.}, 2005; Laine, 2007; Barrett {\\i{}et al.}, 2009; Suffert {\\i{}et al.}, 2018; Kaur {\\i{}et al.}, 2024)","plainCitation":"(Anderson &amp; Moore, 1979; Mitchell et al., 2005; Laine, 2007; Barrett et al., 2009; Suffert et al., 2018; Kaur et al., 2024)","noteIndex":0},"citationItems":[{"id":4972,"uris":["http://zotero.org/users/10053306/items/8NA3BBFW"],"itemData":{"id":4972,"type":"article-journal","container-title":"Phytopathology","issue":"4","page":"320–323","source":"Google Scholar","title":"Host specificity in the genus Agrobacterium","volume":"69","author":[{"family":"Anderson","given":"A. R."},{"family":"Moore","given":"L. W."}],"issued":{"date-parts":[["1979"]]}}},{"id":4962,"uris":["http://zotero.org/users/10053306/items/RWG5FSTG"],"itemData":{"id":4962,"type":"article-journal","abstract":"Parasite-mediated selection is potentially of great importance in modulating genetic diversity. Genetic variation for resistance, the fuel for natural selection, appears to be common in host-parasite interactions, but responses to selection are rarely observed. In the present study, we tested whether environmental variation could mediate infection and determine evolutionary outcomes. Temperature was shown to dramatically alter the potential for parasite-mediated selection in two independent laboratory infection experiments at four temperatures. The bacterial parasite, Pasteuria ramosa, was extremely virulent at 20d̀C and 25d̀C, sterilizing its host, Daphnia magna, so that females often never produced a single brood. However, at 10d̀C and 15d̀C, the host-parasite interaction was much more benign, as nearly all females produced broods before becoming sterile. This association between virulence and temperature alone could stabilize coexistence and lead to the maintenance of diversity, because it would weaken parasite-mediated selection during parts of the season. Additionally, highly significant genotype-by-environment interactions were found, with changes in clone rank order for infection rates at different temperatures. Our results clearly show that the outcome of parasite-mediated selection in this system is strongly context dependent.","container-title":"Evolution","DOI":"10.1111/j.0014-3820.2005.tb00895.x","ISSN":"1558-5646","issue":"1","language":"en","note":"_eprint: https://onlinelibrary.wiley.com/doi/pdf/10.1111/j.0014-3820.2005.tb00895.x","page":"70-80","source":"Wiley Online Library","title":"Host-Parasite and Genotype-by-Environment Interactions: Temperature Modifies Potential for Selection by a Sterilizing Pathogen","title-short":"Host-Parasite and Genotype-by-Environment Interactions","volume":"59","author":[{"family":"Mitchell","given":"Suzanne E."},{"family":"Rogers","given":"Emily S."},{"family":"Little","given":"Tom J."},{"family":"Read","given":"Andrew F."}],"issued":{"date-parts":[["2005"]]}}},{"id":4960,"uris":["http://zotero.org/users/10053306/items/J6WN6EMT"],"itemData":{"id":4960,"type":"article-journal","abstract":"Understanding processes maintaining variation in pathogen life‐history stages affecting infectivity and reproduction is a key challenge in evolutionary ecology. Models of host–parasite coevolution are based on the assumption that genetic variation for host–parasite interactions is a significant cause of variation in infection, and that variation in environmental conditions does not overwhelm the genetic basis. However, surprisingly little is known about the stability of genotype–genotype interactions under variable environmental conditions. Here, using a naturally occurring plant–pathogen interaction, I tested whether the two distinct aspects of the infection process – infectivity and transmission potential – vary over realistic nutrient and temperature gradients. I show that the initial pathogen infectivity and host resistance responses are robust over the environmental gradients. However, for compatible responses there were striking differences in how different pathogen life‐history stages and host and pathogen genotypes responded to environmental variation. For some pathogen genotypes even slight changes in temperature arrested spore production, rendering the developing infection ineffectual. The response of pathogen genotypes to environmental gradients varied in magnitude and even direction, so that their rankings changed across the abiotic gradients. Hence, the variable environment of spatially structured host–parasite interactions may strongly influence the maintenance of polymorphism in pathogen life‐history stages governing transmission, whereas evolutionary trajectories of infectivity may be unaffected by the surrounding environment.","container-title":"Journal of Evolutionary Biology","DOI":"10.1111/j.1420-9101.2007.01406.x","ISSN":"1010-061X","issue":"6","journalAbbreviation":"Journal of Evolutionary Biology","page":"2371-2378","source":"Silverchair","title":"Pathogen fitness components and genotypes differ in their sensitivity to nutrient and temperature variation in a wild plant–pathogen association","volume":"20","author":[{"family":"Laine","given":"A.‐L."}],"issued":{"date-parts":[["2007",11,1]]}}},{"id":4966,"uris":["http://zotero.org/users/10053306/items/F3PSMX5N"],"itemData":{"id":4966,"type":"article-journal","abstract":"Ecological, evolutionary and molecular models of interactions between plant hosts and microbial pathogens are largely based around a concept of tightly coupled interactions between species pairs. However, highly pathogenic and obligate associations between host and pathogen species represent only a fraction of the diversity encountered in natural and managed systems. Instead, many pathogens can infect a wide range of hosts, and most hosts are exposed to more than one pathogen species, often simultaneously. Furthermore, outcomes of pathogen infection vary widely because host plants vary in resistance and tolerance to infection, while pathogens are also variable in their ability to grow on or within hosts. Environmental heterogeneity further increases the potential for variation in plant host–pathogen interactions by influencing the degree and fitness consequences of infection. Here, we describe these continua of specificity and virulence inherent within plant host–pathogen interactions. Using this framework, we describe and contrast the genetic and environmental mechanisms that underlie this variation, outline consequences for epidemiology and community structure, explore likely ecological and evolutionary drivers, and highlight several key areas for future research. Contents Summary 513 I. Introduction 513 II. Continua in plant host–pathogen interactions 514 III. Mechanisms underlying continua in specificity and virulence 516 IV. Ecological consequences 519 V. Evolutionary patterns and processes 520 VI. Conclusions 524 Acknowledgements 525 References 525","container-title":"New Phytologist","DOI":"10.1111/j.1469-8137.2009.02927.x","ISSN":"1469-8137","issue":"3","language":"en","license":"© The Authors (2009). Journal compilation © New Phytologist (2009)","note":"_eprint: https://onlinelibrary.wiley.com/doi/pdf/10.1111/j.1469-8137.2009.02927.x","page":"513-529","source":"Wiley Online Library","title":"Continua of specificity and virulence in plant host–pathogen interactions: causes and consequences","title-short":"Continua of specificity and virulence in plant host–pathogen interactions","volume":"183","author":[{"family":"Barrett","given":"Luke G."},{"family":"Kniskern","given":"Joel M."},{"family":"Bodenhausen","given":"Natacha"},{"family":"Zhang","given":"Wen"},{"family":"Bergelson","given":"Joy"}],"issued":{"date-parts":[["2009"]]}}},{"id":4933,"uris":["http://zotero.org/users/10053306/items/UM5DSTIY"],"itemData":{"id":4933,"type":"article-journal","abstract":"The efficiency of plant resistance to fungal pathogen populations is expected to decrease over time, due to their evolution with an increase in the frequency of virulent or highly aggressive strains. This dynamics may differ depending on the scale investigated (annual or pluriannual), particularly for annual crop pathogens with both sexual and asexual reproduction cycles. We assessed this time-scale effect, by comparing aggressiveness changes in a local Zymoseptoria tritici population over an 8-month cropping season and a 6-year period of wheat monoculture. We collected two pairs of subpopulations to represent the annual and pluriannual scales: from leaf lesions at the beginning and end of a single annual epidemic and from crop debris at the beginning and end of a 6-year period. We assessed two aggressiveness traits—latent period and lesion size—on sympatric and allopatric host varieties. A trend toward decreased latent period concomitant with a significant loss of variability was established during the course of the annual epidemic, but not over the 6-year period. Furthermore, a significant cultivar effect (sympatric vs. allopatric) on the average aggressiveness of the isolates revealed host adaptation, arguing that the observed patterns could result from selection. We thus provide an experimental body of evidence of an epidemiological trade-off between the intra- and interannual scales in the evolution of aggressiveness in a local plant pathogen population. More aggressive isolates were collected from upper leaves, on which disease severity is usually lower than on the lower part of the plants left in the field as crop debris after harvest. We suggest that these isolates play little role in sexual reproduction, due to an Allee effect (difficulty finding mates at low pathogen densities), particularly as the upper parts of the plant are removed from the field, explaining the lack of transmission of increases in aggressiveness between epidemics.","container-title":"Evolutionary Applications","DOI":"10.1111/eva.12588","ISSN":"1752-4571","issue":"5","language":"en","license":"© 2017 The Authors. Evolutionary Applications published by John Wiley &amp; Sons Ltd.","note":"_eprint: https://onlinelibrary.wiley.com/doi/pdf/10.1111/eva.12588","page":"768-780","source":"Wiley Online Library","title":"Epidemiological trade-off between intra- and interannual scales in the evolution of aggressiveness in a local plant pathogen population","volume":"11","author":[{"family":"Suffert","given":"Frédéric"},{"family":"Goyeau","given":"Henriette"},{"family":"Sache","given":"Ivan"},{"family":"Carpentier","given":"Florence"},{"family":"Gélisse","given":"Sandrine"},{"family":"Morais","given":"David"},{"family":"Delestre","given":"Ghislain"}],"issued":{"date-parts":[["2018"]]}}},{"id":1990,"uris":["http://zotero.org/users/10053306/items/C9X5XCGP"],"itemData":{"id":1990,"type":"article","abstract":"The evolving threat of new pathogen variants in the face of global environmental changes poses a risk to the plant health and can impact the efficacy of resistance-based disease management.Here, we studied short-term eco-evolutionary response of the pathogen, Xanthomonas perforans, on quantitative resistant and susceptible pepper during a single growing season in open-top chambers under the influence of elevated Ozone (O3).We observed increased disease severity, accompanied by higher variation on resistant cultivar under elevated O3, with no apparent change on the susceptible cultivar. This altered resistance response under elevated O3 is linked to altered eco-evolutionary dynamics of pathogen. While a single pathogen genotype remained prevalent on susceptible cultivar, resistant cultivar supported heterogenous pathogen population, with the evidence of short- term evolutionary modifications seeded by de novo parallel mutations. Altered O3 levels led to strain turnover on resistant cultivar with higher within-host polymorphism containing higher proportion of random de novo mutations lacking parallelism.Population heterogeneity is a mechanism of pathogen adaptation in response to the stressors. While parallel mutations in response to quantitative resistance may provide clues to predicting long-term pathogen evolution, high proportion of transient mutations suggest less predictable pathogen evolution under climatic alterations.","DOI":"10.1101/2024.02.29.582737","language":"en","license":"© 2024, Posted by Cold Spring Harbor Laboratory. This pre-print is available under a Creative Commons License (Attribution-NonCommercial-NoDerivs 4.0 International), CC BY-NC-ND 4.0, as described at http://creativecommons.org/licenses/by-nc-nd/4.0/","note":"page: 2024.02.29.582737\nsection: New Results","publisher":"bioRxiv","source":"bioRxiv","title":"Within-host adaptation of a foliar pathogen, Xanthomonas, on pepper in presence of quantitative resistance and ozone stress","URL":"https://www.biorxiv.org/content/10.1101/2024.02.29.582737v1","author":[{"family":"Kaur","given":"Amanpreet"},{"family":"Russell","given":"Ivory"},{"family":"Liu","given":"Ranlin"},{"family":"Holland","given":"Auston"},{"family":"Bhandari","given":"Rishi"},{"family":"Potnis","given":"Neha"}],"accessed":{"date-parts":[["2024",8,14]]},"issued":{"date-parts":[["2024",3,4]]}}}],"schema":"https://github.com/citation-style-language/schema/raw/master/csl-citation.json"} </w:instrText>
      </w:r>
      <w:r w:rsidR="00BE6F51" w:rsidRPr="005C17DD">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(Anderson &amp; Moore, 1979; Mitchell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2005; Laine, 2007; Barrett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2009; Suffert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2018; Kaur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2024)</w:t>
      </w:r>
      <w:r w:rsidR="00BE6F51" w:rsidRPr="005C17DD">
        <w:rPr>
          <w:rFonts w:ascii="Times New Roman" w:eastAsia="Arial" w:hAnsi="Times New Roman" w:cs="Times New Roman"/>
          <w:color w:val="000000" w:themeColor="text1"/>
        </w:rPr>
        <w:fldChar w:fldCharType="end"/>
      </w:r>
      <w:r w:rsidR="00DD6C60" w:rsidRPr="005C17DD">
        <w:rPr>
          <w:rFonts w:ascii="Times New Roman" w:eastAsia="Arial" w:hAnsi="Times New Roman" w:cs="Times New Roman"/>
          <w:color w:val="000000" w:themeColor="text1"/>
        </w:rPr>
        <w:t>.</w:t>
      </w:r>
      <w:r w:rsidR="00DD6C60">
        <w:rPr>
          <w:rFonts w:ascii="Times New Roman" w:eastAsia="Arial" w:hAnsi="Times New Roman" w:cs="Times New Roman"/>
          <w:color w:val="000000" w:themeColor="text1"/>
        </w:rPr>
        <w:t xml:space="preserve">  In addition, local conditions such as neighboring plants, may affect the </w:t>
      </w:r>
      <w:r w:rsidR="00041D3E">
        <w:rPr>
          <w:rFonts w:ascii="Times New Roman" w:eastAsia="Arial" w:hAnsi="Times New Roman" w:cs="Times New Roman"/>
          <w:color w:val="000000" w:themeColor="text1"/>
        </w:rPr>
        <w:t xml:space="preserve">strain </w:t>
      </w:r>
      <w:r w:rsidR="00DD6C60">
        <w:rPr>
          <w:rFonts w:ascii="Times New Roman" w:eastAsia="Arial" w:hAnsi="Times New Roman" w:cs="Times New Roman"/>
          <w:color w:val="000000" w:themeColor="text1"/>
        </w:rPr>
        <w:t>assembly processes</w:t>
      </w:r>
      <w:r w:rsidR="007B3A84">
        <w:rPr>
          <w:rFonts w:ascii="Times New Roman" w:eastAsia="Arial" w:hAnsi="Times New Roman" w:cs="Times New Roman"/>
          <w:color w:val="000000" w:themeColor="text1"/>
        </w:rPr>
        <w:t xml:space="preserve"> </w:t>
      </w:r>
      <w:r w:rsidR="00DD6C60">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{"citationID":"bIFsSoDY","properties":{"formattedCitation":"(Meyer {\\i{}et al.}, 2022)","plainCitation":"(Meyer et al., 2022)","noteIndex":0},"citationItems":[{"id":4522,"uris":["http://zotero.org/users/10053306/items/4NZSCYYU"],"itemData":{"id":4522,"type":"article-journal","abstract":"Microbial communities associated with plant leaf surfaces (i.e., the phyllosphere) are increasingly recognized for their role in plant health. While accumulating evidence suggests a role for host filtering of its microbiota, far less is known about how community composition is shaped by dispersal, including from neighboring plants. We experimentally manipulated the local plant neighborhood within which tomato, pepper, or bean plants were grown in a 3-month field trial. Focal plants were grown in the presence of con- or hetero-specific neighbors (or no neighbors) in a fully factorial combination. At 30-day intervals, focal plants were harvested and replaced with a new age- and species-matched cohort while allowing neighborhood plants to continue growing. Bacterial community profiling revealed that the strength of host filtering effects (i.e., interspecific differences in composition) decreased over time. In contrast, the strength of neighborhood effects increased over time, suggesting dispersal from neighboring plants becomes more important as neighboring plant biomass increases. We next implemented a cross-inoculation study in the greenhouse using inoculum generated from the field plants to directly test host filtering of microbiomes while controlling for directionality and source of dispersal. This experiment further demonstrated that focal host species, the host from which the microbiome came, and in one case the donor hosts' neighbors, contribute to variation in phyllosphere bacterial composition. Overall, our results suggest that local dispersal is a key factor in phyllosphere assembly, and that demographic factors such as nearby neighbor identity and biomass or age are important determinants of phyllosphere microbiome diversity.","container-title":"The ISME journal","DOI":"10.1038/s41396-021-01184-6","ISSN":"1751-7370","issue":"5","journalAbbreviation":"ISME J","language":"eng","note":"number: 5\nPMID: 35022514\nPMCID: PMC9038669","page":"1376-1387","source":"PubMed","title":"Plant neighborhood shapes diversity and reduces interspecific variation of the phyllosphere microbiome","volume":"16","author":[{"family":"Meyer","given":"Kyle M."},{"family":"Porch","given":"Robert"},{"family":"Muscettola","given":"Isabella E."},{"family":"Vasconcelos","given":"Ana Luisa S."},{"family":"Sherman","given":"Julia K."},{"family":"Metcalf","given":"C. Jessica E."},{"family":"Lindow","given":"Steven E."},{"family":"Koskella","given":"Britt"}],"issued":{"date-parts":[["2022",5]]}}}],"schema":"https://github.com/citation-style-language/schema/raw/master/csl-citation.json"} </w:instrText>
      </w:r>
      <w:r w:rsidR="007B3A84">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(Meyer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2022)</w:t>
      </w:r>
      <w:r w:rsidR="007B3A84">
        <w:rPr>
          <w:rFonts w:ascii="Times New Roman" w:eastAsia="Arial" w:hAnsi="Times New Roman" w:cs="Times New Roman"/>
          <w:color w:val="000000" w:themeColor="text1"/>
        </w:rPr>
        <w:fldChar w:fldCharType="end"/>
      </w:r>
      <w:r w:rsidR="009F6A12">
        <w:rPr>
          <w:rFonts w:ascii="Times New Roman" w:eastAsia="Arial" w:hAnsi="Times New Roman" w:cs="Times New Roman"/>
          <w:color w:val="000000" w:themeColor="text1"/>
        </w:rPr>
        <w:t>.</w:t>
      </w:r>
      <w:r w:rsidR="00DD6C60">
        <w:rPr>
          <w:rFonts w:ascii="Times New Roman" w:eastAsia="Arial" w:hAnsi="Times New Roman" w:cs="Times New Roman"/>
          <w:color w:val="000000" w:themeColor="text1"/>
        </w:rPr>
        <w:t xml:space="preserve"> Grower’s practices such as use of copper sprays, or other chemical pesticides can also impact strain composition, facilitating dominance of chemical</w:t>
      </w:r>
      <w:r w:rsidR="00E17FDF">
        <w:rPr>
          <w:rFonts w:ascii="Times New Roman" w:eastAsia="Arial" w:hAnsi="Times New Roman" w:cs="Times New Roman"/>
          <w:color w:val="000000" w:themeColor="text1"/>
        </w:rPr>
        <w:t>ly</w:t>
      </w:r>
      <w:r w:rsidR="00DD6C60">
        <w:rPr>
          <w:rFonts w:ascii="Times New Roman" w:eastAsia="Arial" w:hAnsi="Times New Roman" w:cs="Times New Roman"/>
          <w:color w:val="000000" w:themeColor="text1"/>
        </w:rPr>
        <w:t xml:space="preserve"> resistant population </w:t>
      </w:r>
      <w:r w:rsidR="00DD6C60">
        <w:rPr>
          <w:rFonts w:ascii="Times New Roman" w:eastAsia="Arial" w:hAnsi="Times New Roman" w:cs="Times New Roman"/>
        </w:rPr>
        <w:fldChar w:fldCharType="begin"/>
      </w:r>
      <w:r w:rsidR="00D11197">
        <w:rPr>
          <w:rFonts w:ascii="Times New Roman" w:eastAsia="Arial" w:hAnsi="Times New Roman" w:cs="Times New Roman"/>
        </w:rPr>
        <w:instrText xml:space="preserve"> ADDIN ZOTERO_ITEM CSL_CITATION {"citationID":"SDbNccgK","properties":{"formattedCitation":"(Thompson &amp; Burdon, 1992; Fones {\\i{}et al.}, 2020; Castledine {\\i{}et al.}, 2022)","plainCitation":"(Thompson &amp; Burdon, 1992; Fones et al., 2020; Castledine et al., 2022)","noteIndex":0},"citationItems":[{"id":4132,"uris":["http://zotero.org/users/10053306/items/RYHK2CY9"],"itemData":{"id":4132,"type":"article-journal","abstract":"The concept of gene-for-gene coevolution is a major model for research on the evolution of resistance against parasites in crop plants, reciprocal evolution between species in natural plant populations, and mathematical models of the dynamics of coevolution. Recent studies have begun to challenge the prevailing view that natural selection within local plant populations is the major evolutionary process driving this form of coevolution. The emerging pattern from these studies suggests that metapopulation structure, including the effects of gene flow and genetic drift, may be at least as important as local natural selection in determining the genetic dynamics and outcomes of these evolutionary arms races.","container-title":"Nature","DOI":"10.1038/360121a0","ISSN":"1476-4687","issue":"6400","language":"en","license":"1992 Springer Nature Limited","note":"number: 6400\npublisher: Nature Publishing Group","page":"121-125","source":"www.nature.com","title":"Gene-for-gene coevolution between plants and parasites","volume":"360","author":[{"family":"Thompson","given":"John N."},{"family":"Burdon","given":"Jeremy J."}],"issued":{"date-parts":[["1992",11]]}}},{"id":4782,"uris":["http://zotero.org/users/10053306/items/ZZCX9TPN"],"itemData":{"id":4782,"type":"article-journal","abstract":"Emerging fungal and oomycete pathogens infect staple calorie crops and economically important commodity crops, thereby posing a significant risk to global food security. Our current agricultural systems — with emphasis on intensive monoculture practices — and globalized markets drive the emergence and spread of new pathogens and problematic traits, such as fungicide resistance. Climate change further promotes the emergence of pathogens on new crops and in new places. Here we review the factors affecting the introduction and spread of pathogens and current disease control strategies, illustrating these with the historic example of the Irish potato famine and contemporary examples of soybean rust, wheat blast and blotch, banana wilt and cassava root rot. Our Review looks to the future, summarizing what we see as the main challenges and knowledge gaps, and highlighting the direction that research must take to face the challenge of emerging crop pathogens.","container-title":"Nature Food","DOI":"10.1038/s43016-020-0075-0","ISSN":"2662-1355","issue":"6","journalAbbreviation":"Nat Food","language":"en","license":"2020 Springer Nature Limited","note":"publisher: Nature Publishing Group","page":"332-342","source":"www.nature.com","title":"Threats to global food security from emerging fungal and oomycete crop pathogens","volume":"1","author":[{"family":"Fones","given":"Helen N."},{"family":"Bebber","given":"Daniel P."},{"family":"Chaloner","given":"Thomas M."},{"family":"Kay","given":"William T."},{"family":"Steinberg","given":"Gero"},{"family":"Gurr","given":"Sarah J."}],"issued":{"date-parts":[["2020",6]]}}},{"id":4783,"uris":["http://zotero.org/users/10053306/items/RN6T2TZV"],"itemData":{"id":4783,"type":"article-journal","abstract":"With rising antibiotic resistance, there has been increasing interest in treating pathogenic bacteria with bacteriophages (phage therapy). One limitation of phage therapy is the ease at which bacteria can evolve resistance. Negative effects of resistance may be mitigated when resistance results in reduced bacterial growth and virulence, or when phage coevolves to overcome resistance. Resistance evolution and its consequences are contingent on the bacteria-phage combination and their environmental context, making therapeutic outcomes hard to predict. One solution might be to conduct 'in vitro evolutionary simulations' using bacteria-phage combinations from the therapeutic context. Overall, our aim was to investigate parallels between in vitro experiments and in vivo dynamics in a human participant. Evolutionary dynamics were similar, with high levels of resistance evolving quickly with limited evidence of phage evolution. Resistant bacteria-evolved in vitro and in vivo-had lower virulence. In vivo, this was linked to lower growth rates of resistant isolates, whereas in vitro phage resistant isolates evolved greater biofilm production. Population sequencing suggests resistance resulted from selection on de novo mutations rather than sorting of existing variants. These results highlight the speed at which phage resistance can evolve in vivo, and how in vitro experiments may give useful insights for clinical evolutionary outcomes.","container-title":"eLife","DOI":"10.7554/eLife.73679","ISSN":"2050-084X","journalAbbreviation":"Elife","language":"eng","note":"PMID: 35188102\nPMCID: PMC8912922","page":"e73679","source":"PubMed","title":"Parallel evolution of Pseudomonas aeruginosa phage resistance and virulence loss in response to phage treatment in vivo and in vitro","volume":"11","author":[{"family":"Castledine","given":"Meaghan"},{"family":"Padfield","given":"Daniel"},{"family":"Sierocinski","given":"Pawel"},{"family":"Soria Pascual","given":"Jesica"},{"family":"Hughes","given":"Adam"},{"family":"Mäkinen","given":"Lotta"},{"family":"Friman","given":"Ville-Petri"},{"family":"Pirnay","given":"Jean-Paul"},{"family":"Merabishvili","given":"Maya"},{"family":"Vos","given":"Daniel","non-dropping-particle":"de"},{"family":"Buckling","given":"Angus"}],"issued":{"date-parts":[["2022",2,21]]}}}],"schema":"https://github.com/citation-style-language/schema/raw/master/csl-citation.json"} </w:instrText>
      </w:r>
      <w:r w:rsidR="00DD6C60">
        <w:rPr>
          <w:rFonts w:ascii="Times New Roman" w:eastAsia="Arial" w:hAnsi="Times New Roman" w:cs="Times New Roman"/>
        </w:rPr>
        <w:fldChar w:fldCharType="separate"/>
      </w:r>
      <w:r w:rsidR="00D11197" w:rsidRPr="00D11197">
        <w:rPr>
          <w:rFonts w:ascii="Times New Roman" w:hAnsi="Times New Roman" w:cs="Times New Roman"/>
        </w:rPr>
        <w:t xml:space="preserve">(Thompson &amp; Burdon, 1992; Fones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2020; Castledine </w:t>
      </w:r>
      <w:r w:rsidR="00D11197" w:rsidRPr="00D11197">
        <w:rPr>
          <w:rFonts w:ascii="Times New Roman" w:hAnsi="Times New Roman" w:cs="Times New Roman"/>
          <w:i/>
          <w:iCs/>
        </w:rPr>
        <w:t>et al.</w:t>
      </w:r>
      <w:r w:rsidR="00D11197" w:rsidRPr="00D11197">
        <w:rPr>
          <w:rFonts w:ascii="Times New Roman" w:hAnsi="Times New Roman" w:cs="Times New Roman"/>
        </w:rPr>
        <w:t>, 2022)</w:t>
      </w:r>
      <w:r w:rsidR="00DD6C60">
        <w:rPr>
          <w:rFonts w:ascii="Times New Roman" w:eastAsia="Arial" w:hAnsi="Times New Roman" w:cs="Times New Roman"/>
        </w:rPr>
        <w:fldChar w:fldCharType="end"/>
      </w:r>
      <w:r w:rsidR="00DD6C60">
        <w:rPr>
          <w:rFonts w:ascii="Times New Roman" w:eastAsia="Arial" w:hAnsi="Times New Roman" w:cs="Times New Roman"/>
          <w:color w:val="000000" w:themeColor="text1"/>
        </w:rPr>
        <w:t>, while managing fitness trade-offs with virulence</w:t>
      </w:r>
      <w:r w:rsidR="00B520E6">
        <w:rPr>
          <w:rFonts w:ascii="Times New Roman" w:eastAsia="Arial" w:hAnsi="Times New Roman" w:cs="Times New Roman"/>
          <w:color w:val="000000" w:themeColor="text1"/>
        </w:rPr>
        <w:t xml:space="preserve">. The </w:t>
      </w:r>
      <w:r w:rsidR="00DD6C60">
        <w:rPr>
          <w:rFonts w:ascii="Times New Roman" w:eastAsia="Arial" w:hAnsi="Times New Roman" w:cs="Times New Roman"/>
          <w:color w:val="000000" w:themeColor="text1"/>
        </w:rPr>
        <w:t>field landscape can influence pathogen population structure</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{"citationID":"bbIutFmo","properties":{"formattedCitation":"(Papaix {\\i{}et al.}, 2024)","plainCitation":"(Papaix et al., 2024)","noteIndex":0},"citationItems":[{"id":4821,"uris":["http://zotero.org/users/10053306/items/BPDBWKUM"],"itemData":{"id":4821,"type":"article-journal","abstract":"Which pathogen genotypes will develop on which crop cultivar? This is a crucial question in plant epidemiology for understanding the link between the host population structure and its susceptibility to disease. In the present work, we develop a theore","source":"www.authorea.com","title":"The role of spatial heterogeneity in shaping pathogen populations in agricultural landscapes","URL":"https://www.authorea.com/users/735225/articles/711720-the-role-of-spatial-heterogeneity-in-shaping-pathogen-populations-in-agricultural-landscapes","author":[{"family":"Papaix","given":"Julien"},{"family":"Carpentier","given":"Florence"},{"family":"Monod","given":"Hervé"},{"family":"Lannou","given":"Christian"}],"accessed":{"date-parts":[["2024",9,25]]},"issued":{"date-parts":[["2024",1,31]]}}}],"schema":"https://github.com/citation-style-language/schema/raw/master/csl-citation.json"} </w:instrText>
      </w:r>
      <w:r w:rsidR="007B3A84">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(Papaix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2024)</w:t>
      </w:r>
      <w:r w:rsidR="007B3A84">
        <w:rPr>
          <w:rFonts w:ascii="Times New Roman" w:eastAsia="Arial" w:hAnsi="Times New Roman" w:cs="Times New Roman"/>
          <w:color w:val="000000" w:themeColor="text1"/>
        </w:rPr>
        <w:fldChar w:fldCharType="end"/>
      </w:r>
      <w:r w:rsidR="007B3A84">
        <w:rPr>
          <w:rFonts w:ascii="Times New Roman" w:eastAsia="Arial" w:hAnsi="Times New Roman" w:cs="Times New Roman"/>
          <w:color w:val="000000" w:themeColor="text1"/>
        </w:rPr>
        <w:t xml:space="preserve">. </w:t>
      </w:r>
      <w:r w:rsidR="00983D33">
        <w:rPr>
          <w:rFonts w:ascii="Times New Roman" w:eastAsia="Arial" w:hAnsi="Times New Roman" w:cs="Times New Roman"/>
          <w:color w:val="000000" w:themeColor="text1"/>
        </w:rPr>
        <w:t xml:space="preserve">In addition to the ecological dynamics, </w:t>
      </w:r>
      <w:r w:rsidR="00B520E6">
        <w:rPr>
          <w:rFonts w:ascii="Times New Roman" w:eastAsia="Arial" w:hAnsi="Times New Roman" w:cs="Times New Roman"/>
          <w:color w:val="000000" w:themeColor="text1"/>
        </w:rPr>
        <w:t xml:space="preserve">pathogen populations </w:t>
      </w:r>
      <w:r w:rsidR="00502F9A">
        <w:rPr>
          <w:rFonts w:ascii="Times New Roman" w:eastAsia="Arial" w:hAnsi="Times New Roman" w:cs="Times New Roman"/>
          <w:color w:val="000000" w:themeColor="text1"/>
        </w:rPr>
        <w:t>also</w:t>
      </w:r>
      <w:r w:rsidR="00B520E6">
        <w:rPr>
          <w:rFonts w:ascii="Times New Roman" w:eastAsia="Arial" w:hAnsi="Times New Roman" w:cs="Times New Roman"/>
          <w:color w:val="000000" w:themeColor="text1"/>
        </w:rPr>
        <w:t xml:space="preserve"> undergo diversification through a variety of genetic processes such as mutation</w:t>
      </w:r>
      <w:r w:rsidR="00F8474E">
        <w:rPr>
          <w:rFonts w:ascii="Times New Roman" w:eastAsia="Arial" w:hAnsi="Times New Roman" w:cs="Times New Roman"/>
          <w:color w:val="000000" w:themeColor="text1"/>
        </w:rPr>
        <w:t xml:space="preserve"> or </w:t>
      </w:r>
      <w:r w:rsidR="00B520E6">
        <w:rPr>
          <w:rFonts w:ascii="Times New Roman" w:eastAsia="Arial" w:hAnsi="Times New Roman" w:cs="Times New Roman"/>
          <w:color w:val="000000" w:themeColor="text1"/>
        </w:rPr>
        <w:t>recombination, although studies characterizing these genetic processes within a span of single or consecutive growing seasons are limited</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{"citationID":"dXRQte6T","properties":{"formattedCitation":"(Sharma {\\i{}et al.}, 2023; Kaur {\\i{}et al.}, 2024)","plainCitation":"(Sharma et al., 2023; Kaur et al., 2024)","noteIndex":0},"citationItems":[{"id":1595,"uris":["http://zotero.org/groups/4756290/items/NAKVL5J8"],"itemData":{"id":1595,"type":"article-journal","abstract":"Rapidly evolving bacterial pathogens pose a unique challenge for long term plant disease management. In this study, we investigated the types and rate of mutations in bacterial populations during seasonal disease epidemics. Two phylogenetically distinct strains of the bacterial spot pathogen, Xanthomonas perforans, were marked, released in tomato fields, and recaptured at several timepoints during the growing season. Genomic variations in recaptured isolates were identified by comparative analysis of their whole genome sequences. In total, 180 unique variations (116 substitutions, 57 InDels, and 7 structural variations) were identified from 300 genomes, resulting in the overall host-associated mutation rate of ~0.3–0.9 /genome/week. This result serves as a benchmark for bacterial mutation during epidemics in similar pathosystems.","container-title":"Molecular Plant-Microbe Interactions®","DOI":"10.1094/MPMI-10-23-0164-SC","ISSN":"0894-0282","journalAbbreviation":"MPMI","note":"publisher: Scientific Societies","source":"apsjournals.apsnet.org (Atypon)","title":"Bacterial mutation during seasonal epidemics","URL":"https://apsjournals.apsnet.org/doi/abs/10.1094/MPMI-10-23-0164-SC","author":[{"family":"Sharma","given":"Anuj"},{"family":"Timilsina","given":"Sujan"},{"family":"Abrahamian","given":"Peter"},{"family":"Minsavage","given":"Gerald V."},{"family":"Jones","given":"Jeff"},{"family":"Vallad","given":"Gary E."},{"family":"Goss","given":"Erica"}],"accessed":{"date-parts":[["2024",2,11]]},"issued":{"date-parts":[["2023",12,17]]}}},{"id":1990,"uris":["http://zotero.org/users/10053306/items/C9X5XCGP"],"itemData":{"id":1990,"type":"article","abstract":"The evolving threat of new pathogen variants in the face of global environmental changes poses a risk to the plant health and can impact the efficacy of resistance-based disease management.Here, we studied short-term eco-evolutionary response of the pathogen, Xanthomonas perforans, on quantitative resistant and susceptible pepper during a single growing season in open-top chambers under the influence of elevated Ozone (O3).We observed increased disease severity, accompanied by higher variation on resistant cultivar under elevated O3, with no apparent change on the susceptible cultivar. This altered resistance response under elevated O3 is linked to altered eco-evolutionary dynamics of pathogen. While a single pathogen genotype remained prevalent on susceptible cultivar, resistant cultivar supported heterogenous pathogen population, with the evidence of short- term evolutionary modifications seeded by de novo parallel mutations. Altered O3 levels led to strain turnover on resistant cultivar with higher within-host polymorphism containing higher proportion of random de novo mutations lacking parallelism.Population heterogeneity is a mechanism of pathogen adaptation in response to the stressors. While parallel mutations in response to quantitative resistance may provide clues to predicting long-term pathogen evolution, high proportion of transient mutations suggest less predictable pathogen evolution under climatic alterations.","DOI":"10.1101/2024.02.29.582737","language":"en","license":"© 2024, Posted by Cold Spring Harbor Laboratory. This pre-print is available under a Creative Commons License (Attribution-NonCommercial-NoDerivs 4.0 International), CC BY-NC-ND 4.0, as described at http://creativecommons.org/licenses/by-nc-nd/4.0/","note":"page: 2024.02.29.582737\nsection: New Results","publisher":"bioRxiv","source":"bioRxiv","title":"Within-host adaptation of a foliar pathogen, Xanthomonas, on pepper in presence of quantitative resistance and ozone stress","URL":"https://www.biorxiv.org/content/10.1101/2024.02.29.582737v1","author":[{"family":"Kaur","given":"Amanpreet"},{"family":"Russell","given":"Ivory"},{"family":"Liu","given":"Ranlin"},{"family":"Holland","given":"Auston"},{"family":"Bhandari","given":"Rishi"},{"family":"Potnis","given":"Neha"}],"accessed":{"date-parts":[["2024",8,14]]},"issued":{"date-parts":[["2024",3,4]]}}}],"schema":"https://github.com/citation-style-language/schema/raw/master/csl-citation.json"} </w:instrText>
      </w:r>
      <w:r w:rsidR="007B3A84">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(Sharma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2023; Kaur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2024)</w:t>
      </w:r>
      <w:r w:rsidR="007B3A84">
        <w:rPr>
          <w:rFonts w:ascii="Times New Roman" w:eastAsia="Arial" w:hAnsi="Times New Roman" w:cs="Times New Roman"/>
          <w:color w:val="000000" w:themeColor="text1"/>
        </w:rPr>
        <w:fldChar w:fldCharType="end"/>
      </w:r>
      <w:r w:rsidR="007B3A84">
        <w:rPr>
          <w:rFonts w:ascii="Times New Roman" w:eastAsia="Arial" w:hAnsi="Times New Roman" w:cs="Times New Roman"/>
          <w:color w:val="000000" w:themeColor="text1"/>
        </w:rPr>
        <w:t xml:space="preserve">. </w:t>
      </w:r>
      <w:r w:rsidR="00EA6CE9">
        <w:rPr>
          <w:rFonts w:ascii="Times New Roman" w:eastAsia="Arial" w:hAnsi="Times New Roman" w:cs="Times New Roman"/>
          <w:color w:val="000000" w:themeColor="text1"/>
        </w:rPr>
        <w:t xml:space="preserve">Higher genetic diversity in the pathogen population </w:t>
      </w:r>
      <w:r w:rsidR="006E02DC">
        <w:rPr>
          <w:rFonts w:ascii="Times New Roman" w:eastAsia="Arial" w:hAnsi="Times New Roman" w:cs="Times New Roman"/>
          <w:color w:val="000000" w:themeColor="text1"/>
        </w:rPr>
        <w:t>has been</w:t>
      </w:r>
      <w:r w:rsidR="00EA6CE9">
        <w:rPr>
          <w:rFonts w:ascii="Times New Roman" w:eastAsia="Arial" w:hAnsi="Times New Roman" w:cs="Times New Roman"/>
          <w:color w:val="000000" w:themeColor="text1"/>
        </w:rPr>
        <w:t xml:space="preserve"> hypothesized to reflect higher evolutionary potential </w:t>
      </w:r>
      <w:r w:rsidR="007B3A8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{"citationID":"PkenRTmX","properties":{"formattedCitation":"(McDonald &amp; Linde, 2002)","plainCitation":"(McDonald &amp; Linde, 2002)","noteIndex":0},"citationItems":[{"id":2474,"uris":["http://zotero.org/users/10053306/items/K6MZ82SU"],"itemData":{"id":2474,"type":"article-journal","abstract":"We hypothesize that the evolutionary potential of a pathogen population is reflected in its population genetic structure. Pathogen populations with a high evolutionary potential are more likely to overcome genetic resistance than pathogen populations with a low evolutionary potential. We propose a flexible framework to predict the evolutionary potential of pathogen populations based on analysis of their genetic structure. According to this framework, pathogens that pose the greatest risk of breaking down resistance genes have a mixed reproduction system, a high potential for genotype flow, large effective population sizes, and high mutation rates. The lowest risk pathogens are those with strict asexual reproduction, low potential for gene flow, small effective population sizes, and low mutation rates. We present examples of high-risk and low-risk pathogens. We propose general guidelines for a rational approach to breed durable resistance according to the evolutionary potential of the pathogen.","container-title":"Annual Review of Phytopathology","DOI":"10.1146/annurev.phyto.40.120501.101443","issue":"1","note":"number: 1\npublisher: Annual Reviews  4139 El Camino Way, P.O. Box 10139, Palo Alto, CA 94303-0139, USA","page":"349-379","title":"Pathogen population genetics, evolutionary potential, and durable resistance","volume":"40","author":[{"family":"McDonald","given":"Bruce A."},{"family":"Linde","given":"Celeste"}],"issued":{"date-parts":[["2002",9,28]]}}}],"schema":"https://github.com/citation-style-language/schema/raw/master/csl-citation.json"} </w:instrText>
      </w:r>
      <w:r w:rsidR="007B3A84">
        <w:rPr>
          <w:rFonts w:ascii="Times New Roman" w:eastAsia="Arial" w:hAnsi="Times New Roman" w:cs="Times New Roman"/>
          <w:color w:val="000000" w:themeColor="text1"/>
        </w:rPr>
        <w:fldChar w:fldCharType="separate"/>
      </w:r>
      <w:r w:rsidR="00D11197">
        <w:rPr>
          <w:rFonts w:ascii="Times New Roman" w:hAnsi="Times New Roman" w:cs="Times New Roman"/>
          <w:color w:val="000000"/>
        </w:rPr>
        <w:t>(McDonald &amp; Linde, 2002)</w:t>
      </w:r>
      <w:r w:rsidR="007B3A84">
        <w:rPr>
          <w:rFonts w:ascii="Times New Roman" w:eastAsia="Arial" w:hAnsi="Times New Roman" w:cs="Times New Roman"/>
          <w:color w:val="000000" w:themeColor="text1"/>
        </w:rPr>
        <w:fldChar w:fldCharType="end"/>
      </w:r>
      <w:r w:rsidR="006E02DC">
        <w:rPr>
          <w:rFonts w:ascii="Times New Roman" w:eastAsia="Arial" w:hAnsi="Times New Roman" w:cs="Times New Roman"/>
          <w:color w:val="000000" w:themeColor="text1"/>
        </w:rPr>
        <w:t>, to facilitate genetic exchange</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{"citationID":"KIi2FBlg","properties":{"formattedCitation":"(Pruvost {\\i{}et al.}, 2019)","plainCitation":"(Pruvost et al., 2019)","noteIndex":0},"citationItems":[{"id":4891,"uris":["http://zotero.org/users/10053306/items/DSVC2WUK"],"itemData":{"id":4891,"type":"article-journal","abstract":"Although some plant pathogenic bacteria represent a significant threat to agriculture, the determinants of their ecological success and evolutionary potential are still poorly understood. Refining our understanding of bacterial strain circulation at small spatial scales and the biological significance and evolutionary consequences of co-infections are key questions. The study of bacterial population biology can be challenging, because it requires high-resolution markers that can be genotyped with a high throughput. Here, we overcame this difficulty for Xanthomonas citri pv. citri, a genetically monomorphic bacterium causing Asiatic citrus canker (ACC). Using a genotyping method that did not require cultivating the bacterium or purifying DNA, we deciphered the pathogen's spatial genetic structure at several microgeographic scales, down to single lesion, in a situation of ACC endemicity. In a grove where copper was recurrently applied for ACC management, copper-susceptible and copper-resistant X. citri pv. citri coexisted and the bacterial population structured as three genetic clusters, suggesting a polyclonal contamination. The range of spatial dependency, estimated for the two largest clusters, was four times greater for the cluster predominantly composed of copper-resistant bacteria. Consistently, the evenness value calculated for this cluster was indicative of increased transmission. Linkage disequilibrium was high even at a tree scale, probably due to a combination of clonality and admixture. Approximately 1% of samples exhibited within-lesion multilocus polymorphism, explained at least in part by polyclonal infections. Canker lesions, which are of major biological significance as an inoculum source, may also represent a preferred niche for horizontal gene transfer. This study points out the potential of genotyping data for estimating the range of spatial dependency of plant bacterial pathogens, an important parameter for guiding disease management strategies.","container-title":"Evolutionary Applications","DOI":"10.1111/eva.12788","ISSN":"1752-4571","issue":"8","language":"en","note":"_eprint: https://onlinelibrary.wiley.com/doi/pdf/10.1111/eva.12788","page":"1523-1538","source":"Wiley Online Library","title":"Deciphering how plant pathogenic bacteria disperse and meet: Molecular epidemiology of Xanthomonas citri pv. citri at microgeographic scales in a tropical area of Asiatic citrus canker endemicity","title-short":"Deciphering how plant pathogenic bacteria disperse and meet","volume":"12","author":[{"family":"Pruvost","given":"Olivier"},{"family":"Boyer","given":"Karine"},{"family":"Ravigné","given":"Virginie"},{"family":"Richard","given":"Damien"},{"family":"Vernière","given":"Christian"}],"issued":{"date-parts":[["2019"]]}}}],"schema":"https://github.com/citation-style-language/schema/raw/master/csl-citation.json"} </w:instrText>
      </w:r>
      <w:r w:rsidR="007B3A84">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(Pruvost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2019)</w:t>
      </w:r>
      <w:r w:rsidR="007B3A84">
        <w:rPr>
          <w:rFonts w:ascii="Times New Roman" w:eastAsia="Arial" w:hAnsi="Times New Roman" w:cs="Times New Roman"/>
          <w:color w:val="000000" w:themeColor="text1"/>
        </w:rPr>
        <w:fldChar w:fldCharType="end"/>
      </w:r>
      <w:r w:rsidR="006E02DC">
        <w:rPr>
          <w:rFonts w:ascii="Times New Roman" w:eastAsia="Arial" w:hAnsi="Times New Roman" w:cs="Times New Roman"/>
          <w:color w:val="000000" w:themeColor="text1"/>
        </w:rPr>
        <w:t xml:space="preserve"> </w:t>
      </w:r>
      <w:r w:rsidR="00EA6CE9">
        <w:rPr>
          <w:rFonts w:ascii="Times New Roman" w:eastAsia="Arial" w:hAnsi="Times New Roman" w:cs="Times New Roman"/>
          <w:color w:val="000000" w:themeColor="text1"/>
        </w:rPr>
        <w:t xml:space="preserve">and was shown </w:t>
      </w:r>
      <w:r w:rsidR="00041D3E">
        <w:rPr>
          <w:rFonts w:ascii="Times New Roman" w:eastAsia="Arial" w:hAnsi="Times New Roman" w:cs="Times New Roman"/>
          <w:color w:val="000000" w:themeColor="text1"/>
        </w:rPr>
        <w:t xml:space="preserve">to </w:t>
      </w:r>
      <w:r w:rsidR="00EA6CE9">
        <w:rPr>
          <w:rFonts w:ascii="Times New Roman" w:eastAsia="Arial" w:hAnsi="Times New Roman" w:cs="Times New Roman"/>
          <w:color w:val="000000" w:themeColor="text1"/>
        </w:rPr>
        <w:t>contribute to epidemic growth</w:t>
      </w:r>
      <w:r w:rsidR="00BE6F51">
        <w:rPr>
          <w:rFonts w:ascii="Times New Roman" w:eastAsia="Arial" w:hAnsi="Times New Roman" w:cs="Times New Roman"/>
          <w:color w:val="000000" w:themeColor="text1"/>
        </w:rPr>
        <w:t xml:space="preserve"> </w:t>
      </w:r>
      <w:r w:rsidR="00BE6F51">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{"citationID":"YUEaIrUV","properties":{"formattedCitation":"(Eck {\\i{}et al.}, 2022)","plainCitation":"(Eck et al., 2022)","noteIndex":0},"citationItems":[{"id":4916,"uris":["http://zotero.org/users/10053306/items/J97IH3PX"],"itemData":{"id":4916,"type":"article-journal","abstract":"The inherently variable nature of epidemics renders predictions of when and where infection is expected to occur challenging. Differences in pathogen strain composition, diversity, fitness, and spatial distribution are generally ignored in epidemiological modeling and are rarely studied in natural populations, yet they may be important drivers of epidemic trajectories. To examine how these factors are linked to epidemics in natural host populations, we collected epidemiological and genetic data from 15 populations of the powdery mildew fungus, Podosphaera plantaginis, on Plantago lanceolata in the Åland Islands, Finland. In each population, we tracked spatiotemporal disease progression throughout one epidemic season and coupled our survey of infection with intensive field sampling of the pathogen. We found that strain composition varied greatly among populations in the landscape. Within populations, strain composition was driven by the sequence of strain activity: early-active strains reached higher abundances, leading to consistent strain compositions over time. Co-occurring strains also varied in their contribution to the growth of the local epidemic, and these fitness inequalities were linked to epidemic dynamics: a higher proportion of hosts became infected in populations containing strains that were more similar in fitness. Epidemic trajectories in the populations were also linked to strain diversity and spatial dynamics: higher infection rates occurred in populations containing higher strain diversity, while spatially clustered epidemics experienced lower infection rates. Together, our results suggest that spatial and/or temporal variation in the strain composition, diversity, and fitness of pathogen populations are important factors generating variation in epidemiological trajectories among infected host populations.","container-title":"The American Naturalist","DOI":"10.1086/717179","ISSN":"0003-0147","issue":"1","note":"publisher: The University of Chicago Press","page":"59-74","source":"journals.uchicago.edu (Atypon)","title":"Strain Diversity and Spatial Distribution Are Linked to Epidemic Dynamics in Host Populations","volume":"199","author":[{"family":"Eck","given":"Jenalle L."},{"family":"Barrès","given":"Benoit"},{"family":"Soubeyrand","given":"Samuel"},{"family":"Sirén","given":"Jukka"},{"family":"Numminen","given":"Elina"},{"family":"Laine","given":"Anna-Liisa"}],"issued":{"date-parts":[["2022",1]]}}}],"schema":"https://github.com/citation-style-language/schema/raw/master/csl-citation.json"} </w:instrText>
      </w:r>
      <w:r w:rsidR="00BE6F51">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(Eck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2022)</w:t>
      </w:r>
      <w:r w:rsidR="00BE6F51">
        <w:rPr>
          <w:rFonts w:ascii="Times New Roman" w:eastAsia="Arial" w:hAnsi="Times New Roman" w:cs="Times New Roman"/>
          <w:color w:val="000000" w:themeColor="text1"/>
        </w:rPr>
        <w:fldChar w:fldCharType="end"/>
      </w:r>
      <w:r w:rsidR="00EA6CE9">
        <w:rPr>
          <w:rFonts w:ascii="Times New Roman" w:eastAsia="Arial" w:hAnsi="Times New Roman" w:cs="Times New Roman"/>
          <w:color w:val="000000" w:themeColor="text1"/>
        </w:rPr>
        <w:t xml:space="preserve"> and in some cases, </w:t>
      </w:r>
      <w:r w:rsidR="007D384B">
        <w:rPr>
          <w:rFonts w:ascii="Times New Roman" w:eastAsia="Arial" w:hAnsi="Times New Roman" w:cs="Times New Roman"/>
          <w:color w:val="000000" w:themeColor="text1"/>
        </w:rPr>
        <w:t xml:space="preserve">higher genetic diversity </w:t>
      </w:r>
      <w:r w:rsidR="00EA6CE9">
        <w:rPr>
          <w:rFonts w:ascii="Times New Roman" w:eastAsia="Arial" w:hAnsi="Times New Roman" w:cs="Times New Roman"/>
          <w:color w:val="000000" w:themeColor="text1"/>
        </w:rPr>
        <w:t>was shown to affect transmission dynamics</w:t>
      </w:r>
      <w:r w:rsidR="007B3A84">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{"citationID":"MId1pFwP","properties":{"formattedCitation":"(Susi {\\i{}et al.}, 2022)","plainCitation":"(Susi et al., 2022)","noteIndex":0},"citationItems":[{"id":4911,"uris":["http://zotero.org/users/10053306/items/AUVGL5LZ"],"itemData":{"id":4911,"type":"article-journal","abstract":"The trade-off between within-host infection rate and transmission to new hosts is predicted to constrain pathogen evolution, and to maintain polymorphism in pathogen populations. Pathogen life-history stages and their correlations that underpin infection development may change under coinfection with other parasites as they compete for the same limited host resources. Cross-kingdom interactions are common among pathogens in both natural and cultivated systems, yet their impacts on disease ecology and evolution are rarely studied. The host plant Plantago lanceolata is naturally infected by both Phomopsis subordinaria, a seed killing fungus, as well as Plantago lanceolata latent virus (PlLV) in the Åland Islands, SW Finland. We performed an inoculation assay to test whether coinfection with PlLV affects performance of two P. subordinaria strains, and the correlation between within-host infection rate and transmission potential. The strains differed in the measured life-history traits and their correlations. Moreover, we found that under virus coinfection, within-host infection rate of P. subordinaria was smaller but transmission potential was higher compared to strains under single infection. The negative correlation between within-host infection rate and transmission potential detected under single infection became positive under coinfection with PlLV. To understand whether within-host and between-host dynamics are correlated in wild populations, we surveyed 260 natural populations of P. lanceolata for P. subordinaria infection occurrence. When infections were found, we estimated between-hosts dynamics by determining pathogen population size as the proportion of infected individuals, and within-host dynamics by counting the proportion of infected flower stalks in 10 infected plants. In wild populations, the proportion of infected flower stalks was positively associated with pathogen population size. Jointly, our results suggest that the trade-off between within-host infection load and transmission may be strain specific, and that the pathogen life-history that underpin epidemics may change depending on the diversity of infection, generating variation in disease dynamics.","container-title":"Ecology and Evolution","DOI":"10.1002/ece3.8673","ISSN":"2045-7758","issue":"3","language":"en","license":"© 2022 The Authors. Ecology and Evolution published by John Wiley &amp; Sons Ltd.","note":"_eprint: https://onlinelibrary.wiley.com/doi/pdf/10.1002/ece3.8673","page":"e8673","source":"Wiley Online Library","title":"Coinfection with a virus constrains within-host infection load but increases transmission potential of a highly virulent fungal plant pathogen","volume":"12","author":[{"family":"Susi","given":"Hanna"},{"family":"Sallinen","given":"Suvi"},{"family":"Laine","given":"Anna-Liisa"}],"issued":{"date-parts":[["2022"]]}}}],"schema":"https://github.com/citation-style-language/schema/raw/master/csl-citation.json"} </w:instrText>
      </w:r>
      <w:r w:rsidR="007B3A84">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(Susi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2022)</w:t>
      </w:r>
      <w:r w:rsidR="007B3A84">
        <w:rPr>
          <w:rFonts w:ascii="Times New Roman" w:eastAsia="Arial" w:hAnsi="Times New Roman" w:cs="Times New Roman"/>
          <w:color w:val="000000" w:themeColor="text1"/>
        </w:rPr>
        <w:fldChar w:fldCharType="end"/>
      </w:r>
      <w:r w:rsidR="007B3A84">
        <w:rPr>
          <w:rFonts w:ascii="Times New Roman" w:eastAsia="Arial" w:hAnsi="Times New Roman" w:cs="Times New Roman"/>
          <w:color w:val="000000" w:themeColor="text1"/>
        </w:rPr>
        <w:t>.</w:t>
      </w:r>
    </w:p>
    <w:p w14:paraId="22DA7D3D" w14:textId="7DFAEC8D" w:rsidR="00C06220" w:rsidRDefault="60BCDF7D">
      <w:pPr>
        <w:spacing w:line="360" w:lineRule="auto"/>
        <w:jc w:val="both"/>
        <w:rPr>
          <w:rFonts w:ascii="Times New Roman" w:eastAsia="Arial" w:hAnsi="Times New Roman" w:cs="Times New Roman"/>
        </w:rPr>
        <w:pPrChange w:id="42" w:author="Amanpreet Kaur" w:date="2025-01-23T10:44:00Z" w16du:dateUtc="2025-01-23T16:44:00Z">
          <w:pPr>
            <w:spacing w:line="480" w:lineRule="auto"/>
            <w:jc w:val="both"/>
          </w:pPr>
        </w:pPrChange>
      </w:pPr>
      <w:r w:rsidRPr="00F10513">
        <w:rPr>
          <w:rFonts w:ascii="Times New Roman" w:eastAsia="Arial" w:hAnsi="Times New Roman" w:cs="Times New Roman"/>
        </w:rPr>
        <w:t xml:space="preserve">The </w:t>
      </w:r>
      <w:proofErr w:type="spellStart"/>
      <w:r w:rsidRPr="00F10513">
        <w:rPr>
          <w:rFonts w:ascii="Times New Roman" w:eastAsia="Arial" w:hAnsi="Times New Roman" w:cs="Times New Roman"/>
        </w:rPr>
        <w:t>pathosystem</w:t>
      </w:r>
      <w:proofErr w:type="spellEnd"/>
      <w:r w:rsidRPr="00F10513">
        <w:rPr>
          <w:rFonts w:ascii="Times New Roman" w:eastAsia="Arial" w:hAnsi="Times New Roman" w:cs="Times New Roman"/>
        </w:rPr>
        <w:t xml:space="preserve"> of bacterial leaf spot (BLS) on tomatoes</w:t>
      </w:r>
      <w:r w:rsidR="004F5E8F">
        <w:rPr>
          <w:rFonts w:ascii="Times New Roman" w:eastAsia="Arial" w:hAnsi="Times New Roman" w:cs="Times New Roman"/>
        </w:rPr>
        <w:t xml:space="preserve"> caused by </w:t>
      </w:r>
      <w:r w:rsidR="004F5E8F">
        <w:rPr>
          <w:rFonts w:ascii="Times New Roman" w:eastAsia="Arial" w:hAnsi="Times New Roman" w:cs="Times New Roman"/>
          <w:i/>
          <w:iCs/>
        </w:rPr>
        <w:t xml:space="preserve">Xanthomonas </w:t>
      </w:r>
      <w:proofErr w:type="spellStart"/>
      <w:r w:rsidR="004F5E8F">
        <w:rPr>
          <w:rFonts w:ascii="Times New Roman" w:eastAsia="Arial" w:hAnsi="Times New Roman" w:cs="Times New Roman"/>
          <w:i/>
          <w:iCs/>
        </w:rPr>
        <w:t>perforans</w:t>
      </w:r>
      <w:proofErr w:type="spellEnd"/>
      <w:r w:rsidR="004F5E8F">
        <w:rPr>
          <w:rFonts w:ascii="Times New Roman" w:eastAsia="Arial" w:hAnsi="Times New Roman" w:cs="Times New Roman"/>
          <w:i/>
          <w:iCs/>
        </w:rPr>
        <w:t xml:space="preserve"> (</w:t>
      </w:r>
      <w:proofErr w:type="spellStart"/>
      <w:r w:rsidR="004F5E8F">
        <w:rPr>
          <w:rFonts w:ascii="Times New Roman" w:eastAsia="Arial" w:hAnsi="Times New Roman" w:cs="Times New Roman"/>
          <w:i/>
          <w:iCs/>
        </w:rPr>
        <w:t>Xp</w:t>
      </w:r>
      <w:proofErr w:type="spellEnd"/>
      <w:r w:rsidR="004F5E8F">
        <w:rPr>
          <w:rFonts w:ascii="Times New Roman" w:eastAsia="Arial" w:hAnsi="Times New Roman" w:cs="Times New Roman"/>
          <w:i/>
          <w:iCs/>
        </w:rPr>
        <w:t xml:space="preserve">) </w:t>
      </w:r>
      <w:r w:rsidR="004F5E8F" w:rsidRPr="00893386">
        <w:rPr>
          <w:rFonts w:ascii="Times New Roman" w:eastAsia="Arial" w:hAnsi="Times New Roman" w:cs="Times New Roman"/>
        </w:rPr>
        <w:t>(also referred to as</w:t>
      </w:r>
      <w:r w:rsidR="004F5E8F" w:rsidRPr="004F5E8F">
        <w:rPr>
          <w:rFonts w:ascii="Times New Roman" w:eastAsia="Arial" w:hAnsi="Times New Roman" w:cs="Times New Roman"/>
          <w:i/>
          <w:iCs/>
        </w:rPr>
        <w:t xml:space="preserve"> </w:t>
      </w:r>
      <w:r w:rsidR="004F5E8F">
        <w:rPr>
          <w:rFonts w:ascii="Times New Roman" w:eastAsia="Arial" w:hAnsi="Times New Roman" w:cs="Times New Roman"/>
          <w:i/>
          <w:iCs/>
        </w:rPr>
        <w:t xml:space="preserve">Xanthomonas </w:t>
      </w:r>
      <w:proofErr w:type="spellStart"/>
      <w:r w:rsidR="004F5E8F">
        <w:rPr>
          <w:rFonts w:ascii="Times New Roman" w:eastAsia="Arial" w:hAnsi="Times New Roman" w:cs="Times New Roman"/>
          <w:i/>
          <w:iCs/>
        </w:rPr>
        <w:t>euvesicatoria</w:t>
      </w:r>
      <w:proofErr w:type="spellEnd"/>
      <w:r w:rsidR="004F5E8F">
        <w:rPr>
          <w:rFonts w:ascii="Times New Roman" w:eastAsia="Arial" w:hAnsi="Times New Roman" w:cs="Times New Roman"/>
          <w:i/>
          <w:iCs/>
        </w:rPr>
        <w:t xml:space="preserve"> </w:t>
      </w:r>
      <w:proofErr w:type="spellStart"/>
      <w:r w:rsidR="004F5E8F">
        <w:rPr>
          <w:rFonts w:ascii="Times New Roman" w:eastAsia="Arial" w:hAnsi="Times New Roman" w:cs="Times New Roman"/>
          <w:i/>
          <w:iCs/>
        </w:rPr>
        <w:t>pv</w:t>
      </w:r>
      <w:proofErr w:type="spellEnd"/>
      <w:r w:rsidR="004F5E8F">
        <w:rPr>
          <w:rFonts w:ascii="Times New Roman" w:eastAsia="Arial" w:hAnsi="Times New Roman" w:cs="Times New Roman"/>
          <w:i/>
          <w:iCs/>
        </w:rPr>
        <w:t xml:space="preserve">. </w:t>
      </w:r>
      <w:proofErr w:type="spellStart"/>
      <w:r w:rsidR="004F5E8F">
        <w:rPr>
          <w:rFonts w:ascii="Times New Roman" w:eastAsia="Arial" w:hAnsi="Times New Roman" w:cs="Times New Roman"/>
          <w:i/>
          <w:iCs/>
        </w:rPr>
        <w:t>perforans</w:t>
      </w:r>
      <w:proofErr w:type="spellEnd"/>
      <w:r w:rsidR="004F5E8F" w:rsidRPr="00893386">
        <w:rPr>
          <w:rFonts w:ascii="Times New Roman" w:eastAsia="Arial" w:hAnsi="Times New Roman" w:cs="Times New Roman"/>
        </w:rPr>
        <w:t>)</w:t>
      </w:r>
      <w:r w:rsidRPr="00893386">
        <w:rPr>
          <w:rFonts w:ascii="Times New Roman" w:eastAsia="Arial" w:hAnsi="Times New Roman" w:cs="Times New Roman"/>
        </w:rPr>
        <w:t xml:space="preserve"> </w:t>
      </w:r>
      <w:r w:rsidRPr="00F10513">
        <w:rPr>
          <w:rFonts w:ascii="Times New Roman" w:eastAsia="Arial" w:hAnsi="Times New Roman" w:cs="Times New Roman"/>
        </w:rPr>
        <w:t>is an example of an endemic disease where no known host resistance genes have been deployed in commercial tomato cultivars</w:t>
      </w:r>
      <w:r w:rsidR="005330C5">
        <w:rPr>
          <w:rFonts w:ascii="Times New Roman" w:eastAsia="Arial" w:hAnsi="Times New Roman" w:cs="Times New Roman"/>
        </w:rPr>
        <w:t xml:space="preserve"> and disease epidemics continue to be observed across all the tomato producing regions </w:t>
      </w:r>
      <w:r w:rsidR="007B3A84">
        <w:rPr>
          <w:rFonts w:ascii="Times New Roman" w:eastAsia="Arial" w:hAnsi="Times New Roman" w:cs="Times New Roman"/>
        </w:rPr>
        <w:fldChar w:fldCharType="begin"/>
      </w:r>
      <w:r w:rsidR="00D11197">
        <w:rPr>
          <w:rFonts w:ascii="Times New Roman" w:eastAsia="Arial" w:hAnsi="Times New Roman" w:cs="Times New Roman"/>
        </w:rPr>
        <w:instrText xml:space="preserve"> ADDIN ZOTERO_ITEM CSL_CITATION {"citationID":"drNffVNf","properties":{"formattedCitation":"(Jones {\\i{}et al.}, 2004)","plainCitation":"(Jones et al., 2004)","noteIndex":0},"citationItems":[{"id":3056,"uris":["http://zotero.org/users/10053306/items/8UR7EHC9"],"itemData":{"id":3056,"type":"article-journal","abstract":"Four phenotypic xanthomonad groups have been identified that are pathogenic to pepper, tomato, or both hosts. These include groups A and C which are found in Xanthomonas axonopodis pv. vesicatoria, group B found in X. vesicatoria, and group D found in ‘X. gardneri’. We present DNA:DNA hybridization data in which X. axonopodis pv. vesicatoria group A and C strains have less than 70% DNA relatedness with each other, with the type strain of X. axonopodis, and with the currently classified species within Xanthomonas and, therefore, should be removed from this species and given species status. We present information that the A strains most closely resemble the strains originally isolated by Doidge in 1921. In an attempt to avoid confusion in nomenclature as stated in Principle 1 of the Bacteriological Code, we propose that the A strains of X. axonopodis pv. vesicatoria be renamed as X. euvesicatoria (ATCC11633T = NCPPB2968T = ICMP 109T = ICMP 98T). Use of the euvesicatoria epithet should be reserved for strains originally identified by Doidge, which she designated Bacterium vesicatorium (Ann. Appl. Biol. 7: 407–430, 1921) in the original description when she referred to those strains as being feebly amylolytic. The name X. perforans sp. nov. is proposed for the C group of strains previously designated as X. axonopodis pv. vesicatoria (ATCC BAA-983T = NCPPB 4321T). We also propose that ‘X. gardneri’, which has less than 70% DNA relatedness with any of the Xanthomonas species and which has never had taxonomic status, be named X. gardneri (ATCC 19865T = NCPPB 881T) to reflect the specific epithet proposed by Sutic [17] in 1957.","container-title":"Systematic and Applied Microbiology","DOI":"10.1078/0723202042369884","ISSN":"0723-2020","issue":"6","note":"number: 6\npublisher: Urban &amp; Fischer","page":"755-762","title":"Reclassification of the Xanthomonads Associated with Bacterial Spot Disease of Tomato and Pepper","volume":"27","author":[{"family":"Jones","given":"Jeffrey B."},{"family":"Lacy","given":"George H."},{"family":"Bouzar","given":"Hacene"},{"family":"Stall","given":"Robert E."},{"family":"Schaad","given":"Norman W."}],"issued":{"date-parts":[["2004",12,15]]}}}],"schema":"https://github.com/citation-style-language/schema/raw/master/csl-citation.json"} </w:instrText>
      </w:r>
      <w:r w:rsidR="007B3A84">
        <w:rPr>
          <w:rFonts w:ascii="Times New Roman" w:eastAsia="Arial" w:hAnsi="Times New Roman" w:cs="Times New Roman"/>
        </w:rPr>
        <w:fldChar w:fldCharType="separate"/>
      </w:r>
      <w:r w:rsidR="00D11197" w:rsidRPr="00D11197">
        <w:rPr>
          <w:rFonts w:ascii="Times New Roman" w:hAnsi="Times New Roman" w:cs="Times New Roman"/>
        </w:rPr>
        <w:t xml:space="preserve">(Jones </w:t>
      </w:r>
      <w:r w:rsidR="00D11197" w:rsidRPr="00D11197">
        <w:rPr>
          <w:rFonts w:ascii="Times New Roman" w:hAnsi="Times New Roman" w:cs="Times New Roman"/>
          <w:i/>
          <w:iCs/>
        </w:rPr>
        <w:t>et al.</w:t>
      </w:r>
      <w:r w:rsidR="00D11197" w:rsidRPr="00D11197">
        <w:rPr>
          <w:rFonts w:ascii="Times New Roman" w:hAnsi="Times New Roman" w:cs="Times New Roman"/>
        </w:rPr>
        <w:t>, 2004)</w:t>
      </w:r>
      <w:r w:rsidR="007B3A84">
        <w:rPr>
          <w:rFonts w:ascii="Times New Roman" w:eastAsia="Arial" w:hAnsi="Times New Roman" w:cs="Times New Roman"/>
        </w:rPr>
        <w:fldChar w:fldCharType="end"/>
      </w:r>
      <w:r w:rsidR="0063574D" w:rsidRPr="00F10513">
        <w:rPr>
          <w:rFonts w:ascii="Times New Roman" w:eastAsia="Arial" w:hAnsi="Times New Roman" w:cs="Times New Roman"/>
        </w:rPr>
        <w:t xml:space="preserve">. </w:t>
      </w:r>
      <w:r w:rsidR="00F5484C">
        <w:rPr>
          <w:rFonts w:ascii="Times New Roman" w:eastAsia="Arial" w:hAnsi="Times New Roman" w:cs="Times New Roman"/>
        </w:rPr>
        <w:t>G</w:t>
      </w:r>
      <w:r w:rsidR="005330C5">
        <w:rPr>
          <w:rFonts w:ascii="Times New Roman" w:eastAsia="Arial" w:hAnsi="Times New Roman" w:cs="Times New Roman"/>
        </w:rPr>
        <w:t xml:space="preserve">enome sequencing of time-series collection of field isolates have informed that </w:t>
      </w:r>
      <w:r w:rsidRPr="00F10513">
        <w:rPr>
          <w:rFonts w:ascii="Times New Roman" w:eastAsia="Arial" w:hAnsi="Times New Roman" w:cs="Times New Roman"/>
        </w:rPr>
        <w:t>extensive shifts in the pathogen population</w:t>
      </w:r>
      <w:r w:rsidR="0053411D" w:rsidRPr="00F10513">
        <w:rPr>
          <w:rFonts w:ascii="Times New Roman" w:eastAsia="Arial" w:hAnsi="Times New Roman" w:cs="Times New Roman"/>
        </w:rPr>
        <w:t>,</w:t>
      </w:r>
      <w:r w:rsidRPr="00F10513">
        <w:rPr>
          <w:rFonts w:ascii="Times New Roman" w:eastAsia="Arial" w:hAnsi="Times New Roman" w:cs="Times New Roman"/>
        </w:rPr>
        <w:t xml:space="preserve"> including species displacement and extensive diversification have been </w:t>
      </w:r>
      <w:r w:rsidR="0063574D" w:rsidRPr="00F10513">
        <w:rPr>
          <w:rFonts w:ascii="Times New Roman" w:eastAsia="Arial" w:hAnsi="Times New Roman" w:cs="Times New Roman"/>
        </w:rPr>
        <w:t>observed in the past decades</w:t>
      </w:r>
      <w:r w:rsidR="00181342">
        <w:rPr>
          <w:rFonts w:ascii="Times New Roman" w:eastAsia="Arial" w:hAnsi="Times New Roman" w:cs="Times New Roman"/>
        </w:rPr>
        <w:t xml:space="preserve"> </w:t>
      </w:r>
      <w:r w:rsidR="009025B9">
        <w:rPr>
          <w:rFonts w:ascii="Times New Roman" w:eastAsia="Arial" w:hAnsi="Times New Roman" w:cs="Times New Roman"/>
        </w:rPr>
        <w:fldChar w:fldCharType="begin"/>
      </w:r>
      <w:r w:rsidR="00D11197">
        <w:rPr>
          <w:rFonts w:ascii="Times New Roman" w:eastAsia="Arial" w:hAnsi="Times New Roman" w:cs="Times New Roman"/>
        </w:rPr>
        <w:instrText xml:space="preserve"> ADDIN ZOTERO_ITEM CSL_CITATION {"citationID":"B6rJRjb8","properties":{"formattedCitation":"(Jones {\\i{}et al.}, 2004; Potnis {\\i{}et al.}, 2011; Schwartz {\\i{}et al.}, 2015; Newberry {\\i{}et al.}, 2020, 2023; Klein-Gordon {\\i{}et al.}, 2021; Potnis, 2021)","plainCitation":"(Jones et al., 2004; Potnis et al., 2011; Schwartz et al., 2015; Newberry et al., 2020, 2023; Klein-Gordon et al., 2021; Potnis, 2021)","noteIndex":0},"citationItems":[{"id":3056,"uris":["http://zotero.org/users/10053306/items/8UR7EHC9"],"itemData":{"id":3056,"type":"article-journal","abstract":"Four phenotypic xanthomonad groups have been identified that are pathogenic to pepper, tomato, or both hosts. These include groups A and C which are found in Xanthomonas axonopodis pv. vesicatoria, group B found in X. vesicatoria, and group D found in ‘X. gardneri’. We present DNA:DNA hybridization data in which X. axonopodis pv. vesicatoria group A and C strains have less than 70% DNA relatedness with each other, with the type strain of X. axonopodis, and with the currently classified species within Xanthomonas and, therefore, should be removed from this species and given species status. We present information that the A strains most closely resemble the strains originally isolated by Doidge in 1921. In an attempt to avoid confusion in nomenclature as stated in Principle 1 of the Bacteriological Code, we propose that the A strains of X. axonopodis pv. vesicatoria be renamed as X. euvesicatoria (ATCC11633T = NCPPB2968T = ICMP 109T = ICMP 98T). Use of the euvesicatoria epithet should be reserved for strains originally identified by Doidge, which she designated Bacterium vesicatorium (Ann. Appl. Biol. 7: 407–430, 1921) in the original description when she referred to those strains as being feebly amylolytic. The name X. perforans sp. nov. is proposed for the C group of strains previously designated as X. axonopodis pv. vesicatoria (ATCC BAA-983T = NCPPB 4321T). We also propose that ‘X. gardneri’, which has less than 70% DNA relatedness with any of the Xanthomonas species and which has never had taxonomic status, be named X. gardneri (ATCC 19865T = NCPPB 881T) to reflect the specific epithet proposed by Sutic [17] in 1957.","container-title":"Systematic and Applied Microbiology","DOI":"10.1078/0723202042369884","ISSN":"0723-2020","issue":"6","note":"number: 6\npublisher: Urban &amp; Fischer","page":"755-762","title":"Reclassification of the Xanthomonads Associated with Bacterial Spot Disease of Tomato and Pepper","volume":"27","author":[{"family":"Jones","given":"Jeffrey B."},{"family":"Lacy","given":"George H."},{"family":"Bouzar","given":"Hacene"},{"family":"Stall","given":"Robert E."},{"family":"Schaad","given":"Norman W."}],"issued":{"date-parts":[["2004",12,15]]}}},{"id":3053,"uris":["http://zotero.org/users/10053306/items/CILTK3KX"],"itemData":{"id":3053,"type":"article-journal","abstract":"Bacterial spot of tomato and pepper is caused by four Xanthomonas species and is a major plant disease in warm humid climates. The four species are distinct from each other based on physiological and molecular characteristics. The genome sequence of strain 85-10, a member of one of the species, Xanthomonas euvesicatoria (Xcv) has been previously reported. To determine the relationship of the four species at the genome level and to investigate the molecular basis of their virulence and differing host ranges, draft genomic sequences of members of the other three species were determined and compared to strain 85-10. We sequenced the genomes of X. vesicatoria (Xv) strain 1111 (ATCC 35937), X. perforans (Xp) strain 91-118 and X. gardneri (Xg) strain 101 (ATCC 19865). The genomes were compared with each other and with the previously sequenced Xcv strain 85-10. In addition, the molecular features were predicted that may be required for pathogenicity including the type III secretion apparatus, type III effectors, other secretion systems, quorum sensing systems, adhesins, extracellular polysaccharide, and lipopolysaccharide determinants. Several novel type III effectors from Xg strain 101 and Xv strain 1111 genomes were computationally identified and their translocation was validated using a reporter gene assay. A homolog to Ax21, the elicitor of XA21-mediated resistance in rice, and a functional Ax21 sulfation system were identified in Xcv. Genes encoding proteins with functions mediated by type II and type IV secretion systems have also been compared, including enzymes involved in cell wall deconstruction, as contributors to pathogenicity. Comparative genomic analyses revealed considerable diversity among bacterial spot pathogens, providing new insights into differences and similarities that may explain the diverse nature of these strains. Genes specific to pepper pathogens, such as the O-antigen of the lipopolysaccharide cluster, and genes unique to individual strains, such as novel type III effectors and bacteriocin genes, have been identified providing new clues for our understanding of pathogen virulence, aggressiveness, and host preference. These analyses will aid in efforts towards breeding for broad and durable resistance in economically important tomato and pepper cultivars.","container-title":"BMC Genomics","DOI":"10.1186/1471-2164-12-146","ISSN":"1471-2164","issue":"1","note":"number: 1\npublisher: BioMed Central","page":"146","title":"Comparative genomics reveals diversity among xanthomonads infecting tomato and pepper","volume":"12","author":[{"family":"Potnis","given":"Neha"},{"family":"Krasileva","given":"Ksenia"},{"family":"Chow","given":"Virginia"},{"family":"Almeida","given":"Nalvo F"},{"family":"Patil","given":"Prabhu B"},{"family":"Ryan","given":"Robert P"},{"family":"Sharlach","given":"Molly"},{"family":"Behlau","given":"Franklin"},{"family":"Dow","given":"J Max"},{"family":"Momol","given":"MT"},{"family":"White","given":"Frank F"},{"family":"Preston","given":"James F"},{"family":"Vinatzer","given":"Boris A"},{"family":"Koebnik","given":"Ralf"},{"family":"Setubal","given":"João C"},{"family":"Norman","given":"David J"},{"family":"Staskawicz","given":"Brian J"},{"family":"Jones","given":"Jeffrey B"}],"issued":{"date-parts":[["2011",12,11]]}}},{"id":2895,"uris":["http://zotero.org/users/10053306/items/FQCHEYFN"],"itemData":{"id":2895,"type":"article-journal","abstract":"Bacterial spot disease of pepper and tomato is caused by four distinct Xanthomonas species and is a severely limiting factor on fruit yield in these crops. The genetic diversity and the type III effector repertoires of a large sampling of field strains for this disease have yet to be explored on a genomic scale, limiting our understanding of pathogen evolution in an agricultural setting. Genomes of 67 Xanthomonas euvesicatoria (Xe), Xanthomonas perforans (Xp), and Xanthomonas gardneri (Xg) strains isolated from diseased pepper and tomato fields in the southeastern and midwestern United States were sequenced in order to determine the genetic diversity in field strains. Type III effector repertoires were computationally predicted for each strain, and multiple methods of constructing phylogenies were employed to understand better the genetic relationship of strains in the collection. A division in the Xp population was detected based on core genome phylogeny, supporting a model whereby the host-range expansion of Xp field strains on pepper is due, in part, to a loss of the effector AvrBsT. Xp-host compatibility was further studied with the observation that a double deletion of AvrBsT and XopQ allows a host range expansion for Nicotiana benthamiana. Extensive sampling of field strains and an improved understanding of effector content will aid in efforts to design disease resistance strategies targeted against highly conserved core effectors.","container-title":"Frontiers in microbiology","DOI":"10.3389/fmicb.2015.00535","ISSN":"1664-302X","note":"PMID: 26089818\npublisher: Frontiers Media SA","page":"535","title":"Phylogenomics of Xanthomonas field strains infecting pepper and tomato reveals diversity in effector repertoires and identifies determinants of host specificity.","volume":"6","author":[{"family":"Schwartz","given":"Allison R"},{"family":"Potnis","given":"Neha"},{"family":"Timilsina","given":"Sujan"},{"family":"Wilson","given":"Mark"},{"family":"Patané","given":"José"},{"family":"Martins","given":"Joaquim"},{"family":"Minsavage","given":"Gerald V"},{"family":"Dahlbeck","given":"Douglas"},{"family":"Akhunova","given":"Alina"},{"family":"Almeida","given":"Nalvo"},{"family":"Vallad","given":"Gary E"},{"family":"Barak","given":"Jeri D"},{"family":"White","given":"Frank F"},{"family":"Miller","given":"Sally A"},{"family":"Ritchie","given":"David"},{"family":"Goss","given":"Erica"},{"family":"Bart","given":"Rebecca S"},{"family":"Setubal","given":"João C"},{"family":"Jones","given":"Jeffrey B"},{"family":"Staskawicz","given":"Brian J"},{"family":"Staskawicz","given":"Brian J."}],"issued":{"date-parts":[["2015"]]}}},{"id":"yQOBYZgA/RDSkDZHA","uris":["http://zotero.org/users/10053306/items/K6QEYCQU"],"itemData":{"id":"jKPra7XX/iscM1W6V","type":"article-journal","abstract":"Assessment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id":4944,"uris":["http://zotero.org/users/10053306/items/8YVTAAGF"],"itemData":{"id":4944,"type":"article-journal","abstract":"Xanthomonas perforans and X. euvesicatoria are the causal agents of bacterial spot disease of tomato and pepper, endemic to the Southeastern United States. Although very closely related, the two bacterial species differ in host specificity, where X. perforans is the dominant pathogen of tomato and X. euvesicatoria that of pepper. This is in part due to the activity of avirulence proteins that are secreted by X. perforans strains and elicit effector-triggered immunity in pepper leaves, thereby restricting pathogen growth. In recent years, the emergence of several pepper-pathogenic X. perforans lineages has revealed variability within the bacterial species to multiply and cause disease in pepper, even in the absence of avirulence gene activity. Here, we investigated the basal evolutionary processes underlying the host range of this species using multiple genome-wide association analyses. Surprisingly, we identified two novel gene candidates that were significantly associated with pepper-pathogenic X. perforans and X. euvesicatoria. Both candidates were predicted to be involved in the transport/acquisition of nutrients common to the plant cell wall or apoplast and included a TonB-dependent receptor, which was disrupted through independent mutations within the X. perforans lineage. The other included a symporter of protons/glutamate, gltP, enriched with pepper-associated mutations near the promoter and start codon of the gene. Functional analysis of these candidates revealed that only the TonB-dependent receptor had a minor effect on the symptom development and growth of X. perforans in pepper leaves, indicating that pathogenicity to this host might have evolved independently within the bacterial species and is likely a complex, multigenic trait.","container-title":"Phytopathology®","DOI":"10.1094/PHYTO-08-22-0294-R","ISSN":"0031-949X","issue":"3","note":"publisher: Scientific Societies","page":"400-412","source":"apsjournals.apsnet.org (Atypon)","title":"Genome-Wide Association to Study the Host-Specificity Determinants of Xanthomonas perforans","volume":"113","author":[{"family":"Newberry","given":"Eric A."},{"family":"Minsavage","given":"Gerald V."},{"family":"Holland","given":"Auston"},{"family":"Jones","given":"Jeffrey B."},{"family":"Potnis","given":"Neha"}],"issued":{"date-parts":[["2023",3]]}}},{"id":4236,"uris":["http://zotero.org/users/10053306/items/SDUXVZEE"],"itemData":{"id":4236,"type":"article-journal","abstract":"Before 1991, Xanthomonas euvesicatoria was the causal agent of bacterial spot of tomato in Florida but was quickly replaced by X. perforans. The X. perforans population has changed in genotype and phenotype despite lack of a clear selection pressure. To determine the current Xanthomonas population in Florida, we collected 585 Xanthomonas strains from 70 tomato fields, representing 22 farms across eight counties, in the Florida tomato production region. Strains were isolated from 23 cultivars across eight seed producers and were associated with eight transplant facilities during the fall 2017 season. Our collection was phenotypically and genotypically characterized. Only X. perforans was identified, and all strains except one (99.8%) were tolerant to copper sulfate and 25% of strains were resistant to streptomycin sulfate. Most of the strains (99.3%) that were resistant to streptomycin sulfate were sequence type 1. The X. perforans population consisted of tomato races 3 (8%) and 4 (92%) and all three previously reported sequence types, ranging from 22 to 46% frequency. Approximately half of all strains, none of which were sequence type 2, produced bacteriocins against X. euvesicatoria. Effector profiles were highly variable among strains, which could impact the strains' host range. The effector xopJ4, which was previously thought to be conserved in X. perforans tomato pathogens, was absent in 19 strains. Nonmetric multidimensional scaling and network analyses show how strains and strain traits were associated with production system variables, including anonymized farms and transplant facilities. These analyses show that the composition of the Florida X. perforans population is diverse and complex.","container-title":"Phytopathology","DOI":"10.1094/PHYTO-09-20-0402-R","ISSN":"0031-949X","issue":"6","journalAbbreviation":"Phytopathology","language":"eng","note":"number: 6\nPMID: 33048630","page":"1029-1041","source":"PubMed","title":"Assessing Changes and Associations in the Xanthomonas perforans Population Across Florida Commercial Tomato Fields Via a Statewide Survey","volume":"111","author":[{"family":"Klein-Gordon","given":"Jeannie M."},{"family":"Xing","given":"Yanru"},{"family":"Garrett","given":"Karen A."},{"family":"Abrahamian","given":"Peter"},{"family":"Paret","given":"Matthews L."},{"family":"Minsavage","given":"Gerald V."},{"family":"Strayer-Scherer","given":"Amanda L."},{"family":"Fulton","given":"James C."},{"family":"Timilsina","given":"Sujan"},{"family":"Jones","given":"Jeffrey B."},{"family":"Goss","given":"Erica M."},{"family":"Vallad","given":"Gary E."}],"issued":{"date-parts":[["2021",6]]}}},{"id":4786,"uris":["http://zotero.org/users/10053306/items/IQWS4ZZR"],"itemData":{"id":4786,"type":"article-journal","abstract":"Bacterial spot is an endemic seedborne disease responsible for recurring outbreaks on tomato and pepper around the world. The disease is caused by four diverse species, Xanthomonas gardneri, Xanthomonas euvesicatoria, Xanthomonas perforans, and Xanthomonas vesicatoria. There are no commercially available disease-resistant tomato varieties, and the disease is managed by chemical/biological control options, although these have not reduced the incidence of outbreaks. The disease on peppers is managed by disease-resistant cultivars that are effective against X. euvesicatoria but not X. gardneri. A significant shift in composition and prevalence of different species and races of the pathogen has occurred over the past century. Here, I attempt to review ecological and evolutionary processes associated with the population dynamics leading to disease emergence and spread. The goal of this review is to integrate the knowledge on population genomics and molecular plant–microbe interactions for this pathosystem to tailor disease management strategies.","container-title":"Annual Review of Phytopathology","DOI":"10.1146/annurev-phyto-020620-101612","ISSN":"0066-4286, 1545-2107","issue":"Volume 59, 2021","language":"en","note":"publisher: Annual Reviews","page":"289-310","source":"www.annualreviews.org","title":"Harnessing Eco-Evolutionary Dynamics of Xanthomonads on Tomato and Pepper to Tackle New Problems of an Old Disease","volume":"59","author":[{"family":"Potnis","given":"Neha"}],"issued":{"date-parts":[["2021",8,25]]}}}],"schema":"https://github.com/citation-style-language/schema/raw/master/csl-citation.json"} </w:instrText>
      </w:r>
      <w:r w:rsidR="009025B9">
        <w:rPr>
          <w:rFonts w:ascii="Times New Roman" w:eastAsia="Arial" w:hAnsi="Times New Roman" w:cs="Times New Roman"/>
        </w:rPr>
        <w:fldChar w:fldCharType="separate"/>
      </w:r>
      <w:r w:rsidR="00D11197" w:rsidRPr="00D11197">
        <w:rPr>
          <w:rFonts w:ascii="Times New Roman" w:hAnsi="Times New Roman" w:cs="Times New Roman"/>
        </w:rPr>
        <w:t xml:space="preserve">(Jones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2004; Potnis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2011; Schwartz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w:t>
      </w:r>
      <w:r w:rsidR="00D11197" w:rsidRPr="00D11197">
        <w:rPr>
          <w:rFonts w:ascii="Times New Roman" w:hAnsi="Times New Roman" w:cs="Times New Roman"/>
        </w:rPr>
        <w:lastRenderedPageBreak/>
        <w:t xml:space="preserve">2015; Newberry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2020, 2023; Klein-Gordon </w:t>
      </w:r>
      <w:r w:rsidR="00D11197" w:rsidRPr="00D11197">
        <w:rPr>
          <w:rFonts w:ascii="Times New Roman" w:hAnsi="Times New Roman" w:cs="Times New Roman"/>
          <w:i/>
          <w:iCs/>
        </w:rPr>
        <w:t>et al.</w:t>
      </w:r>
      <w:r w:rsidR="00D11197" w:rsidRPr="00D11197">
        <w:rPr>
          <w:rFonts w:ascii="Times New Roman" w:hAnsi="Times New Roman" w:cs="Times New Roman"/>
        </w:rPr>
        <w:t>, 2021; Potnis, 2021)</w:t>
      </w:r>
      <w:r w:rsidR="009025B9">
        <w:rPr>
          <w:rFonts w:ascii="Times New Roman" w:eastAsia="Arial" w:hAnsi="Times New Roman" w:cs="Times New Roman"/>
        </w:rPr>
        <w:fldChar w:fldCharType="end"/>
      </w:r>
      <w:r w:rsidRPr="00F10513">
        <w:rPr>
          <w:rFonts w:ascii="Times New Roman" w:eastAsia="Arial" w:hAnsi="Times New Roman" w:cs="Times New Roman"/>
        </w:rPr>
        <w:t>.</w:t>
      </w:r>
      <w:r w:rsidRPr="00F10513">
        <w:rPr>
          <w:rFonts w:ascii="Times New Roman" w:eastAsia="Arial" w:hAnsi="Times New Roman" w:cs="Times New Roman"/>
          <w:color w:val="000000" w:themeColor="text1"/>
        </w:rPr>
        <w:t xml:space="preserve"> </w:t>
      </w:r>
      <w:r w:rsidR="00AB385E">
        <w:rPr>
          <w:rFonts w:ascii="Times New Roman" w:eastAsia="Arial" w:hAnsi="Times New Roman" w:cs="Times New Roman"/>
          <w:color w:val="000000" w:themeColor="text1"/>
        </w:rPr>
        <w:t>Tomato production system that introduces multiple pathogen genotypes into the fields via transplants has been shown to shape pathogen population structure in the field</w:t>
      </w:r>
      <w:r w:rsidR="00E82B62">
        <w:rPr>
          <w:rFonts w:ascii="Times New Roman" w:eastAsia="Arial" w:hAnsi="Times New Roman" w:cs="Times New Roman"/>
          <w:color w:val="000000" w:themeColor="text1"/>
        </w:rPr>
        <w:t xml:space="preserve"> </w:t>
      </w:r>
      <w:r w:rsidR="007B3A8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{"citationID":"arixiyF5","properties":{"formattedCitation":"(Klein-Gordon {\\i{}et al.}, 2021)","plainCitation":"(Klein-Gordon et al., 2021)","noteIndex":0},"citationItems":[{"id":4236,"uris":["http://zotero.org/users/10053306/items/SDUXVZEE"],"itemData":{"id":4236,"type":"article-journal","abstract":"Before 1991, Xanthomonas euvesicatoria was the causal agent of bacterial spot of tomato in Florida but was quickly replaced by X. perforans. The X. perforans population has changed in genotype and phenotype despite lack of a clear selection pressure. To determine the current Xanthomonas population in Florida, we collected 585 Xanthomonas strains from 70 tomato fields, representing 22 farms across eight counties, in the Florida tomato production region. Strains were isolated from 23 cultivars across eight seed producers and were associated with eight transplant facilities during the fall 2017 season. Our collection was phenotypically and genotypically characterized. Only X. perforans was identified, and all strains except one (99.8%) were tolerant to copper sulfate and 25% of strains were resistant to streptomycin sulfate. Most of the strains (99.3%) that were resistant to streptomycin sulfate were sequence type 1. The X. perforans population consisted of tomato races 3 (8%) and 4 (92%) and all three previously reported sequence types, ranging from 22 to 46% frequency. Approximately half of all strains, none of which were sequence type 2, produced bacteriocins against X. euvesicatoria. Effector profiles were highly variable among strains, which could impact the strains' host range. The effector xopJ4, which was previously thought to be conserved in X. perforans tomato pathogens, was absent in 19 strains. Nonmetric multidimensional scaling and network analyses show how strains and strain traits were associated with production system variables, including anonymized farms and transplant facilities. These analyses show that the composition of the Florida X. perforans population is diverse and complex.","container-title":"Phytopathology","DOI":"10.1094/PHYTO-09-20-0402-R","ISSN":"0031-949X","issue":"6","journalAbbreviation":"Phytopathology","language":"eng","note":"number: 6\nPMID: 33048630","page":"1029-1041","source":"PubMed","title":"Assessing Changes and Associations in the Xanthomonas perforans Population Across Florida Commercial Tomato Fields Via a Statewide Survey","volume":"111","author":[{"family":"Klein-Gordon","given":"Jeannie M."},{"family":"Xing","given":"Yanru"},{"family":"Garrett","given":"Karen A."},{"family":"Abrahamian","given":"Peter"},{"family":"Paret","given":"Matthews L."},{"family":"Minsavage","given":"Gerald V."},{"family":"Strayer-Scherer","given":"Amanda L."},{"family":"Fulton","given":"James C."},{"family":"Timilsina","given":"Sujan"},{"family":"Jones","given":"Jeffrey B."},{"family":"Goss","given":"Erica M."},{"family":"Vallad","given":"Gary E."}],"issued":{"date-parts":[["2021",6]]}}}],"schema":"https://github.com/citation-style-language/schema/raw/master/csl-citation.json"} </w:instrText>
      </w:r>
      <w:r w:rsidR="007B3A84">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(Klein-Gordon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2021)</w:t>
      </w:r>
      <w:r w:rsidR="007B3A84">
        <w:rPr>
          <w:rFonts w:ascii="Times New Roman" w:eastAsia="Arial" w:hAnsi="Times New Roman" w:cs="Times New Roman"/>
          <w:color w:val="000000" w:themeColor="text1"/>
        </w:rPr>
        <w:fldChar w:fldCharType="end"/>
      </w:r>
      <w:r w:rsidR="00E82B62">
        <w:rPr>
          <w:rFonts w:ascii="Times New Roman" w:eastAsia="Arial" w:hAnsi="Times New Roman" w:cs="Times New Roman"/>
          <w:color w:val="000000" w:themeColor="text1"/>
        </w:rPr>
        <w:t xml:space="preserve">. </w:t>
      </w:r>
      <w:r w:rsidR="00FF35F5">
        <w:rPr>
          <w:rFonts w:ascii="Times New Roman" w:eastAsia="Arial" w:hAnsi="Times New Roman" w:cs="Times New Roman"/>
          <w:color w:val="000000" w:themeColor="text1"/>
        </w:rPr>
        <w:t>In addition, inoculum from the previous growing season may also be additional source</w:t>
      </w:r>
      <w:r w:rsidR="00472182">
        <w:rPr>
          <w:rFonts w:ascii="Times New Roman" w:eastAsia="Arial" w:hAnsi="Times New Roman" w:cs="Times New Roman"/>
          <w:color w:val="000000" w:themeColor="text1"/>
        </w:rPr>
        <w:t xml:space="preserve"> of introduction</w:t>
      </w:r>
      <w:r w:rsidR="00FF35F5">
        <w:rPr>
          <w:rFonts w:ascii="Times New Roman" w:eastAsia="Arial" w:hAnsi="Times New Roman" w:cs="Times New Roman"/>
          <w:color w:val="000000" w:themeColor="text1"/>
        </w:rPr>
        <w:t xml:space="preserve">, depending on the cultural practices in the field. </w:t>
      </w:r>
      <w:r w:rsidR="00E82B62">
        <w:rPr>
          <w:rFonts w:ascii="Times New Roman" w:eastAsia="Arial" w:hAnsi="Times New Roman" w:cs="Times New Roman"/>
          <w:color w:val="000000" w:themeColor="text1"/>
        </w:rPr>
        <w:t xml:space="preserve">However, assuming variable probabilities of introductions of pathogen genotypes into the field, the </w:t>
      </w:r>
      <w:r w:rsidR="00C7029C">
        <w:rPr>
          <w:rFonts w:ascii="Times New Roman" w:eastAsia="Arial" w:hAnsi="Times New Roman" w:cs="Times New Roman"/>
          <w:color w:val="000000" w:themeColor="text1"/>
        </w:rPr>
        <w:t xml:space="preserve">following </w:t>
      </w:r>
      <w:r w:rsidR="00E82B62">
        <w:rPr>
          <w:rFonts w:ascii="Times New Roman" w:eastAsia="Arial" w:hAnsi="Times New Roman" w:cs="Times New Roman"/>
          <w:color w:val="000000" w:themeColor="text1"/>
        </w:rPr>
        <w:t>question</w:t>
      </w:r>
      <w:r w:rsidR="00C7029C">
        <w:rPr>
          <w:rFonts w:ascii="Times New Roman" w:eastAsia="Arial" w:hAnsi="Times New Roman" w:cs="Times New Roman"/>
          <w:color w:val="000000" w:themeColor="text1"/>
        </w:rPr>
        <w:t xml:space="preserve">s </w:t>
      </w:r>
      <w:proofErr w:type="gramStart"/>
      <w:r w:rsidR="00C7029C">
        <w:rPr>
          <w:rFonts w:ascii="Times New Roman" w:eastAsia="Arial" w:hAnsi="Times New Roman" w:cs="Times New Roman"/>
          <w:color w:val="000000" w:themeColor="text1"/>
        </w:rPr>
        <w:t>still</w:t>
      </w:r>
      <w:r w:rsidR="00E82B62">
        <w:rPr>
          <w:rFonts w:ascii="Times New Roman" w:eastAsia="Arial" w:hAnsi="Times New Roman" w:cs="Times New Roman"/>
          <w:color w:val="000000" w:themeColor="text1"/>
        </w:rPr>
        <w:t xml:space="preserve"> </w:t>
      </w:r>
      <w:r w:rsidR="005330C5">
        <w:rPr>
          <w:rFonts w:ascii="Times New Roman" w:eastAsia="Arial" w:hAnsi="Times New Roman" w:cs="Times New Roman"/>
          <w:color w:val="000000" w:themeColor="text1"/>
        </w:rPr>
        <w:t>remains</w:t>
      </w:r>
      <w:proofErr w:type="gramEnd"/>
      <w:r w:rsidR="00E82B62">
        <w:rPr>
          <w:rFonts w:ascii="Times New Roman" w:eastAsia="Arial" w:hAnsi="Times New Roman" w:cs="Times New Roman"/>
          <w:color w:val="000000" w:themeColor="text1"/>
        </w:rPr>
        <w:t xml:space="preserve"> </w:t>
      </w:r>
      <w:r w:rsidR="00C7029C">
        <w:rPr>
          <w:rFonts w:ascii="Times New Roman" w:eastAsia="Arial" w:hAnsi="Times New Roman" w:cs="Times New Roman"/>
          <w:color w:val="000000" w:themeColor="text1"/>
        </w:rPr>
        <w:t>unanswered: Does</w:t>
      </w:r>
      <w:r w:rsidR="00E82B62">
        <w:rPr>
          <w:rFonts w:ascii="Times New Roman" w:eastAsia="Arial" w:hAnsi="Times New Roman" w:cs="Times New Roman"/>
          <w:color w:val="000000" w:themeColor="text1"/>
        </w:rPr>
        <w:t xml:space="preserve"> </w:t>
      </w:r>
      <w:r w:rsidR="00C7029C">
        <w:rPr>
          <w:rFonts w:ascii="Times New Roman" w:eastAsia="Arial" w:hAnsi="Times New Roman" w:cs="Times New Roman"/>
          <w:color w:val="000000" w:themeColor="text1"/>
        </w:rPr>
        <w:t xml:space="preserve">a single pathogen genotype dominate the agricultural fields as it is assumed for implementing management strategies? What factors </w:t>
      </w:r>
      <w:r w:rsidR="00E82B62">
        <w:rPr>
          <w:rFonts w:ascii="Times New Roman" w:eastAsia="Arial" w:hAnsi="Times New Roman" w:cs="Times New Roman"/>
          <w:color w:val="000000" w:themeColor="text1"/>
        </w:rPr>
        <w:t>explain variation in disease dynamics observed across the fields</w:t>
      </w:r>
      <w:r w:rsidR="00C7029C">
        <w:rPr>
          <w:rFonts w:ascii="Times New Roman" w:eastAsia="Arial" w:hAnsi="Times New Roman" w:cs="Times New Roman"/>
          <w:color w:val="000000" w:themeColor="text1"/>
        </w:rPr>
        <w:t xml:space="preserve">? How does pathogen respond to abrupt changes in the climatic patterns? </w:t>
      </w:r>
      <w:r w:rsidR="00CB540B">
        <w:rPr>
          <w:rFonts w:ascii="Times New Roman" w:eastAsia="Arial" w:hAnsi="Times New Roman" w:cs="Times New Roman"/>
          <w:color w:val="000000" w:themeColor="text1"/>
        </w:rPr>
        <w:t>We addressed th</w:t>
      </w:r>
      <w:r w:rsidR="00BC784C">
        <w:rPr>
          <w:rFonts w:ascii="Times New Roman" w:eastAsia="Arial" w:hAnsi="Times New Roman" w:cs="Times New Roman"/>
          <w:color w:val="000000" w:themeColor="text1"/>
        </w:rPr>
        <w:t>e</w:t>
      </w:r>
      <w:r w:rsidR="00CB540B">
        <w:rPr>
          <w:rFonts w:ascii="Times New Roman" w:eastAsia="Arial" w:hAnsi="Times New Roman" w:cs="Times New Roman"/>
          <w:color w:val="000000" w:themeColor="text1"/>
        </w:rPr>
        <w:t>s</w:t>
      </w:r>
      <w:r w:rsidR="00BC784C">
        <w:rPr>
          <w:rFonts w:ascii="Times New Roman" w:eastAsia="Arial" w:hAnsi="Times New Roman" w:cs="Times New Roman"/>
          <w:color w:val="000000" w:themeColor="text1"/>
        </w:rPr>
        <w:t>e</w:t>
      </w:r>
      <w:r w:rsidR="00CB540B">
        <w:rPr>
          <w:rFonts w:ascii="Times New Roman" w:eastAsia="Arial" w:hAnsi="Times New Roman" w:cs="Times New Roman"/>
          <w:color w:val="000000" w:themeColor="text1"/>
        </w:rPr>
        <w:t xml:space="preserve"> question</w:t>
      </w:r>
      <w:r w:rsidR="00BC784C">
        <w:rPr>
          <w:rFonts w:ascii="Times New Roman" w:eastAsia="Arial" w:hAnsi="Times New Roman" w:cs="Times New Roman"/>
          <w:color w:val="000000" w:themeColor="text1"/>
        </w:rPr>
        <w:t>s</w:t>
      </w:r>
      <w:r w:rsidR="00CB540B">
        <w:rPr>
          <w:rFonts w:ascii="Times New Roman" w:eastAsia="Arial" w:hAnsi="Times New Roman" w:cs="Times New Roman"/>
          <w:color w:val="000000" w:themeColor="text1"/>
        </w:rPr>
        <w:t xml:space="preserve"> </w:t>
      </w:r>
      <w:r w:rsidR="00AA3884">
        <w:rPr>
          <w:rFonts w:ascii="Times New Roman" w:eastAsia="Arial" w:hAnsi="Times New Roman" w:cs="Times New Roman"/>
          <w:color w:val="000000" w:themeColor="text1"/>
        </w:rPr>
        <w:t>in the present study</w:t>
      </w:r>
      <w:r w:rsidR="00CB540B">
        <w:rPr>
          <w:rFonts w:ascii="Times New Roman" w:eastAsia="Arial" w:hAnsi="Times New Roman" w:cs="Times New Roman"/>
          <w:color w:val="000000" w:themeColor="text1"/>
        </w:rPr>
        <w:t xml:space="preserve"> by specifically focusing on the contribution of climatic variation, pathogen diversity and strain dynamics in explaining different bacterial spot epidemic trajectories</w:t>
      </w:r>
      <w:r w:rsidR="00AA3884">
        <w:rPr>
          <w:rFonts w:ascii="Times New Roman" w:eastAsia="Arial" w:hAnsi="Times New Roman" w:cs="Times New Roman"/>
          <w:color w:val="000000" w:themeColor="text1"/>
        </w:rPr>
        <w:t xml:space="preserve"> in the </w:t>
      </w:r>
      <w:r w:rsidR="00CB5A02">
        <w:rPr>
          <w:rFonts w:ascii="Times New Roman" w:eastAsia="Arial" w:hAnsi="Times New Roman" w:cs="Times New Roman"/>
          <w:color w:val="000000" w:themeColor="text1"/>
        </w:rPr>
        <w:t xml:space="preserve">agricultural </w:t>
      </w:r>
      <w:r w:rsidR="00AA3884">
        <w:rPr>
          <w:rFonts w:ascii="Times New Roman" w:eastAsia="Arial" w:hAnsi="Times New Roman" w:cs="Times New Roman"/>
          <w:color w:val="000000" w:themeColor="text1"/>
        </w:rPr>
        <w:t>field outbreaks</w:t>
      </w:r>
      <w:r w:rsidR="00CB540B">
        <w:rPr>
          <w:rFonts w:ascii="Times New Roman" w:eastAsia="Arial" w:hAnsi="Times New Roman" w:cs="Times New Roman"/>
          <w:color w:val="000000" w:themeColor="text1"/>
        </w:rPr>
        <w:t xml:space="preserve">. </w:t>
      </w:r>
      <w:r w:rsidR="00B55EDA">
        <w:rPr>
          <w:rFonts w:ascii="Times New Roman" w:eastAsia="Arial" w:hAnsi="Times New Roman" w:cs="Times New Roman"/>
          <w:color w:val="000000" w:themeColor="text1"/>
        </w:rPr>
        <w:t>Using strain-resolved metagenomics to characterize pathogen diversity within a single field</w:t>
      </w:r>
      <w:r w:rsidRPr="00F10513">
        <w:rPr>
          <w:rFonts w:ascii="Times New Roman" w:eastAsia="Arial" w:hAnsi="Times New Roman" w:cs="Times New Roman"/>
          <w:color w:val="000000" w:themeColor="text1"/>
        </w:rPr>
        <w:t xml:space="preserve"> </w:t>
      </w:r>
      <w:r w:rsidR="00983CA4">
        <w:rPr>
          <w:rFonts w:ascii="Times New Roman" w:eastAsia="Arial" w:hAnsi="Times New Roman" w:cs="Times New Roman"/>
          <w:color w:val="000000" w:themeColor="text1"/>
        </w:rPr>
        <w:fldChar w:fldCharType="begin"/>
      </w:r>
      <w:r w:rsidR="00D11197">
        <w:rPr>
          <w:rFonts w:ascii="Times New Roman" w:eastAsia="Arial" w:hAnsi="Times New Roman" w:cs="Times New Roman"/>
          <w:color w:val="000000" w:themeColor="text1"/>
        </w:rPr>
        <w:instrText xml:space="preserve"> ADDIN ZOTERO_ITEM CSL_CITATION {"citationID":"5mla5fXZ","properties":{"formattedCitation":"(Newberry {\\i{}et al.}, 2020)","plainCitation":"(Newberry et al., 2020)","noteIndex":0},"citationItems":[{"id":"yQOBYZgA/RDSkDZHA","uris":["http://zotero.org/users/10053306/items/K6QEYCQU"],"itemData":{"id":3549,"type":"article-journal","abstract":"Assessment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sidR="00983CA4">
        <w:rPr>
          <w:rFonts w:ascii="Times New Roman" w:eastAsia="Arial" w:hAnsi="Times New Roman" w:cs="Times New Roman"/>
          <w:color w:val="000000" w:themeColor="text1"/>
        </w:rPr>
        <w:fldChar w:fldCharType="separate"/>
      </w:r>
      <w:r w:rsidR="00D11197" w:rsidRPr="00D11197">
        <w:rPr>
          <w:rFonts w:ascii="Times New Roman" w:hAnsi="Times New Roman" w:cs="Times New Roman"/>
          <w:color w:val="000000"/>
        </w:rPr>
        <w:t xml:space="preserve">(Newberry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2020)</w:t>
      </w:r>
      <w:r w:rsidR="00983CA4">
        <w:rPr>
          <w:rFonts w:ascii="Times New Roman" w:eastAsia="Arial" w:hAnsi="Times New Roman" w:cs="Times New Roman"/>
          <w:color w:val="000000" w:themeColor="text1"/>
        </w:rPr>
        <w:fldChar w:fldCharType="end"/>
      </w:r>
      <w:r w:rsidR="00B55EDA">
        <w:rPr>
          <w:rFonts w:ascii="Times New Roman" w:eastAsia="Arial" w:hAnsi="Times New Roman" w:cs="Times New Roman"/>
          <w:color w:val="000000" w:themeColor="text1"/>
        </w:rPr>
        <w:t>, we</w:t>
      </w:r>
      <w:r w:rsidR="001505A7">
        <w:rPr>
          <w:rFonts w:ascii="Times New Roman" w:eastAsia="Arial" w:hAnsi="Times New Roman" w:cs="Times New Roman"/>
          <w:color w:val="000000" w:themeColor="text1"/>
        </w:rPr>
        <w:t xml:space="preserve"> </w:t>
      </w:r>
      <w:r w:rsidR="00A71B03">
        <w:rPr>
          <w:rFonts w:ascii="Times New Roman" w:eastAsia="Arial" w:hAnsi="Times New Roman" w:cs="Times New Roman"/>
          <w:color w:val="000000" w:themeColor="text1"/>
        </w:rPr>
        <w:t>surveyed tomato fields in the southeastern US</w:t>
      </w:r>
      <w:r w:rsidR="0069784E" w:rsidRPr="0069784E">
        <w:rPr>
          <w:rFonts w:ascii="Times New Roman" w:eastAsia="Arial" w:hAnsi="Times New Roman" w:cs="Times New Roman"/>
          <w:color w:val="000000" w:themeColor="text1"/>
        </w:rPr>
        <w:t xml:space="preserve"> </w:t>
      </w:r>
      <w:r w:rsidR="0069784E">
        <w:rPr>
          <w:rFonts w:ascii="Times New Roman" w:eastAsia="Arial" w:hAnsi="Times New Roman" w:cs="Times New Roman"/>
          <w:color w:val="000000" w:themeColor="text1"/>
        </w:rPr>
        <w:t>over the course of growing season in three consecutive years</w:t>
      </w:r>
      <w:r w:rsidR="000F2FAA">
        <w:rPr>
          <w:rFonts w:ascii="Times New Roman" w:eastAsia="Arial" w:hAnsi="Times New Roman" w:cs="Times New Roman"/>
          <w:color w:val="000000" w:themeColor="text1"/>
        </w:rPr>
        <w:t xml:space="preserve"> and found that </w:t>
      </w:r>
      <w:r w:rsidR="001224F5">
        <w:rPr>
          <w:rFonts w:ascii="Times New Roman" w:eastAsia="Arial" w:hAnsi="Times New Roman" w:cs="Times New Roman"/>
          <w:color w:val="000000" w:themeColor="text1"/>
        </w:rPr>
        <w:t>multiple (up</w:t>
      </w:r>
      <w:r w:rsidR="00D3607D">
        <w:rPr>
          <w:rFonts w:ascii="Times New Roman" w:eastAsia="Arial" w:hAnsi="Times New Roman" w:cs="Times New Roman"/>
          <w:color w:val="000000" w:themeColor="text1"/>
        </w:rPr>
        <w:t xml:space="preserve"> </w:t>
      </w:r>
      <w:r w:rsidR="001224F5">
        <w:rPr>
          <w:rFonts w:ascii="Times New Roman" w:eastAsia="Arial" w:hAnsi="Times New Roman" w:cs="Times New Roman"/>
          <w:color w:val="000000" w:themeColor="text1"/>
        </w:rPr>
        <w:t xml:space="preserve">to 5) pathogen genotypes co-exist and their abundance varies across the fields. </w:t>
      </w:r>
      <w:r w:rsidR="009E3358">
        <w:rPr>
          <w:rFonts w:ascii="Times New Roman" w:eastAsia="Arial" w:hAnsi="Times New Roman" w:cs="Times New Roman"/>
          <w:color w:val="000000" w:themeColor="text1"/>
        </w:rPr>
        <w:t>While at least three different pathogen genotypes seemed to dominate the southeastern US, their differential abundance across fields and across seasons was explained by differential impact of abrupt climatic changes on the fitness of the three genotypes.</w:t>
      </w:r>
      <w:r w:rsidR="00C56A14">
        <w:rPr>
          <w:rFonts w:ascii="Times New Roman" w:eastAsia="Arial" w:hAnsi="Times New Roman" w:cs="Times New Roman"/>
          <w:color w:val="000000" w:themeColor="text1"/>
        </w:rPr>
        <w:t xml:space="preserve"> </w:t>
      </w:r>
      <w:r w:rsidR="0069784E">
        <w:rPr>
          <w:rFonts w:ascii="Times New Roman" w:eastAsia="Arial" w:hAnsi="Times New Roman" w:cs="Times New Roman"/>
          <w:color w:val="000000" w:themeColor="text1"/>
        </w:rPr>
        <w:t xml:space="preserve">The findings from this work </w:t>
      </w:r>
      <w:r w:rsidR="00433A99">
        <w:rPr>
          <w:rFonts w:ascii="Times New Roman" w:eastAsia="Arial" w:hAnsi="Times New Roman" w:cs="Times New Roman"/>
          <w:color w:val="000000" w:themeColor="text1"/>
        </w:rPr>
        <w:t xml:space="preserve">on strain dynamics and fitness </w:t>
      </w:r>
      <w:r w:rsidR="0069784E">
        <w:rPr>
          <w:rFonts w:ascii="Times New Roman" w:eastAsia="Arial" w:hAnsi="Times New Roman" w:cs="Times New Roman"/>
          <w:color w:val="000000" w:themeColor="text1"/>
        </w:rPr>
        <w:t xml:space="preserve">will be useful in diversity-informed epidemiological predictions, especially under changing climate. </w:t>
      </w:r>
    </w:p>
    <w:p w14:paraId="13DE132E" w14:textId="77777777" w:rsidR="00633067" w:rsidRDefault="00633067" w:rsidP="00633067">
      <w:pPr>
        <w:spacing w:line="360" w:lineRule="auto"/>
        <w:jc w:val="both"/>
        <w:rPr>
          <w:ins w:id="43" w:author="Amanpreet Kaur" w:date="2025-01-23T10:51:00Z" w16du:dateUtc="2025-01-23T16:51:00Z"/>
          <w:rFonts w:ascii="Times New Roman" w:eastAsia="Arial" w:hAnsi="Times New Roman" w:cs="Times New Roman"/>
        </w:rPr>
      </w:pPr>
    </w:p>
    <w:p w14:paraId="0353B9E1" w14:textId="5BF6791E" w:rsidR="00633067" w:rsidRPr="00633067" w:rsidRDefault="00633067" w:rsidP="00633067">
      <w:pPr>
        <w:pStyle w:val="ListParagraph"/>
        <w:numPr>
          <w:ilvl w:val="0"/>
          <w:numId w:val="4"/>
        </w:numPr>
        <w:spacing w:line="360" w:lineRule="auto"/>
        <w:ind w:left="0" w:hanging="270"/>
        <w:jc w:val="both"/>
        <w:rPr>
          <w:ins w:id="44" w:author="Amanpreet Kaur" w:date="2025-01-23T10:52:00Z" w16du:dateUtc="2025-01-23T16:52:00Z"/>
          <w:rFonts w:ascii="Times New Roman" w:eastAsia="Arial" w:hAnsi="Times New Roman" w:cs="Times New Roman"/>
          <w:rPrChange w:id="45" w:author="Amanpreet Kaur" w:date="2025-01-23T10:52:00Z" w16du:dateUtc="2025-01-23T16:52:00Z">
            <w:rPr>
              <w:ins w:id="46" w:author="Amanpreet Kaur" w:date="2025-01-23T10:52:00Z" w16du:dateUtc="2025-01-23T16:52:00Z"/>
              <w:rFonts w:ascii="Times New Roman" w:hAnsi="Times New Roman" w:cs="Times New Roman"/>
              <w:b/>
              <w:bCs/>
            </w:rPr>
          </w:rPrChange>
        </w:rPr>
      </w:pPr>
      <w:moveToRangeStart w:id="47" w:author="Amanpreet Kaur" w:date="2025-01-23T10:45:00Z" w:name="move188521565"/>
      <w:moveTo w:id="48" w:author="Amanpreet Kaur" w:date="2025-01-23T10:45:00Z" w16du:dateUtc="2025-01-23T16:45:00Z">
        <w:del w:id="49" w:author="Amanpreet Kaur" w:date="2025-01-23T10:47:00Z" w16du:dateUtc="2025-01-23T16:47:00Z">
          <w:r w:rsidRPr="00633067" w:rsidDel="00633067">
            <w:rPr>
              <w:rFonts w:ascii="Times New Roman" w:hAnsi="Times New Roman" w:cs="Times New Roman"/>
              <w:b/>
              <w:bCs/>
              <w:rPrChange w:id="50" w:author="Amanpreet Kaur" w:date="2025-01-23T10:51:00Z" w16du:dateUtc="2025-01-23T16:51:00Z">
                <w:rPr/>
              </w:rPrChange>
            </w:rPr>
            <w:delText xml:space="preserve">STAR </w:delText>
          </w:r>
        </w:del>
      </w:moveTo>
      <w:ins w:id="51" w:author="Amanpreet Kaur" w:date="2025-01-23T10:47:00Z" w16du:dateUtc="2025-01-23T16:47:00Z">
        <w:r w:rsidRPr="00633067">
          <w:rPr>
            <w:rFonts w:ascii="Times New Roman" w:hAnsi="Times New Roman" w:cs="Times New Roman"/>
            <w:b/>
            <w:bCs/>
            <w:rPrChange w:id="52" w:author="Amanpreet Kaur" w:date="2025-01-23T10:51:00Z" w16du:dateUtc="2025-01-23T16:51:00Z">
              <w:rPr/>
            </w:rPrChange>
          </w:rPr>
          <w:t xml:space="preserve">Materials and </w:t>
        </w:r>
      </w:ins>
      <w:moveTo w:id="53" w:author="Amanpreet Kaur" w:date="2025-01-23T10:45:00Z" w16du:dateUtc="2025-01-23T16:45:00Z">
        <w:r w:rsidRPr="00633067">
          <w:rPr>
            <w:rFonts w:ascii="Times New Roman" w:hAnsi="Times New Roman" w:cs="Times New Roman"/>
            <w:b/>
            <w:bCs/>
            <w:rPrChange w:id="54" w:author="Amanpreet Kaur" w:date="2025-01-23T10:51:00Z" w16du:dateUtc="2025-01-23T16:51:00Z">
              <w:rPr/>
            </w:rPrChange>
          </w:rPr>
          <w:t>Methods</w:t>
        </w:r>
      </w:moveTo>
    </w:p>
    <w:p w14:paraId="4856D0E1" w14:textId="77777777" w:rsidR="00633067" w:rsidRDefault="00633067" w:rsidP="00633067">
      <w:pPr>
        <w:spacing w:line="360" w:lineRule="auto"/>
        <w:jc w:val="both"/>
        <w:rPr>
          <w:ins w:id="55" w:author="Amanpreet Kaur" w:date="2025-01-23T10:46:00Z" w16du:dateUtc="2025-01-23T16:46:00Z"/>
          <w:rFonts w:ascii="Times New Roman" w:hAnsi="Times New Roman" w:cs="Times New Roman"/>
          <w:b/>
          <w:bCs/>
        </w:rPr>
      </w:pPr>
    </w:p>
    <w:p w14:paraId="0A2EE252" w14:textId="43F4E6F3" w:rsidR="00633067" w:rsidRPr="003F44B1" w:rsidRDefault="00FF2E1B" w:rsidP="00633067">
      <w:pPr>
        <w:spacing w:line="360" w:lineRule="auto"/>
        <w:rPr>
          <w:ins w:id="56" w:author="Amanpreet Kaur" w:date="2025-01-23T10:46:00Z" w16du:dateUtc="2025-01-23T16:46:00Z"/>
          <w:rFonts w:ascii="Times New Roman" w:hAnsi="Times New Roman" w:cs="Times New Roman"/>
          <w:rPrChange w:id="57" w:author="Amanpreet Kaur" w:date="2025-01-23T11:46:00Z" w16du:dateUtc="2025-01-23T17:46:00Z">
            <w:rPr>
              <w:ins w:id="58" w:author="Amanpreet Kaur" w:date="2025-01-23T10:46:00Z" w16du:dateUtc="2025-01-23T16:46:00Z"/>
              <w:rFonts w:ascii="Times New Roman" w:hAnsi="Times New Roman" w:cs="Times New Roman"/>
              <w:sz w:val="22"/>
              <w:szCs w:val="22"/>
            </w:rPr>
          </w:rPrChange>
        </w:rPr>
        <w:sectPr w:rsidR="00633067" w:rsidRPr="003F44B1" w:rsidSect="00633067">
          <w:footerReference w:type="even" r:id="rId10"/>
          <w:footerReference w:type="default" r:id="rId11"/>
          <w:pgSz w:w="12240" w:h="15840" w:code="1"/>
          <w:pgMar w:top="1440" w:right="1440" w:bottom="1440" w:left="1440" w:header="720" w:footer="720" w:gutter="0"/>
          <w:lnNumType w:countBy="1" w:restart="continuous"/>
          <w:cols w:space="720"/>
          <w:docGrid w:linePitch="360"/>
        </w:sectPr>
      </w:pPr>
      <w:ins w:id="59" w:author="Amanpreet Kaur" w:date="2025-01-23T11:43:00Z" w16du:dateUtc="2025-01-23T17:43:00Z">
        <w:r w:rsidRPr="00FF2E1B">
          <w:rPr>
            <w:rFonts w:ascii="Times New Roman" w:hAnsi="Times New Roman" w:cs="Times New Roman"/>
            <w:noProof/>
          </w:rPr>
          <w:lastRenderedPageBreak/>
          <w:drawing>
            <wp:inline distT="0" distB="0" distL="0" distR="0" wp14:anchorId="63F33E3D" wp14:editId="7075A4E0">
              <wp:extent cx="5575300" cy="7404100"/>
              <wp:effectExtent l="0" t="0" r="0" b="0"/>
              <wp:docPr id="180106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63969" name=""/>
                      <pic:cNvPicPr/>
                    </pic:nvPicPr>
                    <pic:blipFill rotWithShape="1">
                      <a:blip r:embed="rId12"/>
                      <a:srcRect l="2564" t="2537" r="3633" b="5041"/>
                      <a:stretch/>
                    </pic:blipFill>
                    <pic:spPr bwMode="auto">
                      <a:xfrm>
                        <a:off x="0" y="0"/>
                        <a:ext cx="5575300" cy="7404100"/>
                      </a:xfrm>
                      <a:prstGeom prst="rect">
                        <a:avLst/>
                      </a:prstGeom>
                      <a:ln>
                        <a:noFill/>
                      </a:ln>
                      <a:extLst>
                        <a:ext uri="{53640926-AAD7-44D8-BBD7-CCE9431645EC}">
                          <a14:shadowObscured xmlns:a14="http://schemas.microsoft.com/office/drawing/2010/main"/>
                        </a:ext>
                      </a:extLst>
                    </pic:spPr>
                  </pic:pic>
                </a:graphicData>
              </a:graphic>
            </wp:inline>
          </w:drawing>
        </w:r>
      </w:ins>
      <w:ins w:id="60" w:author="Amanpreet Kaur" w:date="2025-01-23T10:46:00Z" w16du:dateUtc="2025-01-23T16:46:00Z">
        <w:r w:rsidR="00633067" w:rsidRPr="00353E4A">
          <w:rPr>
            <w:rFonts w:ascii="Times New Roman" w:hAnsi="Times New Roman" w:cs="Times New Roman"/>
            <w:b/>
            <w:bCs/>
            <w:color w:val="000000" w:themeColor="text1"/>
            <w:rPrChange w:id="61" w:author="Amanpreet Kaur" w:date="2025-01-23T10:55:00Z" w16du:dateUtc="2025-01-23T16:55:00Z">
              <w:rPr>
                <w:rFonts w:ascii="Times New Roman" w:hAnsi="Times New Roman" w:cs="Times New Roman"/>
                <w:color w:val="000000" w:themeColor="text1"/>
              </w:rPr>
            </w:rPrChange>
          </w:rPr>
          <w:t xml:space="preserve">Figure </w:t>
        </w:r>
      </w:ins>
      <w:ins w:id="62" w:author="Amanpreet Kaur" w:date="2025-01-23T10:54:00Z" w16du:dateUtc="2025-01-23T16:54:00Z">
        <w:r w:rsidR="00353E4A" w:rsidRPr="00353E4A">
          <w:rPr>
            <w:rFonts w:ascii="Times New Roman" w:hAnsi="Times New Roman" w:cs="Times New Roman"/>
            <w:b/>
            <w:bCs/>
            <w:sz w:val="22"/>
            <w:szCs w:val="22"/>
          </w:rPr>
          <w:t>1</w:t>
        </w:r>
      </w:ins>
      <w:ins w:id="63" w:author="Amanpreet Kaur" w:date="2025-01-23T10:46:00Z" w16du:dateUtc="2025-01-23T16:46:00Z">
        <w:r w:rsidR="00633067" w:rsidRPr="00353E4A">
          <w:rPr>
            <w:rFonts w:ascii="Times New Roman" w:hAnsi="Times New Roman" w:cs="Times New Roman"/>
            <w:b/>
            <w:bCs/>
            <w:sz w:val="22"/>
            <w:szCs w:val="22"/>
            <w:rPrChange w:id="64" w:author="Amanpreet Kaur" w:date="2025-01-23T10:55:00Z" w16du:dateUtc="2025-01-23T16:55:00Z">
              <w:rPr>
                <w:rFonts w:ascii="Times New Roman" w:hAnsi="Times New Roman" w:cs="Times New Roman"/>
                <w:sz w:val="22"/>
                <w:szCs w:val="22"/>
              </w:rPr>
            </w:rPrChange>
          </w:rPr>
          <w:t>.</w:t>
        </w:r>
        <w:r w:rsidR="00633067" w:rsidRPr="00DB77B3">
          <w:rPr>
            <w:rFonts w:ascii="Times New Roman" w:hAnsi="Times New Roman" w:cs="Times New Roman"/>
            <w:sz w:val="22"/>
            <w:szCs w:val="22"/>
          </w:rPr>
          <w:t xml:space="preserve">  Integrated workflow to study pathogen outbreaks incorporating large scale field survey data, high-resolution metagenomics data and subsequent analyses to understand eco-evolutionary pathogen </w:t>
        </w:r>
        <w:r w:rsidR="00633067" w:rsidRPr="00DB77B3">
          <w:rPr>
            <w:rFonts w:ascii="Times New Roman" w:hAnsi="Times New Roman" w:cs="Times New Roman"/>
            <w:sz w:val="22"/>
            <w:szCs w:val="22"/>
          </w:rPr>
          <w:lastRenderedPageBreak/>
          <w:t>dynamics</w:t>
        </w:r>
      </w:ins>
      <w:ins w:id="65" w:author="Amanpreet Kaur" w:date="2025-01-23T11:44:00Z" w16du:dateUtc="2025-01-23T17:44:00Z">
        <w:r w:rsidR="003F44B1">
          <w:rPr>
            <w:rFonts w:ascii="Times New Roman" w:hAnsi="Times New Roman" w:cs="Times New Roman"/>
            <w:sz w:val="22"/>
            <w:szCs w:val="22"/>
          </w:rPr>
          <w:t xml:space="preserve"> </w:t>
        </w:r>
        <w:r w:rsidR="003F44B1">
          <w:rPr>
            <w:rFonts w:ascii="Times New Roman" w:hAnsi="Times New Roman" w:cs="Times New Roman"/>
            <w:i/>
            <w:iCs/>
            <w:sz w:val="22"/>
            <w:szCs w:val="22"/>
          </w:rPr>
          <w:t xml:space="preserve">(note: the numbers in brackets are </w:t>
        </w:r>
      </w:ins>
      <w:ins w:id="66" w:author="Amanpreet Kaur" w:date="2025-01-23T11:45:00Z" w16du:dateUtc="2025-01-23T17:45:00Z">
        <w:r w:rsidR="003F44B1">
          <w:rPr>
            <w:rFonts w:ascii="Times New Roman" w:hAnsi="Times New Roman" w:cs="Times New Roman"/>
            <w:i/>
            <w:iCs/>
            <w:sz w:val="22"/>
            <w:szCs w:val="22"/>
          </w:rPr>
          <w:t xml:space="preserve">cited according to its </w:t>
        </w:r>
      </w:ins>
      <w:ins w:id="67" w:author="Amanpreet Kaur" w:date="2025-01-23T11:44:00Z" w16du:dateUtc="2025-01-23T17:44:00Z">
        <w:r w:rsidR="003F44B1">
          <w:rPr>
            <w:rFonts w:ascii="Times New Roman" w:hAnsi="Times New Roman" w:cs="Times New Roman"/>
            <w:i/>
            <w:iCs/>
            <w:sz w:val="22"/>
            <w:szCs w:val="22"/>
          </w:rPr>
          <w:t>cor</w:t>
        </w:r>
      </w:ins>
      <w:ins w:id="68" w:author="Amanpreet Kaur" w:date="2025-01-23T11:45:00Z" w16du:dateUtc="2025-01-23T17:45:00Z">
        <w:r w:rsidR="003F44B1">
          <w:rPr>
            <w:rFonts w:ascii="Times New Roman" w:hAnsi="Times New Roman" w:cs="Times New Roman"/>
            <w:i/>
            <w:iCs/>
            <w:sz w:val="22"/>
            <w:szCs w:val="22"/>
          </w:rPr>
          <w:t>responding methods section in the text)</w:t>
        </w:r>
      </w:ins>
    </w:p>
    <w:p w14:paraId="260514D6" w14:textId="77777777" w:rsidR="00633067" w:rsidRPr="00F10513" w:rsidDel="00633067" w:rsidRDefault="00633067" w:rsidP="00633067">
      <w:pPr>
        <w:spacing w:line="360" w:lineRule="auto"/>
        <w:jc w:val="both"/>
        <w:rPr>
          <w:del w:id="69" w:author="Amanpreet Kaur" w:date="2025-01-23T10:47:00Z" w16du:dateUtc="2025-01-23T16:47:00Z"/>
          <w:moveTo w:id="70" w:author="Amanpreet Kaur" w:date="2025-01-23T10:45:00Z" w16du:dateUtc="2025-01-23T16:45:00Z"/>
          <w:rFonts w:ascii="Times New Roman" w:hAnsi="Times New Roman" w:cs="Times New Roman"/>
          <w:b/>
          <w:bCs/>
        </w:rPr>
      </w:pPr>
    </w:p>
    <w:p w14:paraId="3E0E956D" w14:textId="4037C8B3" w:rsidR="00633067" w:rsidRPr="00F10513" w:rsidDel="00353E4A" w:rsidRDefault="00633067" w:rsidP="00633067">
      <w:pPr>
        <w:pStyle w:val="Heading3"/>
        <w:numPr>
          <w:ilvl w:val="0"/>
          <w:numId w:val="0"/>
        </w:numPr>
        <w:spacing w:after="240" w:line="360" w:lineRule="auto"/>
        <w:jc w:val="both"/>
        <w:rPr>
          <w:del w:id="71" w:author="Amanpreet Kaur" w:date="2025-01-23T10:58:00Z" w16du:dateUtc="2025-01-23T16:58:00Z"/>
          <w:moveTo w:id="72" w:author="Amanpreet Kaur" w:date="2025-01-23T10:45:00Z" w16du:dateUtc="2025-01-23T16:45:00Z"/>
          <w:rFonts w:cs="Times New Roman"/>
        </w:rPr>
      </w:pPr>
      <w:moveTo w:id="73" w:author="Amanpreet Kaur" w:date="2025-01-23T10:45:00Z" w16du:dateUtc="2025-01-23T16:45:00Z">
        <w:del w:id="74" w:author="Amanpreet Kaur" w:date="2025-01-23T10:58:00Z" w16du:dateUtc="2025-01-23T16:58:00Z">
          <w:r w:rsidRPr="00F10513" w:rsidDel="00353E4A">
            <w:rPr>
              <w:rFonts w:cs="Times New Roman"/>
            </w:rPr>
            <w:delText xml:space="preserve">Reconstruction of the </w:delText>
          </w:r>
          <w:r w:rsidRPr="00F10513" w:rsidDel="00353E4A">
            <w:rPr>
              <w:rFonts w:cs="Times New Roman"/>
              <w:i/>
              <w:iCs/>
            </w:rPr>
            <w:delText>X. perforans</w:delText>
          </w:r>
          <w:r w:rsidRPr="00F10513" w:rsidDel="00353E4A">
            <w:rPr>
              <w:rFonts w:cs="Times New Roman"/>
            </w:rPr>
            <w:delText xml:space="preserve"> core genome </w:delText>
          </w:r>
          <w:r w:rsidDel="00353E4A">
            <w:rPr>
              <w:rFonts w:cs="Times New Roman"/>
            </w:rPr>
            <w:delText xml:space="preserve">using publicly available </w:delText>
          </w:r>
          <w:r w:rsidRPr="00893386" w:rsidDel="00353E4A">
            <w:rPr>
              <w:rFonts w:cs="Times New Roman"/>
              <w:i/>
              <w:iCs/>
            </w:rPr>
            <w:delText>Xp</w:delText>
          </w:r>
          <w:r w:rsidDel="00353E4A">
            <w:rPr>
              <w:rFonts w:cs="Times New Roman"/>
            </w:rPr>
            <w:delText xml:space="preserve"> genomes from NCBI</w:delText>
          </w:r>
        </w:del>
      </w:moveTo>
    </w:p>
    <w:p w14:paraId="50874247" w14:textId="47658659" w:rsidR="00633067" w:rsidRPr="00F10513" w:rsidDel="00353E4A" w:rsidRDefault="00633067" w:rsidP="00633067">
      <w:pPr>
        <w:pStyle w:val="NormalWeb"/>
        <w:shd w:val="clear" w:color="auto" w:fill="FFFFFF" w:themeFill="background1"/>
        <w:spacing w:after="240" w:afterAutospacing="0" w:line="360" w:lineRule="auto"/>
        <w:ind w:firstLine="720"/>
        <w:jc w:val="both"/>
        <w:rPr>
          <w:del w:id="75" w:author="Amanpreet Kaur" w:date="2025-01-23T10:58:00Z" w16du:dateUtc="2025-01-23T16:58:00Z"/>
          <w:moveTo w:id="76" w:author="Amanpreet Kaur" w:date="2025-01-23T10:45:00Z" w16du:dateUtc="2025-01-23T16:45:00Z"/>
          <w:color w:val="000000" w:themeColor="text1"/>
        </w:rPr>
      </w:pPr>
      <w:moveTo w:id="77" w:author="Amanpreet Kaur" w:date="2025-01-23T10:45:00Z" w16du:dateUtc="2025-01-23T16:45:00Z">
        <w:del w:id="78" w:author="Amanpreet Kaur" w:date="2025-01-23T10:58:00Z" w16du:dateUtc="2025-01-23T16:58:00Z">
          <w:r w:rsidRPr="00F10513" w:rsidDel="00353E4A">
            <w:rPr>
              <w:color w:val="000000" w:themeColor="text1"/>
            </w:rPr>
            <w:delText xml:space="preserve">Sequencing reads for 467 </w:delText>
          </w:r>
          <w:r w:rsidRPr="00F10513" w:rsidDel="00353E4A">
            <w:rPr>
              <w:i/>
              <w:iCs/>
              <w:color w:val="000000" w:themeColor="text1"/>
            </w:rPr>
            <w:delText>Xp</w:delText>
          </w:r>
          <w:r w:rsidRPr="00F10513" w:rsidDel="00353E4A">
            <w:rPr>
              <w:color w:val="000000" w:themeColor="text1"/>
            </w:rPr>
            <w:delText xml:space="preserve"> strains downloaded from NCBI (as of 08/15/2023) were used to study the global diversity of </w:delText>
          </w:r>
          <w:r w:rsidRPr="00F10513" w:rsidDel="00353E4A">
            <w:rPr>
              <w:i/>
              <w:iCs/>
              <w:color w:val="000000" w:themeColor="text1"/>
            </w:rPr>
            <w:delText xml:space="preserve">Xp </w:delText>
          </w:r>
          <w:r w:rsidRPr="00F10513" w:rsidDel="00353E4A">
            <w:rPr>
              <w:color w:val="000000" w:themeColor="text1"/>
            </w:rPr>
            <w:delText xml:space="preserve">isolate genomes. To ensure high-quality and minimally biased genomes, the genomes were de-replicated using dRep (v3.2.2) </w:delText>
          </w:r>
          <w:r w:rsidRPr="00F10513" w:rsidDel="00353E4A">
            <w:rPr>
              <w:color w:val="000000" w:themeColor="text1"/>
            </w:rPr>
            <w:fldChar w:fldCharType="begin"/>
          </w:r>
          <w:r w:rsidDel="00353E4A">
            <w:rPr>
              <w:color w:val="000000" w:themeColor="text1"/>
            </w:rPr>
            <w:delInstrText xml:space="preserve"> ADDIN ZOTERO_ITEM CSL_CITATION {"citationID":"P81pMClB","properties":{"formattedCitation":"\\super 94\\nosupersub{}","plainCitation":"94","noteIndex":0},"citationItems":[{"id":"XYuG4LVb/UpIAUwNm","uris":["http://zotero.org/users/9239339/items/CMUQLKXV"],"itemData":{"id":909,"type":"article-journal","abstract":"The number of microbial genomes sequenced each year is expanding rapidly, in part due to genome-resolved metagenomic studies that routinely recover hundreds of draft-quality genomes. Rapid algorithms have been developed to comprehensively compare large genome sets, but they are not accurate with draft-quality genomes. Here we present dRep, a program that reduces the computational time for pairwise genome comparisons by sequentially applying a fast, inaccurate estimation of genome distance, and a slow, accurate measure of average nucleotide identity. dRep achieves a 28 × increase in speed with perfect recall and precision when benchmarked against previously developed algorithms. We demonstrate the use of dRep for genome recovery from time-series datasets. Each metagenome was assembled separately, and dRep was used to identify groups of essentially identical genomes and select the best genome from each replicate set. This resulted in recovery of significantly more and higher-quality genomes compared to the set recovered using co-assembly.","container-title":"The ISME Journal","DOI":"10.1038/ISMEJ.2017.126","ISSN":"17517370","issue":"12","note":"PMID: 28742071\npublisher: Nature Publishing Group","page":"2864","title":"dRep: a tool for fast and accurate genomic comparisons that enables improved genome recovery from metagenomes through de-replication","URL":"/pmc/articles/PMC5702732/","volume":"11","author":[{"family":"Olm","given":"Matthew R."},{"family":"Brown","given":"Christopher T."},{"family":"Brooks","given":"Brandon"},{"family":"Banfield","given":"Jillian F."}],"accessed":{"date-parts":[["2021",11,12]]},"issued":{"date-parts":[["2017",12,1]]}}}],"schema":"https://github.com/citation-style-language/schema/raw/master/csl-citation.json"} </w:delInstrText>
          </w:r>
          <w:r w:rsidRPr="00F10513" w:rsidDel="00353E4A">
            <w:rPr>
              <w:color w:val="000000" w:themeColor="text1"/>
            </w:rPr>
            <w:fldChar w:fldCharType="separate"/>
          </w:r>
          <w:r w:rsidRPr="002B5CD6" w:rsidDel="00353E4A">
            <w:rPr>
              <w:color w:val="000000"/>
              <w:vertAlign w:val="superscript"/>
            </w:rPr>
            <w:delText>94</w:delText>
          </w:r>
          <w:r w:rsidRPr="00F10513" w:rsidDel="00353E4A">
            <w:rPr>
              <w:color w:val="000000" w:themeColor="text1"/>
            </w:rPr>
            <w:fldChar w:fldCharType="end"/>
          </w:r>
          <w:r w:rsidRPr="00F10513" w:rsidDel="00353E4A">
            <w:rPr>
              <w:color w:val="000000" w:themeColor="text1"/>
            </w:rPr>
            <w:delText xml:space="preserve"> using a 95% minimum genome completeness and 5% maximum contamination. We manually discarded the genomes with more than 400 contigs to ensure better alignment with the reference genome and avoid bias while creating the SNV profile. Four hundred sixty-seven quality-controlled genomes collected from tomato and pepper (with one eggplant isolate) around the globe were individually aligned against the completed genome of </w:delText>
          </w:r>
          <w:r w:rsidRPr="00F10513" w:rsidDel="00353E4A">
            <w:rPr>
              <w:i/>
              <w:iCs/>
              <w:color w:val="000000" w:themeColor="text1"/>
            </w:rPr>
            <w:delText xml:space="preserve">Xp </w:delText>
          </w:r>
          <w:r w:rsidRPr="00F10513" w:rsidDel="00353E4A">
            <w:rPr>
              <w:color w:val="000000" w:themeColor="text1"/>
            </w:rPr>
            <w:delText xml:space="preserve">strain LH3. Single-nucleotide polymorphisms (SNPs) common to all genomes were extracted to generate a concatenated set of high-quality core-genome SNPs using Parsnp </w:delText>
          </w:r>
          <w:r w:rsidDel="00353E4A">
            <w:rPr>
              <w:color w:val="000000" w:themeColor="text1"/>
            </w:rPr>
            <w:fldChar w:fldCharType="begin"/>
          </w:r>
          <w:r w:rsidDel="00353E4A">
            <w:rPr>
              <w:color w:val="000000" w:themeColor="text1"/>
            </w:rPr>
            <w:delInstrText xml:space="preserve"> ADDIN ZOTERO_ITEM CSL_CITATION {"citationID":"ykLBHBia","properties":{"formattedCitation":"\\super 95\\nosupersub{}","plainCitation":"95","noteIndex":0},"citationItems":[{"id":2794,"uris":["http://zotero.org/users/10053306/items/X6F87RIK"],"itemData":{"id":2794,"type":"article-journal","abstract":"Whole-genome sequences are now available for many microbial species and clades, however existing whole-genome alignment methods are limited in their ability to perform sequence comparisons of multiple sequences simultaneously. Here we present the Harvest suite of core-genome alignment and visualization tools for the rapid and simultaneous analysis of thousands of intraspecific microbial strains. Harvest includes Parsnp, a fast core-genome multi-aligner, and Gingr, a dynamic visual platform. Together they provide interactive core-genome alignments, variant calls, recombination detection, and phylogenetic trees. Using simulated and real data we demonstrate that our approach exhibits unrivaled speed while maintaining the accuracy of existing methods. The Harvest suite is open-source and freely available from: http://github.com/marbl/harvest.","container-title":"Genome Biology","DOI":"10.1186/s13059-014-0524-x","ISSN":"1474-760X","issue":"11","note":"number: 11\nPMID: 25410596","page":"524","title":"The Harvest suite for rapid core-genome alignment and visualization of thousands of intraspecific microbial genomes","volume":"15","author":[{"family":"Treangen","given":"Todd J"},{"family":"Ondov","given":"Brian D"},{"family":"Koren","given":"Sergey"},{"family":"Phillippy","given":"Adam M"}],"issued":{"date-parts":[["2014",11,19]]}}}],"schema":"https://github.com/citation-style-language/schema/raw/master/csl-citation.json"} </w:delInstrText>
          </w:r>
          <w:r w:rsidDel="00353E4A">
            <w:rPr>
              <w:color w:val="000000" w:themeColor="text1"/>
            </w:rPr>
            <w:fldChar w:fldCharType="separate"/>
          </w:r>
          <w:r w:rsidRPr="002B5CD6" w:rsidDel="00353E4A">
            <w:rPr>
              <w:color w:val="000000"/>
              <w:vertAlign w:val="superscript"/>
            </w:rPr>
            <w:delText>95</w:delText>
          </w:r>
          <w:r w:rsidDel="00353E4A">
            <w:rPr>
              <w:color w:val="000000" w:themeColor="text1"/>
            </w:rPr>
            <w:fldChar w:fldCharType="end"/>
          </w:r>
          <w:r w:rsidRPr="00F10513" w:rsidDel="00353E4A">
            <w:rPr>
              <w:color w:val="000000" w:themeColor="text1"/>
            </w:rPr>
            <w:delText xml:space="preserve">. The phylogenetic tree was visualized and annotated using iTol (v.6.7.5)  </w:delText>
          </w:r>
          <w:r w:rsidRPr="00F10513" w:rsidDel="00353E4A">
            <w:rPr>
              <w:color w:val="000000" w:themeColor="text1"/>
            </w:rPr>
            <w:fldChar w:fldCharType="begin"/>
          </w:r>
          <w:r w:rsidDel="00353E4A">
            <w:rPr>
              <w:color w:val="000000" w:themeColor="text1"/>
            </w:rPr>
            <w:delInstrText xml:space="preserve"> ADDIN ZOTERO_ITEM CSL_CITATION {"citationID":"LhrI7OEr","properties":{"formattedCitation":"\\super 96\\nosupersub{}","plainCitation":"96","noteIndex":0},"citationItems":[{"id":"XYuG4LVb/43MvBWQY","uris":["http://zotero.org/groups/5096181/items/2HIPJ8NY"],"itemData":{"id":3641,"type":"article-journal","abstract":"Interactive Tree Of Life (iTOL) is a web-based tool for the display, manipulation and annotation of phylogenetic trees. Trees can be interactively pruned and re-rooted. Various types of data such as genome sizes or protein domain repertoires can be mapped onto the tree. Export to several bitmap and vector graphics formats is supported.\nAVAILABILITY: iTOL is available at http://itol.embl.de","container-title":"Bioinformatics (Oxford, England)","DOI":"10.1093/bioinformatics/btl529","ISSN":"1367-4811","issue":"1","journalAbbreviation":"Bioinformatics","language":"eng","note":"PMID: 17050570","page":"127-128","source":"PubMed","title":"Interactive Tree Of Life (iTOL): an online tool for phylogenetic tree display and annotation","title-short":"Interactive Tree Of Life (iTOL)","volume":"23","author":[{"family":"Letunic","given":"Ivica"},{"family":"Bork","given":"Peer"}],"issued":{"date-parts":[["2007",1,1]]}}}],"schema":"https://github.com/citation-style-language/schema/raw/master/csl-citation.json"} </w:delInstrText>
          </w:r>
          <w:r w:rsidRPr="00F10513" w:rsidDel="00353E4A">
            <w:rPr>
              <w:color w:val="000000" w:themeColor="text1"/>
            </w:rPr>
            <w:fldChar w:fldCharType="separate"/>
          </w:r>
          <w:r w:rsidRPr="002B5CD6" w:rsidDel="00353E4A">
            <w:rPr>
              <w:color w:val="000000"/>
              <w:vertAlign w:val="superscript"/>
            </w:rPr>
            <w:delText>96</w:delText>
          </w:r>
          <w:r w:rsidRPr="00F10513" w:rsidDel="00353E4A">
            <w:rPr>
              <w:color w:val="000000" w:themeColor="text1"/>
            </w:rPr>
            <w:fldChar w:fldCharType="end"/>
          </w:r>
        </w:del>
      </w:moveTo>
    </w:p>
    <w:p w14:paraId="700679CD" w14:textId="5140BBE8" w:rsidR="00633067" w:rsidRPr="00F10513" w:rsidRDefault="00353E4A" w:rsidP="00633067">
      <w:pPr>
        <w:pStyle w:val="Heading3"/>
        <w:numPr>
          <w:ilvl w:val="0"/>
          <w:numId w:val="0"/>
        </w:numPr>
        <w:spacing w:after="240" w:line="360" w:lineRule="auto"/>
        <w:jc w:val="both"/>
        <w:rPr>
          <w:moveTo w:id="79" w:author="Amanpreet Kaur" w:date="2025-01-23T10:45:00Z" w16du:dateUtc="2025-01-23T16:45:00Z"/>
          <w:rFonts w:cs="Times New Roman"/>
        </w:rPr>
      </w:pPr>
      <w:ins w:id="80" w:author="Amanpreet Kaur" w:date="2025-01-23T10:58:00Z" w16du:dateUtc="2025-01-23T16:58:00Z">
        <w:r>
          <w:rPr>
            <w:rFonts w:cs="Times New Roman"/>
          </w:rPr>
          <w:t xml:space="preserve">2.1 </w:t>
        </w:r>
      </w:ins>
      <w:moveTo w:id="81" w:author="Amanpreet Kaur" w:date="2025-01-23T10:45:00Z" w16du:dateUtc="2025-01-23T16:45:00Z">
        <w:r w:rsidR="00633067" w:rsidRPr="00F10513">
          <w:rPr>
            <w:rFonts w:cs="Times New Roman"/>
          </w:rPr>
          <w:t xml:space="preserve">Sample collection and disease severity estimation </w:t>
        </w:r>
      </w:moveTo>
    </w:p>
    <w:p w14:paraId="437BAFC6" w14:textId="57636C26" w:rsidR="00633067" w:rsidRPr="00F10513" w:rsidRDefault="00633067" w:rsidP="00633067">
      <w:pPr>
        <w:spacing w:after="240" w:line="360" w:lineRule="auto"/>
        <w:ind w:firstLine="720"/>
        <w:jc w:val="both"/>
        <w:rPr>
          <w:moveTo w:id="82" w:author="Amanpreet Kaur" w:date="2025-01-23T10:45:00Z" w16du:dateUtc="2025-01-23T16:45:00Z"/>
          <w:rFonts w:ascii="Times New Roman" w:hAnsi="Times New Roman" w:cs="Times New Roman"/>
          <w:color w:val="000000" w:themeColor="text1"/>
        </w:rPr>
      </w:pPr>
      <w:moveTo w:id="83" w:author="Amanpreet Kaur" w:date="2025-01-23T10:45:00Z" w16du:dateUtc="2025-01-23T16:45:00Z">
        <w:r w:rsidRPr="00F10513">
          <w:rPr>
            <w:rFonts w:ascii="Times New Roman" w:hAnsi="Times New Roman" w:cs="Times New Roman"/>
            <w:color w:val="000000" w:themeColor="text1"/>
          </w:rPr>
          <w:t xml:space="preserve">To study the diversity of BLS </w:t>
        </w:r>
        <w:r w:rsidRPr="00F10513">
          <w:rPr>
            <w:rFonts w:ascii="Times New Roman" w:hAnsi="Times New Roman" w:cs="Times New Roman"/>
            <w:i/>
            <w:iCs/>
            <w:color w:val="000000" w:themeColor="text1"/>
          </w:rPr>
          <w:t>Xanthomonas</w:t>
        </w:r>
        <w:r w:rsidRPr="00F10513">
          <w:rPr>
            <w:rFonts w:ascii="Times New Roman" w:hAnsi="Times New Roman" w:cs="Times New Roman"/>
            <w:color w:val="000000" w:themeColor="text1"/>
          </w:rPr>
          <w:t xml:space="preserve"> in the southeastern United States, we collected 66</w:t>
        </w:r>
        <w:r>
          <w:rPr>
            <w:rFonts w:ascii="Times New Roman" w:hAnsi="Times New Roman" w:cs="Times New Roman"/>
            <w:color w:val="000000" w:themeColor="text1"/>
          </w:rPr>
          <w:t xml:space="preserve"> leaf</w:t>
        </w:r>
        <w:r w:rsidRPr="00F10513">
          <w:rPr>
            <w:rFonts w:ascii="Times New Roman" w:hAnsi="Times New Roman" w:cs="Times New Roman"/>
            <w:color w:val="000000" w:themeColor="text1"/>
          </w:rPr>
          <w:t xml:space="preserve"> samples from 22 fields</w:t>
        </w:r>
        <w:r>
          <w:rPr>
            <w:rFonts w:ascii="Times New Roman" w:hAnsi="Times New Roman" w:cs="Times New Roman"/>
            <w:color w:val="000000" w:themeColor="text1"/>
          </w:rPr>
          <w:t xml:space="preserve">, </w:t>
        </w:r>
        <w:r w:rsidRPr="003F40CC">
          <w:rPr>
            <w:rFonts w:ascii="Times New Roman" w:eastAsia="Times New Roman" w:hAnsi="Times New Roman" w:cs="Times New Roman"/>
            <w:color w:val="000000" w:themeColor="text1"/>
          </w:rPr>
          <w:t>designated as either commercial-scale or small-scale (Table S1)</w:t>
        </w:r>
        <w:r w:rsidRPr="003F40CC">
          <w:rPr>
            <w:rFonts w:ascii="Times New Roman" w:hAnsi="Times New Roman" w:cs="Times New Roman"/>
            <w:color w:val="000000" w:themeColor="text1"/>
          </w:rPr>
          <w:t>. Th</w:t>
        </w:r>
        <w:r w:rsidRPr="00F10513">
          <w:rPr>
            <w:rFonts w:ascii="Times New Roman" w:hAnsi="Times New Roman" w:cs="Times New Roman"/>
            <w:color w:val="000000" w:themeColor="text1"/>
          </w:rPr>
          <w:t xml:space="preserve">ese samples were collected from symptomatic and asymptomatic tomato plants grown in Alabama, Georgia, South Carolina, and North Carolina over 2020, 2021, and 2022 (Fig. </w:t>
        </w:r>
      </w:moveTo>
      <w:ins w:id="84" w:author="Amanpreet Kaur" w:date="2025-01-23T11:56:00Z" w16du:dateUtc="2025-01-23T17:56:00Z">
        <w:r w:rsidR="00794A9C">
          <w:rPr>
            <w:rFonts w:ascii="Times New Roman" w:hAnsi="Times New Roman" w:cs="Times New Roman"/>
            <w:color w:val="000000" w:themeColor="text1"/>
          </w:rPr>
          <w:t>2</w:t>
        </w:r>
      </w:ins>
      <w:moveTo w:id="85" w:author="Amanpreet Kaur" w:date="2025-01-23T10:45:00Z" w16du:dateUtc="2025-01-23T16:45:00Z">
        <w:del w:id="86" w:author="Amanpreet Kaur" w:date="2025-01-23T11:56:00Z" w16du:dateUtc="2025-01-23T17:56:00Z">
          <w:r w:rsidRPr="00F10513" w:rsidDel="00794A9C">
            <w:rPr>
              <w:rFonts w:ascii="Times New Roman" w:hAnsi="Times New Roman" w:cs="Times New Roman"/>
              <w:color w:val="000000" w:themeColor="text1"/>
            </w:rPr>
            <w:delText>1</w:delText>
          </w:r>
        </w:del>
        <w:r w:rsidRPr="00F10513">
          <w:rPr>
            <w:rFonts w:ascii="Times New Roman" w:hAnsi="Times New Roman" w:cs="Times New Roman"/>
            <w:color w:val="000000" w:themeColor="text1"/>
          </w:rPr>
          <w:t>A). Samples were taken during mid-season, end-season of the summer growing season, and when available, in the fall growing season (S1A</w:t>
        </w:r>
        <w:r w:rsidRPr="00013B2F">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Table) to capture the temporal dynamics of the pathogen population. While sampling, two to three leaflets were randomly taken from individual plants in the field</w:t>
        </w:r>
        <w:r>
          <w:rPr>
            <w:rFonts w:ascii="Times New Roman" w:hAnsi="Times New Roman" w:cs="Times New Roman"/>
            <w:color w:val="000000" w:themeColor="text1"/>
          </w:rPr>
          <w:t xml:space="preserve"> using variable sampling methods based on the scale of the field (Fig. 2B)</w:t>
        </w:r>
        <w:r w:rsidRPr="00F10513">
          <w:rPr>
            <w:rFonts w:ascii="Times New Roman" w:hAnsi="Times New Roman" w:cs="Times New Roman"/>
            <w:color w:val="000000" w:themeColor="text1"/>
          </w:rPr>
          <w:t>. Multiple plants were sampled across the field to obtain a representative 50-100 grams leaf tissue sample. Assessments of the disease were made by estimating the percent of disease symptoms and defoliation caused by bacterial spots (S1B</w:t>
        </w:r>
        <w:r w:rsidRPr="00013B2F">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 xml:space="preserve">Table) using the Horsfall-Barratt scale, which ranges from 1 to 12, with scale of 1 being no disease and 12 being 100% defoliation </w:t>
        </w:r>
        <w:r>
          <w:rPr>
            <w:rFonts w:ascii="Times New Roman" w:eastAsia="Times New Roman" w:hAnsi="Times New Roman" w:cs="Times New Roman"/>
          </w:rPr>
          <w:fldChar w:fldCharType="begin"/>
        </w:r>
      </w:moveTo>
      <w:r w:rsidR="00D11197">
        <w:rPr>
          <w:rFonts w:ascii="Times New Roman" w:eastAsia="Times New Roman" w:hAnsi="Times New Roman" w:cs="Times New Roman"/>
        </w:rPr>
        <w:instrText xml:space="preserve"> ADDIN ZOTERO_ITEM CSL_CITATION {"citationID":"GXmSn0WV","properties":{"formattedCitation":"(Horsfall &amp; Barratt, 1945)","plainCitation":"(Horsfall &amp; Barratt, 1945)","noteIndex":0},"citationItems":[{"id":3303,"uris":["http://zotero.org/users/10053306/items/N78BGD8F"],"itemData":{"id":3303,"type":"article-journal","container-title":"Phytopathology","page":"655","title":"An improved grading system for measuring plant diseases","volume":"35","author":[{"family":"Horsfall","given":"J. G."},{"family":"Barratt","given":"R. W."}],"issued":{"date-parts":[["1945"]]}}}],"schema":"https://github.com/citation-style-language/schema/raw/master/csl-citation.json"} </w:instrText>
      </w:r>
      <w:moveTo w:id="87" w:author="Amanpreet Kaur" w:date="2025-01-23T10:45:00Z" w16du:dateUtc="2025-01-23T16:45:00Z">
        <w:r>
          <w:rPr>
            <w:rFonts w:ascii="Times New Roman" w:eastAsia="Times New Roman" w:hAnsi="Times New Roman" w:cs="Times New Roman"/>
          </w:rPr>
          <w:fldChar w:fldCharType="separate"/>
        </w:r>
      </w:moveTo>
      <w:r w:rsidR="00D11197">
        <w:rPr>
          <w:rFonts w:ascii="Times New Roman" w:hAnsi="Times New Roman" w:cs="Times New Roman"/>
        </w:rPr>
        <w:t>(Horsfall &amp; Barratt, 1945)</w:t>
      </w:r>
      <w:moveTo w:id="88" w:author="Amanpreet Kaur" w:date="2025-01-23T10:45:00Z" w16du:dateUtc="2025-01-23T16:45:00Z">
        <w:r>
          <w:rPr>
            <w:rFonts w:ascii="Times New Roman" w:eastAsia="Times New Roman" w:hAnsi="Times New Roman" w:cs="Times New Roman"/>
          </w:rPr>
          <w:fldChar w:fldCharType="end"/>
        </w:r>
        <w:r w:rsidRPr="00D8161D">
          <w:rPr>
            <w:rFonts w:ascii="Times New Roman" w:eastAsia="Times New Roman" w:hAnsi="Times New Roman" w:cs="Times New Roman"/>
          </w:rPr>
          <w:t>.</w:t>
        </w:r>
        <w:r w:rsidRPr="00F10513">
          <w:rPr>
            <w:rFonts w:ascii="Times New Roman" w:hAnsi="Times New Roman" w:cs="Times New Roman"/>
            <w:color w:val="000000" w:themeColor="text1"/>
          </w:rPr>
          <w:t xml:space="preserve"> </w:t>
        </w:r>
      </w:moveTo>
    </w:p>
    <w:p w14:paraId="7B1313F8" w14:textId="336F8027" w:rsidR="00633067" w:rsidRPr="00F10513" w:rsidRDefault="00353E4A" w:rsidP="00633067">
      <w:pPr>
        <w:pStyle w:val="Heading3"/>
        <w:numPr>
          <w:ilvl w:val="0"/>
          <w:numId w:val="0"/>
        </w:numPr>
        <w:spacing w:after="240" w:line="360" w:lineRule="auto"/>
        <w:jc w:val="both"/>
        <w:rPr>
          <w:moveTo w:id="89" w:author="Amanpreet Kaur" w:date="2025-01-23T10:45:00Z" w16du:dateUtc="2025-01-23T16:45:00Z"/>
          <w:rFonts w:cs="Times New Roman"/>
        </w:rPr>
      </w:pPr>
      <w:ins w:id="90" w:author="Amanpreet Kaur" w:date="2025-01-23T10:59:00Z" w16du:dateUtc="2025-01-23T16:59:00Z">
        <w:r>
          <w:rPr>
            <w:rFonts w:cs="Times New Roman"/>
          </w:rPr>
          <w:t xml:space="preserve">2.2 </w:t>
        </w:r>
      </w:ins>
      <w:moveTo w:id="91" w:author="Amanpreet Kaur" w:date="2025-01-23T10:45:00Z" w16du:dateUtc="2025-01-23T16:45:00Z">
        <w:r w:rsidR="00633067" w:rsidRPr="00F10513">
          <w:rPr>
            <w:rFonts w:cs="Times New Roman"/>
          </w:rPr>
          <w:t>DNA extraction and sequencing</w:t>
        </w:r>
      </w:moveTo>
    </w:p>
    <w:p w14:paraId="25F21784" w14:textId="4CD51E50" w:rsidR="00633067" w:rsidRDefault="00633067" w:rsidP="00633067">
      <w:pPr>
        <w:spacing w:after="240" w:line="360" w:lineRule="auto"/>
        <w:ind w:firstLine="720"/>
        <w:jc w:val="both"/>
        <w:rPr>
          <w:ins w:id="92" w:author="Amanpreet Kaur" w:date="2025-01-23T11:35:00Z" w16du:dateUtc="2025-01-23T17:35:00Z"/>
          <w:rFonts w:ascii="Times New Roman" w:hAnsi="Times New Roman" w:cs="Times New Roman"/>
          <w:color w:val="000000" w:themeColor="text1"/>
        </w:rPr>
      </w:pPr>
      <w:moveTo w:id="93" w:author="Amanpreet Kaur" w:date="2025-01-23T10:45:00Z" w16du:dateUtc="2025-01-23T16:45:00Z">
        <w:r w:rsidRPr="00F10513">
          <w:rPr>
            <w:rFonts w:ascii="Times New Roman" w:hAnsi="Times New Roman" w:cs="Times New Roman"/>
            <w:color w:val="000000" w:themeColor="text1"/>
          </w:rPr>
          <w:t xml:space="preserve">Metagenomic DNA extraction, quantification, and sequencing of the samples were done as described earlier </w:t>
        </w:r>
        <w:r>
          <w:rPr>
            <w:rFonts w:ascii="Times New Roman" w:hAnsi="Times New Roman" w:cs="Times New Roman"/>
          </w:rPr>
          <w:fldChar w:fldCharType="begin"/>
        </w:r>
      </w:moveTo>
      <w:r w:rsidR="00D11197">
        <w:rPr>
          <w:rFonts w:ascii="Times New Roman" w:hAnsi="Times New Roman" w:cs="Times New Roman"/>
        </w:rPr>
        <w:instrText xml:space="preserve"> ADDIN ZOTERO_ITEM CSL_CITATION {"citationID":"vL5Qv2bW","properties":{"formattedCitation":"(Newberry {\\i{}et al.}, 2020)","plainCitation":"(Newberry et al., 2020)","noteIndex":0},"citationItems":[{"id":"yQOBYZgA/RDSkDZHA","uris":["http://zotero.org/users/10053306/items/K6QEYCQU"],"itemData":{"id":"jKPra7XX/iscM1W6V","type":"article-journal","abstract":"Assessment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moveTo w:id="94" w:author="Amanpreet Kaur" w:date="2025-01-23T10:45:00Z" w16du:dateUtc="2025-01-23T16:45:00Z">
        <w:r>
          <w:rPr>
            <w:rFonts w:ascii="Times New Roman" w:hAnsi="Times New Roman" w:cs="Times New Roman"/>
          </w:rPr>
          <w:fldChar w:fldCharType="separate"/>
        </w:r>
      </w:moveTo>
      <w:r w:rsidR="00D11197" w:rsidRPr="00D11197">
        <w:rPr>
          <w:rFonts w:ascii="Times New Roman" w:hAnsi="Times New Roman" w:cs="Times New Roman"/>
        </w:rPr>
        <w:t xml:space="preserve">(Newberry </w:t>
      </w:r>
      <w:r w:rsidR="00D11197" w:rsidRPr="00D11197">
        <w:rPr>
          <w:rFonts w:ascii="Times New Roman" w:hAnsi="Times New Roman" w:cs="Times New Roman"/>
          <w:i/>
          <w:iCs/>
        </w:rPr>
        <w:t>et al.</w:t>
      </w:r>
      <w:r w:rsidR="00D11197" w:rsidRPr="00D11197">
        <w:rPr>
          <w:rFonts w:ascii="Times New Roman" w:hAnsi="Times New Roman" w:cs="Times New Roman"/>
        </w:rPr>
        <w:t>, 2020)</w:t>
      </w:r>
      <w:moveTo w:id="95" w:author="Amanpreet Kaur" w:date="2025-01-23T10:45:00Z" w16du:dateUtc="2025-01-23T16:45:00Z">
        <w:r>
          <w:rPr>
            <w:rFonts w:ascii="Times New Roman" w:hAnsi="Times New Roman" w:cs="Times New Roman"/>
          </w:rPr>
          <w:fldChar w:fldCharType="end"/>
        </w:r>
        <w:r>
          <w:rPr>
            <w:rFonts w:ascii="Times New Roman" w:hAnsi="Times New Roman" w:cs="Times New Roman"/>
          </w:rPr>
          <w:t>.</w:t>
        </w:r>
        <w:r w:rsidRPr="00F10513">
          <w:rPr>
            <w:rFonts w:ascii="Times New Roman" w:hAnsi="Times New Roman" w:cs="Times New Roman"/>
            <w:color w:val="000000" w:themeColor="text1"/>
          </w:rPr>
          <w:t xml:space="preserve"> Approximately 40 grams of the leaf sample was taken in a Ziploc bag (Ziploc®) with 50 ml 0.1% wash buffer (0.05M PBS, 8.5 g NaCl, and 0.2 ml tween 20 per liter of water), sonicated for 20 minutes, followed by transfer of the buffer to a 50 ml falcon tube with the help of a sterile </w:t>
        </w:r>
        <w:r>
          <w:rPr>
            <w:rFonts w:ascii="Times New Roman" w:hAnsi="Times New Roman" w:cs="Times New Roman"/>
            <w:color w:val="000000" w:themeColor="text1"/>
          </w:rPr>
          <w:t xml:space="preserve">plastic serological </w:t>
        </w:r>
        <w:r w:rsidRPr="00F10513">
          <w:rPr>
            <w:rFonts w:ascii="Times New Roman" w:hAnsi="Times New Roman" w:cs="Times New Roman"/>
            <w:color w:val="000000" w:themeColor="text1"/>
          </w:rPr>
          <w:t>pipette. The tubes were centrifuged at 4000 rpm, 4</w:t>
        </w:r>
        <w:r w:rsidRPr="00F10513">
          <w:rPr>
            <w:rFonts w:ascii="Times New Roman" w:hAnsi="Times New Roman" w:cs="Times New Roman"/>
            <w:color w:val="000000" w:themeColor="text1"/>
            <w:vertAlign w:val="superscript"/>
          </w:rPr>
          <w:t>°</w:t>
        </w:r>
        <w:r w:rsidRPr="00F10513">
          <w:rPr>
            <w:rFonts w:ascii="Times New Roman" w:hAnsi="Times New Roman" w:cs="Times New Roman"/>
            <w:color w:val="000000" w:themeColor="text1"/>
          </w:rPr>
          <w:t>C for 20 minutes (Eppendorf</w:t>
        </w:r>
        <w:r w:rsidRPr="00F10513">
          <w:rPr>
            <w:rFonts w:ascii="Times New Roman" w:hAnsi="Times New Roman" w:cs="Times New Roman"/>
            <w:color w:val="000000" w:themeColor="text1"/>
            <w:vertAlign w:val="superscript"/>
          </w:rPr>
          <w:t>®</w:t>
        </w:r>
        <w:r w:rsidRPr="00F10513">
          <w:rPr>
            <w:rFonts w:ascii="Times New Roman" w:hAnsi="Times New Roman" w:cs="Times New Roman"/>
            <w:color w:val="000000" w:themeColor="text1"/>
          </w:rPr>
          <w:t xml:space="preserve"> 5418 R) to collect all the cells. The cells were then washed twice with sterile deionized water, and the metagenomic DNA extraction was done using Wizard® Genomic DNA Purification Kit (Promega) as per the manufacturer's instructions with the addition of a phenol-chloroform step to remove protein contamination. The extracted DNA was quantified using a Qubit</w:t>
        </w:r>
        <w:r w:rsidRPr="00F10513">
          <w:rPr>
            <w:rFonts w:ascii="Times New Roman" w:hAnsi="Times New Roman" w:cs="Times New Roman"/>
            <w:color w:val="000000" w:themeColor="text1"/>
            <w:vertAlign w:val="superscript"/>
          </w:rPr>
          <w:t>®</w:t>
        </w:r>
        <w:r w:rsidRPr="00F10513">
          <w:rPr>
            <w:rFonts w:ascii="Times New Roman" w:hAnsi="Times New Roman" w:cs="Times New Roman"/>
            <w:color w:val="000000" w:themeColor="text1"/>
          </w:rPr>
          <w:t xml:space="preserve"> fluorometer and dsDNA high-sensitivity assay kit (Life Technologies, Carlsbad, </w:t>
        </w:r>
        <w:r w:rsidRPr="00305345">
          <w:rPr>
            <w:rFonts w:ascii="Times New Roman" w:hAnsi="Times New Roman" w:cs="Times New Roman"/>
            <w:color w:val="000000" w:themeColor="text1"/>
          </w:rPr>
          <w:t>CA, USA) and kept at -80</w:t>
        </w:r>
        <w:r w:rsidRPr="00F91AC9">
          <w:rPr>
            <w:rFonts w:ascii="Times New Roman" w:hAnsi="Times New Roman" w:cs="Times New Roman"/>
            <w:color w:val="000000" w:themeColor="text1"/>
            <w:vertAlign w:val="superscript"/>
          </w:rPr>
          <w:t>0</w:t>
        </w:r>
        <w:r w:rsidRPr="00791A38">
          <w:rPr>
            <w:rFonts w:ascii="Times New Roman" w:hAnsi="Times New Roman" w:cs="Times New Roman"/>
            <w:color w:val="000000" w:themeColor="text1"/>
          </w:rPr>
          <w:t xml:space="preserve">C until further processing. Sequencing was performed on the Illumina </w:t>
        </w:r>
        <w:proofErr w:type="spellStart"/>
        <w:r w:rsidRPr="00791A38">
          <w:rPr>
            <w:rFonts w:ascii="Times New Roman" w:hAnsi="Times New Roman" w:cs="Times New Roman"/>
            <w:color w:val="000000" w:themeColor="text1"/>
          </w:rPr>
          <w:t>HiSeq</w:t>
        </w:r>
        <w:proofErr w:type="spellEnd"/>
        <w:r w:rsidRPr="00791A38">
          <w:rPr>
            <w:rFonts w:ascii="Times New Roman" w:hAnsi="Times New Roman" w:cs="Times New Roman"/>
            <w:color w:val="000000" w:themeColor="text1"/>
          </w:rPr>
          <w:t xml:space="preserve"> 4000 platform. The raw reads were proces</w:t>
        </w:r>
        <w:r w:rsidRPr="001760F9">
          <w:rPr>
            <w:rFonts w:ascii="Times New Roman" w:hAnsi="Times New Roman" w:cs="Times New Roman"/>
            <w:color w:val="000000" w:themeColor="text1"/>
          </w:rPr>
          <w:t xml:space="preserve">sed and trimmed for the adapter using </w:t>
        </w:r>
        <w:proofErr w:type="spellStart"/>
        <w:r w:rsidRPr="001760F9">
          <w:rPr>
            <w:rFonts w:ascii="Times New Roman" w:hAnsi="Times New Roman" w:cs="Times New Roman"/>
            <w:color w:val="000000" w:themeColor="text1"/>
          </w:rPr>
          <w:t>BBDuk</w:t>
        </w:r>
        <w:proofErr w:type="spellEnd"/>
        <w:r w:rsidRPr="001760F9">
          <w:rPr>
            <w:rFonts w:ascii="Times New Roman" w:hAnsi="Times New Roman" w:cs="Times New Roman"/>
            <w:color w:val="000000" w:themeColor="text1"/>
          </w:rPr>
          <w:t xml:space="preserve"> </w:t>
        </w:r>
        <w:r w:rsidRPr="00C47DE4">
          <w:rPr>
            <w:rFonts w:ascii="Times New Roman" w:hAnsi="Times New Roman" w:cs="Times New Roman"/>
          </w:rPr>
          <w:t>(Bushnell, 2014)</w:t>
        </w:r>
        <w:r w:rsidRPr="00305345">
          <w:rPr>
            <w:rFonts w:ascii="Times New Roman" w:hAnsi="Times New Roman" w:cs="Times New Roman"/>
            <w:color w:val="000000" w:themeColor="text1"/>
          </w:rPr>
          <w:t>.</w:t>
        </w:r>
        <w:r w:rsidRPr="00F91AC9">
          <w:rPr>
            <w:rFonts w:ascii="Times New Roman" w:hAnsi="Times New Roman" w:cs="Times New Roman"/>
            <w:color w:val="000000" w:themeColor="text1"/>
          </w:rPr>
          <w:t xml:space="preserve"> </w:t>
        </w:r>
        <w:proofErr w:type="spellStart"/>
        <w:r w:rsidRPr="00C47DE4">
          <w:rPr>
            <w:rFonts w:ascii="Times New Roman" w:hAnsi="Times New Roman" w:cs="Times New Roman"/>
            <w:color w:val="000000" w:themeColor="text1"/>
          </w:rPr>
          <w:t>DynamicTrim</w:t>
        </w:r>
        <w:proofErr w:type="spellEnd"/>
        <w:r w:rsidRPr="00F10513">
          <w:rPr>
            <w:rFonts w:ascii="Times New Roman" w:hAnsi="Times New Roman" w:cs="Times New Roman"/>
            <w:color w:val="000000" w:themeColor="text1"/>
          </w:rPr>
          <w:t xml:space="preserve"> command of </w:t>
        </w:r>
        <w:proofErr w:type="spellStart"/>
        <w:r w:rsidRPr="00F10513">
          <w:rPr>
            <w:rFonts w:ascii="Times New Roman" w:hAnsi="Times New Roman" w:cs="Times New Roman"/>
            <w:color w:val="000000" w:themeColor="text1"/>
          </w:rPr>
          <w:t>SolexaQa</w:t>
        </w:r>
        <w:proofErr w:type="spellEnd"/>
        <w:r w:rsidRPr="00F10513">
          <w:rPr>
            <w:rFonts w:ascii="Times New Roman" w:hAnsi="Times New Roman" w:cs="Times New Roman"/>
            <w:color w:val="000000" w:themeColor="text1"/>
          </w:rPr>
          <w:t xml:space="preserve"> was used to trim the reads based on quality values with </w:t>
        </w:r>
        <w:proofErr w:type="spellStart"/>
        <w:r w:rsidRPr="00F10513">
          <w:rPr>
            <w:rFonts w:ascii="Times New Roman" w:hAnsi="Times New Roman" w:cs="Times New Roman"/>
            <w:color w:val="000000" w:themeColor="text1"/>
          </w:rPr>
          <w:t>Qphred</w:t>
        </w:r>
        <w:proofErr w:type="spellEnd"/>
        <w:r w:rsidRPr="00F10513">
          <w:rPr>
            <w:rFonts w:ascii="Times New Roman" w:hAnsi="Times New Roman" w:cs="Times New Roman"/>
            <w:color w:val="000000" w:themeColor="text1"/>
          </w:rPr>
          <w:t xml:space="preserve"> less than 20, followed by filtering the reads shorter than 50bp</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moveTo>
      <w:r w:rsidR="00D11197">
        <w:rPr>
          <w:rFonts w:ascii="Times New Roman" w:hAnsi="Times New Roman" w:cs="Times New Roman"/>
          <w:color w:val="000000" w:themeColor="text1"/>
        </w:rPr>
        <w:instrText xml:space="preserve"> ADDIN ZOTERO_ITEM CSL_CITATION {"citationID":"hWxXGLw7","properties":{"formattedCitation":"(Cox {\\i{}et al.}, 2010)","plainCitation":"(Cox et al., 2010)","noteIndex":0},"citationItems":[{"id":3555,"uris":["http://zotero.org/users/10053306/items/IM5F7TZD"],"itemData":{"id":3555,"type":"article-journal","abstract":"Background: Illumina's second-generation sequencing platform is playing an increasingly prominent role in modern DNA and RNA sequencing efforts. However, rapid, simple, standardized and independent measures of run quality are currently lacking, as are tools to process sequences for use in downstream applications based on read-level quality data.Results: We present SolexaQA, a user-friendly software package designed to generate detailed statistics and at-a-glance graphics of sequence data quality both quickly and in an automated fashion. This package contains associated software to trim sequences dynamically using the quality scores of bases within individual reads.Conclusion: The SolexaQA package produces standardized outputs within minutes, thus facilitating ready comparison between flow cell lanes and machine runs, as well as providing immediate diagnostic information to guide the manipulation of sequence data for downstream analyses. © 2010 Cox et al; licensee BioMed Central Ltd.","container-title":"BMC Bioinformatics","DOI":"10.1186/1471-2105-11-485","ISSN":"14712105","issue":"1","note":"number: 1\nPMID: 20875133\npublisher: BioMed Central","page":"485","title":"SolexaQA: At-a-glance quality assessment of Illumina second-generation sequencing data","volume":"11","author":[{"family":"Cox","given":"Murray P."},{"family":"Peterson","given":"Daniel A."},{"family":"Biggs","given":"Patrick J."}],"issued":{"date-parts":[["2010",9,27]]}}}],"schema":"https://github.com/citation-style-language/schema/raw/master/csl-citation.json"} </w:instrText>
      </w:r>
      <w:moveTo w:id="96" w:author="Amanpreet Kaur" w:date="2025-01-23T10:45:00Z" w16du:dateUtc="2025-01-23T16:45:00Z">
        <w:r>
          <w:rPr>
            <w:rFonts w:ascii="Times New Roman" w:hAnsi="Times New Roman" w:cs="Times New Roman"/>
            <w:color w:val="000000" w:themeColor="text1"/>
          </w:rPr>
          <w:fldChar w:fldCharType="separate"/>
        </w:r>
      </w:moveTo>
      <w:r w:rsidR="00D11197" w:rsidRPr="00D11197">
        <w:rPr>
          <w:rFonts w:ascii="Times New Roman" w:hAnsi="Times New Roman" w:cs="Times New Roman"/>
          <w:color w:val="000000"/>
        </w:rPr>
        <w:t xml:space="preserve">(Cox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w:t>
      </w:r>
      <w:r w:rsidR="00D11197" w:rsidRPr="00D11197">
        <w:rPr>
          <w:rFonts w:ascii="Times New Roman" w:hAnsi="Times New Roman" w:cs="Times New Roman"/>
          <w:color w:val="000000"/>
        </w:rPr>
        <w:lastRenderedPageBreak/>
        <w:t>2010)</w:t>
      </w:r>
      <w:moveTo w:id="97" w:author="Amanpreet Kaur" w:date="2025-01-23T10:45:00Z" w16du:dateUtc="2025-01-23T16:45:00Z">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 xml:space="preserve">Host reads were separated and removed using tomato cv. Heinz 1706 </w:t>
        </w:r>
        <w:r>
          <w:rPr>
            <w:rFonts w:ascii="Times New Roman" w:hAnsi="Times New Roman" w:cs="Times New Roman"/>
            <w:color w:val="000000" w:themeColor="text1"/>
          </w:rPr>
          <w:t xml:space="preserve">as a reference </w:t>
        </w:r>
        <w:r w:rsidRPr="00F10513">
          <w:rPr>
            <w:rFonts w:ascii="Times New Roman" w:hAnsi="Times New Roman" w:cs="Times New Roman"/>
            <w:color w:val="000000" w:themeColor="text1"/>
          </w:rPr>
          <w:t>(</w:t>
        </w:r>
        <w:r w:rsidRPr="00F10513">
          <w:rPr>
            <w:rFonts w:ascii="Times New Roman" w:hAnsi="Times New Roman" w:cs="Times New Roman"/>
            <w:color w:val="000000" w:themeColor="text1"/>
            <w:spacing w:val="2"/>
            <w:shd w:val="clear" w:color="auto" w:fill="FFFFFF"/>
          </w:rPr>
          <w:t>GCA_022405115.1</w:t>
        </w:r>
        <w:r w:rsidRPr="00F10513">
          <w:rPr>
            <w:rFonts w:ascii="Times New Roman" w:hAnsi="Times New Roman" w:cs="Times New Roman"/>
            <w:color w:val="000000" w:themeColor="text1"/>
          </w:rPr>
          <w:t xml:space="preserve">) from the metagenomic samples using </w:t>
        </w:r>
        <w:proofErr w:type="spellStart"/>
        <w:r w:rsidRPr="00F10513">
          <w:rPr>
            <w:rFonts w:ascii="Times New Roman" w:hAnsi="Times New Roman" w:cs="Times New Roman"/>
            <w:color w:val="000000" w:themeColor="text1"/>
          </w:rPr>
          <w:t>KneadData</w:t>
        </w:r>
        <w:proofErr w:type="spellEnd"/>
        <w:r w:rsidRPr="00F10513">
          <w:rPr>
            <w:rFonts w:ascii="Times New Roman" w:hAnsi="Times New Roman" w:cs="Times New Roman"/>
            <w:color w:val="000000" w:themeColor="text1"/>
          </w:rPr>
          <w:t xml:space="preserve"> tools</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moveTo>
      <w:r w:rsidR="00D11197">
        <w:rPr>
          <w:rFonts w:ascii="Times New Roman" w:hAnsi="Times New Roman" w:cs="Times New Roman"/>
          <w:color w:val="000000" w:themeColor="text1"/>
        </w:rPr>
        <w:instrText xml:space="preserve"> ADDIN ZOTERO_ITEM CSL_CITATION {"citationID":"jhGjSw0F","properties":{"formattedCitation":"(The Huttenhower Lab, 2020)","plainCitation":"(The Huttenhower Lab, 2020)","noteIndex":0},"citationItems":[{"id":4993,"uris":["http://zotero.org/users/10053306/items/UDGMZ76F"],"itemData":{"id":4993,"type":"webpage","title":"Kneaddata","URL":"https://github.com/biobakery/kneaddata","author":[{"literal":"The Huttenhower Lab"}],"issued":{"date-parts":[["2020",5,27]]}}}],"schema":"https://github.com/citation-style-language/schema/raw/master/csl-citation.json"} </w:instrText>
      </w:r>
      <w:moveTo w:id="98" w:author="Amanpreet Kaur" w:date="2025-01-23T10:45:00Z" w16du:dateUtc="2025-01-23T16:45:00Z">
        <w:r>
          <w:rPr>
            <w:rFonts w:ascii="Times New Roman" w:hAnsi="Times New Roman" w:cs="Times New Roman"/>
            <w:color w:val="000000" w:themeColor="text1"/>
          </w:rPr>
          <w:fldChar w:fldCharType="separate"/>
        </w:r>
      </w:moveTo>
      <w:r w:rsidR="00D11197">
        <w:rPr>
          <w:rFonts w:ascii="Times New Roman" w:hAnsi="Times New Roman" w:cs="Times New Roman"/>
          <w:color w:val="000000"/>
        </w:rPr>
        <w:t xml:space="preserve">(The </w:t>
      </w:r>
      <w:proofErr w:type="spellStart"/>
      <w:r w:rsidR="00D11197">
        <w:rPr>
          <w:rFonts w:ascii="Times New Roman" w:hAnsi="Times New Roman" w:cs="Times New Roman"/>
          <w:color w:val="000000"/>
        </w:rPr>
        <w:t>Huttenhower</w:t>
      </w:r>
      <w:proofErr w:type="spellEnd"/>
      <w:r w:rsidR="00D11197">
        <w:rPr>
          <w:rFonts w:ascii="Times New Roman" w:hAnsi="Times New Roman" w:cs="Times New Roman"/>
          <w:color w:val="000000"/>
        </w:rPr>
        <w:t xml:space="preserve"> Lab, 2020)</w:t>
      </w:r>
      <w:moveTo w:id="99" w:author="Amanpreet Kaur" w:date="2025-01-23T10:45:00Z" w16du:dateUtc="2025-01-23T16:45:00Z">
        <w:r>
          <w:rPr>
            <w:rFonts w:ascii="Times New Roman" w:hAnsi="Times New Roman" w:cs="Times New Roman"/>
            <w:color w:val="000000" w:themeColor="text1"/>
          </w:rPr>
          <w:fldChar w:fldCharType="end"/>
        </w:r>
        <w:del w:id="100" w:author="Amanpreet Kaur" w:date="2025-01-23T12:00:00Z" w16du:dateUtc="2025-01-23T18:00:00Z">
          <w:r w:rsidRPr="00F10513" w:rsidDel="00794A9C">
            <w:rPr>
              <w:rFonts w:ascii="Times New Roman" w:hAnsi="Times New Roman" w:cs="Times New Roman"/>
              <w:color w:val="000000" w:themeColor="text1"/>
            </w:rPr>
            <w:delText xml:space="preserve"> as a reference</w:delText>
          </w:r>
        </w:del>
        <w:r w:rsidRPr="00F10513">
          <w:rPr>
            <w:rFonts w:ascii="Times New Roman" w:hAnsi="Times New Roman" w:cs="Times New Roman"/>
            <w:color w:val="000000" w:themeColor="text1"/>
          </w:rPr>
          <w:t xml:space="preserve">. </w:t>
        </w:r>
      </w:moveTo>
    </w:p>
    <w:p w14:paraId="7E02C89D" w14:textId="3EC74EF7" w:rsidR="00FF2E1B" w:rsidRPr="00F10513" w:rsidRDefault="00FF2E1B" w:rsidP="00FF2E1B">
      <w:pPr>
        <w:pStyle w:val="Heading3"/>
        <w:numPr>
          <w:ilvl w:val="0"/>
          <w:numId w:val="0"/>
        </w:numPr>
        <w:spacing w:after="240" w:line="360" w:lineRule="auto"/>
        <w:jc w:val="both"/>
        <w:rPr>
          <w:ins w:id="101" w:author="Amanpreet Kaur" w:date="2025-01-23T11:35:00Z" w16du:dateUtc="2025-01-23T17:35:00Z"/>
          <w:rFonts w:cs="Times New Roman"/>
        </w:rPr>
      </w:pPr>
      <w:ins w:id="102" w:author="Amanpreet Kaur" w:date="2025-01-23T11:35:00Z" w16du:dateUtc="2025-01-23T17:35:00Z">
        <w:r>
          <w:rPr>
            <w:rFonts w:cs="Times New Roman"/>
          </w:rPr>
          <w:t>2.</w:t>
        </w:r>
      </w:ins>
      <w:ins w:id="103" w:author="Amanpreet Kaur" w:date="2025-01-23T11:36:00Z" w16du:dateUtc="2025-01-23T17:36:00Z">
        <w:r>
          <w:rPr>
            <w:rFonts w:cs="Times New Roman"/>
          </w:rPr>
          <w:t>3</w:t>
        </w:r>
      </w:ins>
      <w:ins w:id="104" w:author="Amanpreet Kaur" w:date="2025-01-23T11:35:00Z" w16du:dateUtc="2025-01-23T17:35:00Z">
        <w:r>
          <w:rPr>
            <w:rFonts w:cs="Times New Roman"/>
          </w:rPr>
          <w:t xml:space="preserve"> </w:t>
        </w:r>
        <w:r w:rsidRPr="00F10513">
          <w:rPr>
            <w:rFonts w:cs="Times New Roman"/>
          </w:rPr>
          <w:t>Weather data</w:t>
        </w:r>
      </w:ins>
    </w:p>
    <w:p w14:paraId="7FC94BA1" w14:textId="3CF815A1" w:rsidR="00FF2E1B" w:rsidRDefault="00FF2E1B" w:rsidP="00FF2E1B">
      <w:pPr>
        <w:spacing w:after="240" w:line="360" w:lineRule="auto"/>
        <w:ind w:firstLine="720"/>
        <w:jc w:val="both"/>
        <w:rPr>
          <w:ins w:id="105" w:author="Amanpreet Kaur" w:date="2025-01-23T10:58:00Z" w16du:dateUtc="2025-01-23T16:58:00Z"/>
          <w:rFonts w:ascii="Times New Roman" w:hAnsi="Times New Roman" w:cs="Times New Roman"/>
          <w:color w:val="000000" w:themeColor="text1"/>
        </w:rPr>
      </w:pPr>
      <w:ins w:id="106" w:author="Amanpreet Kaur" w:date="2025-01-23T11:35:00Z" w16du:dateUtc="2025-01-23T17:35:00Z">
        <w:r w:rsidRPr="00F10513">
          <w:rPr>
            <w:rFonts w:ascii="Times New Roman" w:hAnsi="Times New Roman" w:cs="Times New Roman"/>
            <w:color w:val="000000" w:themeColor="text1"/>
          </w:rPr>
          <w:t xml:space="preserve">Daily climate data spanning three years for all 22 fields were compiled from the NASA Power database using the </w:t>
        </w:r>
        <w:proofErr w:type="spellStart"/>
        <w:r w:rsidRPr="00F10513">
          <w:rPr>
            <w:rFonts w:ascii="Times New Roman" w:hAnsi="Times New Roman" w:cs="Times New Roman"/>
            <w:color w:val="000000" w:themeColor="text1"/>
          </w:rPr>
          <w:t>nasapower</w:t>
        </w:r>
        <w:proofErr w:type="spellEnd"/>
        <w:r w:rsidRPr="00F10513">
          <w:rPr>
            <w:rFonts w:ascii="Times New Roman" w:hAnsi="Times New Roman" w:cs="Times New Roman"/>
            <w:color w:val="000000" w:themeColor="text1"/>
          </w:rPr>
          <w:t xml:space="preserve"> (v4.0.12) package </w:t>
        </w:r>
        <w:r w:rsidRPr="00F10513">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{"citationID":"dhGajouJ","properties":{"formattedCitation":"(Sparks, 2018)","plainCitation":"(Sparks, 2018)","noteIndex":0},"citationItems":[{"id":"yQOBYZgA/gkhDy8CK","uris":["http://zotero.org/users/9239339/items/HZITDEC9"],"itemData":{"id":10,"type":"webpage","genre":"Software","language":"en","license":"CC BY 4.0","note":"publisher-place: Baltimore, Maryland, United States\npublisher: NumFOCUS\nDOI: 10.21105/joss.01035","title":"nasapower: a NASA POWER global meteorology, surface solar energy and climatology data client for R [Journal of Open Source Software, vol. 3, no. 30, 1035","title-short":"nasapower","URL":"http://joss.theoj.org/papers/10.21105/joss.01035","author":[{"family":"Sparks","given":"Adam H."}],"accessed":{"date-parts":[["2023",10,18]]},"issued":{"date-parts":[["2018",1,1]]}}}],"schema":"https://github.com/citation-style-language/schema/raw/master/csl-citation.json"} </w:instrText>
        </w:r>
        <w:r w:rsidRPr="00F10513">
          <w:rPr>
            <w:rFonts w:ascii="Times New Roman" w:hAnsi="Times New Roman" w:cs="Times New Roman"/>
            <w:color w:val="000000" w:themeColor="text1"/>
          </w:rPr>
          <w:fldChar w:fldCharType="separate"/>
        </w:r>
        <w:r>
          <w:rPr>
            <w:rFonts w:ascii="Times New Roman" w:hAnsi="Times New Roman" w:cs="Times New Roman"/>
            <w:color w:val="000000"/>
          </w:rPr>
          <w:t>(Sparks, 2018)</w:t>
        </w:r>
        <w:r w:rsidRPr="00F10513">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in R. Data were collected during mid-season, end-season of summer, and fall samples as per the sampling time in Table S1. The gridded weather data used in this analysis are based on satellite observations and models and are offered globally at a horizontal resolution of 0.5° X 0.625° latitude–longitude grid cell. Weather variables, such as temperature, precipitation, solar radiation, relative humidity, wind, and others (S2</w:t>
        </w:r>
        <w:r w:rsidRPr="00013B2F">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Table), were consolidated over time and space</w:t>
        </w:r>
        <w:r>
          <w:rPr>
            <w:rFonts w:ascii="Times New Roman" w:hAnsi="Times New Roman" w:cs="Times New Roman"/>
            <w:color w:val="000000" w:themeColor="text1"/>
          </w:rPr>
          <w:t xml:space="preserve">. </w:t>
        </w:r>
        <w:r w:rsidRPr="2DBD7FEB">
          <w:rPr>
            <w:rFonts w:ascii="Times New Roman" w:eastAsia="Times New Roman" w:hAnsi="Times New Roman" w:cs="Times New Roman"/>
            <w:color w:val="000000" w:themeColor="text1"/>
          </w:rPr>
          <w:t xml:space="preserve">The intervening period between the planting and sampling times was accounted for in the analysis for each weather parameter by calculating averages. For instance, the mid-season average was determined by averaging daily weather data from the planting date to the mid-season sampling </w:t>
        </w:r>
      </w:ins>
      <w:ins w:id="107" w:author="Amanpreet Kaur" w:date="2025-01-23T12:02:00Z" w16du:dateUtc="2025-01-23T18:02:00Z">
        <w:r w:rsidR="00794A9C">
          <w:rPr>
            <w:rFonts w:ascii="Times New Roman" w:eastAsia="Times New Roman" w:hAnsi="Times New Roman" w:cs="Times New Roman"/>
            <w:color w:val="000000" w:themeColor="text1"/>
          </w:rPr>
          <w:t>date (S1A Table)</w:t>
        </w:r>
      </w:ins>
      <w:ins w:id="108" w:author="Amanpreet Kaur" w:date="2025-01-23T11:35:00Z" w16du:dateUtc="2025-01-23T17:35:00Z">
        <w:r w:rsidRPr="2DBD7FEB">
          <w:rPr>
            <w:rFonts w:ascii="Times New Roman" w:eastAsia="Times New Roman" w:hAnsi="Times New Roman" w:cs="Times New Roman"/>
            <w:color w:val="000000" w:themeColor="text1"/>
          </w:rPr>
          <w:t>, which usually occurred 60 days after transplanting. The end-season average was calculated from the planting date to the end-of-season sampling time, typically 30 days after the mid-season sampling.</w:t>
        </w:r>
        <w:r w:rsidRPr="00F10513">
          <w:rPr>
            <w:rFonts w:ascii="Times New Roman" w:hAnsi="Times New Roman" w:cs="Times New Roman"/>
            <w:color w:val="000000" w:themeColor="text1"/>
          </w:rPr>
          <w:tab/>
        </w:r>
        <w:r>
          <w:rPr>
            <w:rFonts w:ascii="Times New Roman" w:hAnsi="Times New Roman" w:cs="Times New Roman"/>
            <w:color w:val="000000" w:themeColor="text1"/>
          </w:rPr>
          <w:t>To account for interseason climatic events, v</w:t>
        </w:r>
        <w:r w:rsidRPr="00F10513">
          <w:rPr>
            <w:rFonts w:ascii="Times New Roman" w:hAnsi="Times New Roman" w:cs="Times New Roman"/>
            <w:color w:val="000000" w:themeColor="text1"/>
          </w:rPr>
          <w:t xml:space="preserve">ariability among the weather parameters was measured using descriptive statistics (standard deviation, skewness, entropy, and kurtosis) for all the climatic variables to see if the extreme </w:t>
        </w:r>
        <w:r>
          <w:rPr>
            <w:rFonts w:ascii="Times New Roman" w:hAnsi="Times New Roman" w:cs="Times New Roman"/>
            <w:color w:val="000000" w:themeColor="text1"/>
          </w:rPr>
          <w:t xml:space="preserve">weather </w:t>
        </w:r>
        <w:r w:rsidRPr="00F10513">
          <w:rPr>
            <w:rFonts w:ascii="Times New Roman" w:hAnsi="Times New Roman" w:cs="Times New Roman"/>
            <w:color w:val="000000" w:themeColor="text1"/>
          </w:rPr>
          <w:t xml:space="preserve">events during the growing season impact disease severity, pathogen diversity, and abundance. Standard deviation measures the deviation from the mean value. A higher standard deviation indicates greater weather parameter variability, while a lower standard deviation suggests a more consistent pattern. Skewness measures the degree and direction of asymmetry. A positive skewness implies more extreme high weather parameters, while a negative skewness suggests more extreme low, with zero suggesting a symmetric distribution. Kurtosis is a measure of tail extremity reflecting the presence of outliers in a distribution </w:t>
        </w:r>
        <w:r w:rsidRPr="00F10513">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{"citationID":"yW1HotMm","properties":{"formattedCitation":"(Westfall, 2014)","plainCitation":"(Westfall, 2014)","noteIndex":0},"citationItems":[{"id":"yQOBYZgA/8cKKxAKM","uris":["http://zotero.org/users/9239339/items/44R3YSH4"],"itemData":{"id":1236,"type":"article-journal","abstract":"The incorrect notion that kurtosis somehow measures \"peakedness\" (flatness, pointiness or modality) of a distribution is remarkably persistent, despite attempts by statisticians to set the record straight. This article puts the notion to rest once and for all. Kurtosis tells you virtually nothing about the shape of the peak - its only unambiguous interpretation is in terms of tail extremity; i.e., either existing outliers (for the sample kurtosis) or propensity to produce outliers (for the kurtosis of a probability distribution). To clarify this point, relevant literature is reviewed, counterexample distributions are given, and it is shown that the proportion of the kurtosis that is determined by the central μ ± σ range is usually quite small.","container-title":"The American Statistician","DOI":"10.1080/00031305.2014.917055","ISSN":"0003-1305","issue":"3","journalAbbreviation":"Am Stat","language":"eng","note":"PMID: 25678714\nPMCID: PMC4321753","page":"191-195","source":"PubMed","title":"Kurtosis as Peakedness, 1905 - 2014. R.I.P","volume":"68","author":[{"family":"Westfall","given":"Peter H."}],"issued":{"date-parts":[["2014"]]}}}],"schema":"https://github.com/citation-style-language/schema/raw/master/csl-citation.json"} </w:instrText>
        </w:r>
        <w:r w:rsidRPr="00F10513">
          <w:rPr>
            <w:rFonts w:ascii="Times New Roman" w:hAnsi="Times New Roman" w:cs="Times New Roman"/>
            <w:color w:val="000000" w:themeColor="text1"/>
          </w:rPr>
          <w:fldChar w:fldCharType="separate"/>
        </w:r>
        <w:r>
          <w:rPr>
            <w:rFonts w:ascii="Times New Roman" w:hAnsi="Times New Roman" w:cs="Times New Roman"/>
            <w:color w:val="000000"/>
          </w:rPr>
          <w:t>(Westfall, 2014)</w:t>
        </w:r>
        <w:r w:rsidRPr="00F10513">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Higher positive kurtosis implies extreme weather values or outliers, while negative kurtosis indicates a flatter distribution with less extreme weather values. Similarly, entropy quantifies the level of unpredictability in the weather values. The higher the entropy, the more unpredictability in the weather fluctuations will be.</w:t>
        </w:r>
      </w:ins>
    </w:p>
    <w:p w14:paraId="35DA35A2" w14:textId="559B9598" w:rsidR="00353E4A" w:rsidRPr="00F10513" w:rsidRDefault="00353E4A" w:rsidP="00353E4A">
      <w:pPr>
        <w:pStyle w:val="Heading3"/>
        <w:numPr>
          <w:ilvl w:val="0"/>
          <w:numId w:val="0"/>
        </w:numPr>
        <w:spacing w:after="240" w:line="360" w:lineRule="auto"/>
        <w:jc w:val="both"/>
        <w:rPr>
          <w:ins w:id="109" w:author="Amanpreet Kaur" w:date="2025-01-23T10:58:00Z" w16du:dateUtc="2025-01-23T16:58:00Z"/>
          <w:rFonts w:cs="Times New Roman"/>
        </w:rPr>
      </w:pPr>
      <w:ins w:id="110" w:author="Amanpreet Kaur" w:date="2025-01-23T11:01:00Z" w16du:dateUtc="2025-01-23T17:01:00Z">
        <w:r>
          <w:rPr>
            <w:rFonts w:cs="Times New Roman"/>
          </w:rPr>
          <w:lastRenderedPageBreak/>
          <w:t>2.</w:t>
        </w:r>
      </w:ins>
      <w:ins w:id="111" w:author="Amanpreet Kaur" w:date="2025-01-23T11:36:00Z" w16du:dateUtc="2025-01-23T17:36:00Z">
        <w:r w:rsidR="00FF2E1B">
          <w:rPr>
            <w:rFonts w:cs="Times New Roman"/>
          </w:rPr>
          <w:t>4</w:t>
        </w:r>
      </w:ins>
      <w:ins w:id="112" w:author="Amanpreet Kaur" w:date="2025-01-23T11:01:00Z" w16du:dateUtc="2025-01-23T17:01:00Z">
        <w:r>
          <w:rPr>
            <w:rFonts w:cs="Times New Roman"/>
          </w:rPr>
          <w:t xml:space="preserve"> </w:t>
        </w:r>
      </w:ins>
      <w:ins w:id="113" w:author="Amanpreet Kaur" w:date="2025-01-23T10:58:00Z" w16du:dateUtc="2025-01-23T16:58:00Z">
        <w:r w:rsidRPr="00F10513">
          <w:rPr>
            <w:rFonts w:cs="Times New Roman"/>
          </w:rPr>
          <w:t xml:space="preserve">Reconstruction of the </w:t>
        </w:r>
      </w:ins>
      <w:ins w:id="114" w:author="Amanpreet Kaur" w:date="2025-01-23T11:01:00Z" w16du:dateUtc="2025-01-23T17:01:00Z">
        <w:r>
          <w:rPr>
            <w:rFonts w:cs="Times New Roman"/>
          </w:rPr>
          <w:t xml:space="preserve">SNP-based phylogeny of </w:t>
        </w:r>
      </w:ins>
      <w:ins w:id="115" w:author="Amanpreet Kaur" w:date="2025-01-23T10:58:00Z" w16du:dateUtc="2025-01-23T16:58:00Z">
        <w:r w:rsidRPr="00F10513">
          <w:rPr>
            <w:rFonts w:cs="Times New Roman"/>
            <w:i/>
            <w:iCs/>
          </w:rPr>
          <w:t xml:space="preserve">X. </w:t>
        </w:r>
        <w:proofErr w:type="spellStart"/>
        <w:r w:rsidRPr="00F10513">
          <w:rPr>
            <w:rFonts w:cs="Times New Roman"/>
            <w:i/>
            <w:iCs/>
          </w:rPr>
          <w:t>perforans</w:t>
        </w:r>
      </w:ins>
      <w:proofErr w:type="spellEnd"/>
      <w:ins w:id="116" w:author="Amanpreet Kaur" w:date="2025-01-23T11:03:00Z" w16du:dateUtc="2025-01-23T17:03:00Z">
        <w:r>
          <w:rPr>
            <w:rFonts w:cs="Times New Roman"/>
          </w:rPr>
          <w:t xml:space="preserve"> </w:t>
        </w:r>
      </w:ins>
      <w:ins w:id="117" w:author="Amanpreet Kaur" w:date="2025-01-23T10:58:00Z" w16du:dateUtc="2025-01-23T16:58:00Z">
        <w:r>
          <w:rPr>
            <w:rFonts w:cs="Times New Roman"/>
          </w:rPr>
          <w:t xml:space="preserve">using publicly available </w:t>
        </w:r>
        <w:proofErr w:type="spellStart"/>
        <w:r w:rsidRPr="00893386">
          <w:rPr>
            <w:rFonts w:cs="Times New Roman"/>
            <w:i/>
            <w:iCs/>
          </w:rPr>
          <w:t>Xp</w:t>
        </w:r>
        <w:proofErr w:type="spellEnd"/>
        <w:r>
          <w:rPr>
            <w:rFonts w:cs="Times New Roman"/>
          </w:rPr>
          <w:t xml:space="preserve"> genomes from NCBI</w:t>
        </w:r>
      </w:ins>
    </w:p>
    <w:p w14:paraId="1EF3B734" w14:textId="07FBF5F5" w:rsidR="00353E4A" w:rsidRPr="00B44A06" w:rsidRDefault="00353E4A">
      <w:pPr>
        <w:pStyle w:val="NormalWeb"/>
        <w:shd w:val="clear" w:color="auto" w:fill="FFFFFF" w:themeFill="background1"/>
        <w:spacing w:after="240" w:afterAutospacing="0" w:line="360" w:lineRule="auto"/>
        <w:ind w:firstLine="720"/>
        <w:jc w:val="both"/>
        <w:rPr>
          <w:moveTo w:id="118" w:author="Amanpreet Kaur" w:date="2025-01-23T10:45:00Z" w16du:dateUtc="2025-01-23T16:45:00Z"/>
          <w:color w:val="000000" w:themeColor="text1"/>
          <w:rPrChange w:id="119" w:author="Amanpreet Kaur" w:date="2025-01-23T11:03:00Z" w16du:dateUtc="2025-01-23T17:03:00Z">
            <w:rPr>
              <w:moveTo w:id="120" w:author="Amanpreet Kaur" w:date="2025-01-23T10:45:00Z" w16du:dateUtc="2025-01-23T16:45:00Z"/>
              <w:rFonts w:ascii="Times New Roman" w:hAnsi="Times New Roman" w:cs="Times New Roman"/>
              <w:color w:val="000000"/>
            </w:rPr>
          </w:rPrChange>
        </w:rPr>
        <w:pPrChange w:id="121" w:author="Amanpreet Kaur" w:date="2025-01-23T11:03:00Z" w16du:dateUtc="2025-01-23T17:03:00Z">
          <w:pPr>
            <w:spacing w:after="240" w:line="360" w:lineRule="auto"/>
            <w:ind w:firstLine="720"/>
            <w:jc w:val="both"/>
          </w:pPr>
        </w:pPrChange>
      </w:pPr>
      <w:ins w:id="122" w:author="Amanpreet Kaur" w:date="2025-01-23T10:58:00Z" w16du:dateUtc="2025-01-23T16:58:00Z">
        <w:r w:rsidRPr="00F10513">
          <w:rPr>
            <w:color w:val="000000" w:themeColor="text1"/>
          </w:rPr>
          <w:t xml:space="preserve">Sequencing reads </w:t>
        </w:r>
      </w:ins>
      <w:ins w:id="123" w:author="Amanpreet Kaur" w:date="2025-01-23T12:17:00Z" w16du:dateUtc="2025-01-23T18:17:00Z">
        <w:r w:rsidR="001D715F">
          <w:rPr>
            <w:color w:val="000000" w:themeColor="text1"/>
          </w:rPr>
          <w:t>of</w:t>
        </w:r>
      </w:ins>
      <w:ins w:id="124" w:author="Amanpreet Kaur" w:date="2025-01-23T10:58:00Z" w16du:dateUtc="2025-01-23T16:58:00Z">
        <w:r w:rsidRPr="00F10513">
          <w:rPr>
            <w:color w:val="000000" w:themeColor="text1"/>
          </w:rPr>
          <w:t xml:space="preserve"> 467 </w:t>
        </w:r>
        <w:proofErr w:type="spellStart"/>
        <w:r w:rsidRPr="00F10513">
          <w:rPr>
            <w:i/>
            <w:iCs/>
            <w:color w:val="000000" w:themeColor="text1"/>
          </w:rPr>
          <w:t>Xp</w:t>
        </w:r>
        <w:proofErr w:type="spellEnd"/>
        <w:r w:rsidRPr="00F10513">
          <w:rPr>
            <w:color w:val="000000" w:themeColor="text1"/>
          </w:rPr>
          <w:t xml:space="preserve"> strains downloaded from NCBI (as of 08/15/2023) were used to study the global diversity of </w:t>
        </w:r>
        <w:proofErr w:type="spellStart"/>
        <w:r w:rsidRPr="00F10513">
          <w:rPr>
            <w:i/>
            <w:iCs/>
            <w:color w:val="000000" w:themeColor="text1"/>
          </w:rPr>
          <w:t>Xp</w:t>
        </w:r>
        <w:proofErr w:type="spellEnd"/>
        <w:r w:rsidRPr="00F10513">
          <w:rPr>
            <w:i/>
            <w:iCs/>
            <w:color w:val="000000" w:themeColor="text1"/>
          </w:rPr>
          <w:t xml:space="preserve"> </w:t>
        </w:r>
        <w:r w:rsidRPr="00F10513">
          <w:rPr>
            <w:color w:val="000000" w:themeColor="text1"/>
          </w:rPr>
          <w:t xml:space="preserve">isolate genomes. To ensure high-quality and minimally biased genomes, the genomes were de-replicated using </w:t>
        </w:r>
        <w:proofErr w:type="spellStart"/>
        <w:r w:rsidRPr="00F10513">
          <w:rPr>
            <w:color w:val="000000" w:themeColor="text1"/>
          </w:rPr>
          <w:t>dRep</w:t>
        </w:r>
        <w:proofErr w:type="spellEnd"/>
        <w:r w:rsidRPr="00F10513">
          <w:rPr>
            <w:color w:val="000000" w:themeColor="text1"/>
          </w:rPr>
          <w:t xml:space="preserve"> (v3.2.2) </w:t>
        </w:r>
        <w:r w:rsidRPr="00F10513">
          <w:rPr>
            <w:color w:val="000000" w:themeColor="text1"/>
          </w:rPr>
          <w:fldChar w:fldCharType="begin"/>
        </w:r>
      </w:ins>
      <w:r w:rsidR="00D11197">
        <w:rPr>
          <w:color w:val="000000" w:themeColor="text1"/>
        </w:rPr>
        <w:instrText xml:space="preserve"> ADDIN ZOTERO_ITEM CSL_CITATION {"citationID":"P81pMClB","properties":{"formattedCitation":"(Olm {\\i{}et al.}, 2017)","plainCitation":"(Olm et al., 2017)","noteIndex":0},"citationItems":[{"id":"yQOBYZgA/k8t7USSO","uris":["http://zotero.org/users/9239339/items/CMUQLKXV"],"itemData":{"id":909,"type":"article-journal","abstract":"The number of microbial genomes sequenced each year is expanding rapidly, in part due to genome-resolved metagenomic studies that routinely recover hundreds of draft-quality genomes. Rapid algorithms have been developed to comprehensively compare large genome sets, but they are not accurate with draft-quality genomes. Here we present dRep, a program that reduces the computational time for pairwise genome comparisons by sequentially applying a fast, inaccurate estimation of genome distance, and a slow, accurate measure of average nucleotide identity. dRep achieves a 28 × increase in speed with perfect recall and precision when benchmarked against previously developed algorithms. We demonstrate the use of dRep for genome recovery from time-series datasets. Each metagenome was assembled separately, and dRep was used to identify groups of essentially identical genomes and select the best genome from each replicate set. This resulted in recovery of significantly more and higher-quality genomes compared to the set recovered using co-assembly.","container-title":"The ISME Journal","DOI":"10.1038/ISMEJ.2017.126","ISSN":"17517370","issue":"12","note":"PMID: 28742071\npublisher: Nature Publishing Group","page":"2864","title":"dRep: a tool for fast and accurate genomic comparisons that enables improved genome recovery from metagenomes through de-replication","URL":"/pmc/articles/PMC5702732/","volume":"11","author":[{"family":"Olm","given":"Matthew R."},{"family":"Brown","given":"Christopher T."},{"family":"Brooks","given":"Brandon"},{"family":"Banfield","given":"Jillian F."}],"accessed":{"date-parts":[["2021",11,12]]},"issued":{"date-parts":[["2017",12,1]]}}}],"schema":"https://github.com/citation-style-language/schema/raw/master/csl-citation.json"} </w:instrText>
      </w:r>
      <w:ins w:id="125" w:author="Amanpreet Kaur" w:date="2025-01-23T10:58:00Z" w16du:dateUtc="2025-01-23T16:58:00Z">
        <w:r w:rsidRPr="00F10513">
          <w:rPr>
            <w:color w:val="000000" w:themeColor="text1"/>
          </w:rPr>
          <w:fldChar w:fldCharType="separate"/>
        </w:r>
      </w:ins>
      <w:r w:rsidR="00D11197" w:rsidRPr="00D11197">
        <w:rPr>
          <w:color w:val="000000"/>
        </w:rPr>
        <w:t xml:space="preserve">(Olm </w:t>
      </w:r>
      <w:r w:rsidR="00D11197" w:rsidRPr="00D11197">
        <w:rPr>
          <w:i/>
          <w:iCs/>
          <w:color w:val="000000"/>
        </w:rPr>
        <w:t>et al.</w:t>
      </w:r>
      <w:r w:rsidR="00D11197" w:rsidRPr="00D11197">
        <w:rPr>
          <w:color w:val="000000"/>
        </w:rPr>
        <w:t>, 2017)</w:t>
      </w:r>
      <w:ins w:id="126" w:author="Amanpreet Kaur" w:date="2025-01-23T10:58:00Z" w16du:dateUtc="2025-01-23T16:58:00Z">
        <w:r w:rsidRPr="00F10513">
          <w:rPr>
            <w:color w:val="000000" w:themeColor="text1"/>
          </w:rPr>
          <w:fldChar w:fldCharType="end"/>
        </w:r>
        <w:r w:rsidRPr="00F10513">
          <w:rPr>
            <w:color w:val="000000" w:themeColor="text1"/>
          </w:rPr>
          <w:t xml:space="preserve"> using a 95% minimum genome completeness and 5% maximum contamination. We manually discarded the genomes with more than 400 contigs to ensure better alignment with the reference genome and avoid bias while creating the SNV profile. Four hundred sixty-seven quality-controlled genomes collected from tomato and pepper (with one eggplant isolate) around the globe were individually aligned against the completed genome of </w:t>
        </w:r>
        <w:proofErr w:type="spellStart"/>
        <w:r w:rsidRPr="00F10513">
          <w:rPr>
            <w:i/>
            <w:iCs/>
            <w:color w:val="000000" w:themeColor="text1"/>
          </w:rPr>
          <w:t>Xp</w:t>
        </w:r>
        <w:proofErr w:type="spellEnd"/>
        <w:r w:rsidRPr="00F10513">
          <w:rPr>
            <w:i/>
            <w:iCs/>
            <w:color w:val="000000" w:themeColor="text1"/>
          </w:rPr>
          <w:t xml:space="preserve"> </w:t>
        </w:r>
        <w:r w:rsidRPr="00F10513">
          <w:rPr>
            <w:color w:val="000000" w:themeColor="text1"/>
          </w:rPr>
          <w:t xml:space="preserve">strain LH3. Single-nucleotide polymorphisms (SNPs) common to all genomes were extracted to generate a concatenated set of high-quality core-genome SNPs using </w:t>
        </w:r>
        <w:proofErr w:type="spellStart"/>
        <w:r w:rsidRPr="00F10513">
          <w:rPr>
            <w:color w:val="000000" w:themeColor="text1"/>
          </w:rPr>
          <w:t>Parsnp</w:t>
        </w:r>
        <w:proofErr w:type="spellEnd"/>
        <w:r w:rsidRPr="00F10513">
          <w:rPr>
            <w:color w:val="000000" w:themeColor="text1"/>
          </w:rPr>
          <w:t xml:space="preserve"> </w:t>
        </w:r>
        <w:r>
          <w:rPr>
            <w:color w:val="000000" w:themeColor="text1"/>
          </w:rPr>
          <w:fldChar w:fldCharType="begin"/>
        </w:r>
      </w:ins>
      <w:r w:rsidR="00D11197">
        <w:rPr>
          <w:color w:val="000000" w:themeColor="text1"/>
        </w:rPr>
        <w:instrText xml:space="preserve"> ADDIN ZOTERO_ITEM CSL_CITATION {"citationID":"ykLBHBia","properties":{"formattedCitation":"(Treangen {\\i{}et al.}, 2014)","plainCitation":"(Treangen et al., 2014)","noteIndex":0},"citationItems":[{"id":2794,"uris":["http://zotero.org/users/10053306/items/X6F87RIK"],"itemData":{"id":2794,"type":"article-journal","abstract":"Whole-genome sequences are now available for many microbial species and clades, however existing whole-genome alignment methods are limited in their ability to perform sequence comparisons of multiple sequences simultaneously. Here we present the Harvest suite of core-genome alignment and visualization tools for the rapid and simultaneous analysis of thousands of intraspecific microbial strains. Harvest includes Parsnp, a fast core-genome multi-aligner, and Gingr, a dynamic visual platform. Together they provide interactive core-genome alignments, variant calls, recombination detection, and phylogenetic trees. Using simulated and real data we demonstrate that our approach exhibits unrivaled speed while maintaining the accuracy of existing methods. The Harvest suite is open-source and freely available from: http://github.com/marbl/harvest.","container-title":"Genome Biology","DOI":"10.1186/s13059-014-0524-x","ISSN":"1474-760X","issue":"11","note":"number: 11\nPMID: 25410596","page":"524","title":"The Harvest suite for rapid core-genome alignment and visualization of thousands of intraspecific microbial genomes","volume":"15","author":[{"family":"Treangen","given":"Todd J"},{"family":"Ondov","given":"Brian D"},{"family":"Koren","given":"Sergey"},{"family":"Phillippy","given":"Adam M"}],"issued":{"date-parts":[["2014",11,19]]}}}],"schema":"https://github.com/citation-style-language/schema/raw/master/csl-citation.json"} </w:instrText>
      </w:r>
      <w:ins w:id="127" w:author="Amanpreet Kaur" w:date="2025-01-23T10:58:00Z" w16du:dateUtc="2025-01-23T16:58:00Z">
        <w:r>
          <w:rPr>
            <w:color w:val="000000" w:themeColor="text1"/>
          </w:rPr>
          <w:fldChar w:fldCharType="separate"/>
        </w:r>
      </w:ins>
      <w:r w:rsidR="00D11197" w:rsidRPr="00D11197">
        <w:rPr>
          <w:color w:val="000000"/>
        </w:rPr>
        <w:t>(</w:t>
      </w:r>
      <w:proofErr w:type="spellStart"/>
      <w:r w:rsidR="00D11197" w:rsidRPr="00D11197">
        <w:rPr>
          <w:color w:val="000000"/>
        </w:rPr>
        <w:t>Treangen</w:t>
      </w:r>
      <w:proofErr w:type="spellEnd"/>
      <w:r w:rsidR="00D11197" w:rsidRPr="00D11197">
        <w:rPr>
          <w:color w:val="000000"/>
        </w:rPr>
        <w:t xml:space="preserve"> </w:t>
      </w:r>
      <w:r w:rsidR="00D11197" w:rsidRPr="00D11197">
        <w:rPr>
          <w:i/>
          <w:iCs/>
          <w:color w:val="000000"/>
        </w:rPr>
        <w:t>et al.</w:t>
      </w:r>
      <w:r w:rsidR="00D11197" w:rsidRPr="00D11197">
        <w:rPr>
          <w:color w:val="000000"/>
        </w:rPr>
        <w:t>, 2014)</w:t>
      </w:r>
      <w:ins w:id="128" w:author="Amanpreet Kaur" w:date="2025-01-23T10:58:00Z" w16du:dateUtc="2025-01-23T16:58:00Z">
        <w:r>
          <w:rPr>
            <w:color w:val="000000" w:themeColor="text1"/>
          </w:rPr>
          <w:fldChar w:fldCharType="end"/>
        </w:r>
        <w:r w:rsidRPr="00F10513">
          <w:rPr>
            <w:color w:val="000000" w:themeColor="text1"/>
          </w:rPr>
          <w:t xml:space="preserve">. The phylogenetic tree was visualized and annotated using </w:t>
        </w:r>
        <w:proofErr w:type="spellStart"/>
        <w:r w:rsidRPr="00F10513">
          <w:rPr>
            <w:color w:val="000000" w:themeColor="text1"/>
          </w:rPr>
          <w:t>iTol</w:t>
        </w:r>
        <w:proofErr w:type="spellEnd"/>
        <w:r w:rsidRPr="00F10513">
          <w:rPr>
            <w:color w:val="000000" w:themeColor="text1"/>
          </w:rPr>
          <w:t xml:space="preserve"> (v.6.7.5) </w:t>
        </w:r>
        <w:r w:rsidRPr="00F10513">
          <w:rPr>
            <w:color w:val="000000" w:themeColor="text1"/>
          </w:rPr>
          <w:fldChar w:fldCharType="begin"/>
        </w:r>
      </w:ins>
      <w:r w:rsidR="00D11197">
        <w:rPr>
          <w:color w:val="000000" w:themeColor="text1"/>
        </w:rPr>
        <w:instrText xml:space="preserve"> ADDIN ZOTERO_ITEM CSL_CITATION {"citationID":"LhrI7OEr","properties":{"formattedCitation":"(Letunic &amp; Bork, 2007)","plainCitation":"(Letunic &amp; Bork, 2007)","noteIndex":0},"citationItems":[{"id":"yQOBYZgA/yoaWbq4e","uris":["http://zotero.org/groups/5096181/items/2HIPJ8NY"],"itemData":{"id":3641,"type":"article-journal","abstract":"Interactive Tree Of Life (iTOL) is a web-based tool for the display, manipulation and annotation of phylogenetic trees. Trees can be interactively pruned and re-rooted. Various types of data such as genome sizes or protein domain repertoires can be mapped onto the tree. Export to several bitmap and vector graphics formats is supported.\nAVAILABILITY: iTOL is available at http://itol.embl.de","container-title":"Bioinformatics (Oxford, England)","DOI":"10.1093/bioinformatics/btl529","ISSN":"1367-4811","issue":"1","journalAbbreviation":"Bioinformatics","language":"eng","note":"PMID: 17050570","page":"127-128","source":"PubMed","title":"Interactive Tree Of Life (iTOL): an online tool for phylogenetic tree display and annotation","title-short":"Interactive Tree Of Life (iTOL)","volume":"23","author":[{"family":"Letunic","given":"Ivica"},{"family":"Bork","given":"Peer"}],"issued":{"date-parts":[["2007",1,1]]}}}],"schema":"https://github.com/citation-style-language/schema/raw/master/csl-citation.json"} </w:instrText>
      </w:r>
      <w:ins w:id="129" w:author="Amanpreet Kaur" w:date="2025-01-23T10:58:00Z" w16du:dateUtc="2025-01-23T16:58:00Z">
        <w:r w:rsidRPr="00F10513">
          <w:rPr>
            <w:color w:val="000000" w:themeColor="text1"/>
          </w:rPr>
          <w:fldChar w:fldCharType="separate"/>
        </w:r>
      </w:ins>
      <w:r w:rsidR="00D11197">
        <w:rPr>
          <w:color w:val="000000"/>
        </w:rPr>
        <w:t>(</w:t>
      </w:r>
      <w:proofErr w:type="spellStart"/>
      <w:r w:rsidR="00D11197">
        <w:rPr>
          <w:color w:val="000000"/>
        </w:rPr>
        <w:t>Letunic</w:t>
      </w:r>
      <w:proofErr w:type="spellEnd"/>
      <w:r w:rsidR="00D11197">
        <w:rPr>
          <w:color w:val="000000"/>
        </w:rPr>
        <w:t xml:space="preserve"> &amp; Bork, 2007)</w:t>
      </w:r>
      <w:ins w:id="130" w:author="Amanpreet Kaur" w:date="2025-01-23T10:58:00Z" w16du:dateUtc="2025-01-23T16:58:00Z">
        <w:r w:rsidRPr="00F10513">
          <w:rPr>
            <w:color w:val="000000" w:themeColor="text1"/>
          </w:rPr>
          <w:fldChar w:fldCharType="end"/>
        </w:r>
      </w:ins>
      <w:ins w:id="131" w:author="Amanpreet Kaur" w:date="2025-01-23T12:18:00Z" w16du:dateUtc="2025-01-23T18:18:00Z">
        <w:r w:rsidR="001D715F">
          <w:rPr>
            <w:color w:val="000000" w:themeColor="text1"/>
          </w:rPr>
          <w:t>.</w:t>
        </w:r>
      </w:ins>
    </w:p>
    <w:p w14:paraId="537CF78C" w14:textId="35E12938" w:rsidR="00633067" w:rsidRPr="00B44A06" w:rsidRDefault="00B44A06" w:rsidP="00633067">
      <w:pPr>
        <w:pStyle w:val="Heading3"/>
        <w:numPr>
          <w:ilvl w:val="0"/>
          <w:numId w:val="0"/>
        </w:numPr>
        <w:spacing w:after="240" w:line="360" w:lineRule="auto"/>
        <w:jc w:val="both"/>
        <w:rPr>
          <w:moveTo w:id="132" w:author="Amanpreet Kaur" w:date="2025-01-23T10:45:00Z" w16du:dateUtc="2025-01-23T16:45:00Z"/>
          <w:rFonts w:eastAsiaTheme="minorHAnsi" w:cs="Times New Roman"/>
          <w:b w:val="0"/>
          <w:rPrChange w:id="133" w:author="Amanpreet Kaur" w:date="2025-01-23T11:04:00Z" w16du:dateUtc="2025-01-23T17:04:00Z">
            <w:rPr>
              <w:moveTo w:id="134" w:author="Amanpreet Kaur" w:date="2025-01-23T10:45:00Z" w16du:dateUtc="2025-01-23T16:45:00Z"/>
              <w:rFonts w:cs="Times New Roman"/>
              <w:bCs/>
            </w:rPr>
          </w:rPrChange>
        </w:rPr>
      </w:pPr>
      <w:ins w:id="135" w:author="Amanpreet Kaur" w:date="2025-01-23T11:04:00Z" w16du:dateUtc="2025-01-23T17:04:00Z">
        <w:r>
          <w:rPr>
            <w:rFonts w:cs="Times New Roman"/>
          </w:rPr>
          <w:t>2.</w:t>
        </w:r>
      </w:ins>
      <w:ins w:id="136" w:author="Amanpreet Kaur" w:date="2025-01-23T11:36:00Z" w16du:dateUtc="2025-01-23T17:36:00Z">
        <w:r w:rsidR="00FF2E1B">
          <w:rPr>
            <w:rFonts w:cs="Times New Roman"/>
          </w:rPr>
          <w:t>5</w:t>
        </w:r>
      </w:ins>
      <w:ins w:id="137" w:author="Amanpreet Kaur" w:date="2025-01-23T11:04:00Z" w16du:dateUtc="2025-01-23T17:04:00Z">
        <w:r w:rsidRPr="00B44A06">
          <w:rPr>
            <w:rFonts w:cs="Times New Roman"/>
            <w:bCs/>
          </w:rPr>
          <w:t xml:space="preserve"> </w:t>
        </w:r>
      </w:ins>
      <w:moveTo w:id="138" w:author="Amanpreet Kaur" w:date="2025-01-23T10:45:00Z" w16du:dateUtc="2025-01-23T16:45:00Z">
        <w:r w:rsidR="00633067" w:rsidRPr="00B44A06">
          <w:rPr>
            <w:rFonts w:eastAsiaTheme="minorHAnsi" w:cs="Times New Roman"/>
            <w:bCs/>
            <w:rPrChange w:id="139" w:author="Amanpreet Kaur" w:date="2025-01-23T11:06:00Z" w16du:dateUtc="2025-01-23T17:06:00Z">
              <w:rPr>
                <w:rFonts w:cs="Times New Roman"/>
                <w:bCs/>
              </w:rPr>
            </w:rPrChange>
          </w:rPr>
          <w:t>Taxonomic profiling and diversity estimation</w:t>
        </w:r>
      </w:moveTo>
    </w:p>
    <w:p w14:paraId="7C319278" w14:textId="095D19ED" w:rsidR="00633067" w:rsidRPr="00F10513" w:rsidRDefault="00633067" w:rsidP="00633067">
      <w:pPr>
        <w:spacing w:after="240" w:line="360" w:lineRule="auto"/>
        <w:ind w:firstLine="720"/>
        <w:jc w:val="both"/>
        <w:rPr>
          <w:moveTo w:id="140" w:author="Amanpreet Kaur" w:date="2025-01-23T10:45:00Z" w16du:dateUtc="2025-01-23T16:45:00Z"/>
          <w:rFonts w:ascii="Times New Roman" w:hAnsi="Times New Roman" w:cs="Times New Roman"/>
          <w:color w:val="000000" w:themeColor="text1"/>
        </w:rPr>
      </w:pPr>
      <w:moveTo w:id="141" w:author="Amanpreet Kaur" w:date="2025-01-23T10:45:00Z" w16du:dateUtc="2025-01-23T16:45:00Z">
        <w:r w:rsidRPr="00F10513">
          <w:rPr>
            <w:rFonts w:ascii="Times New Roman" w:hAnsi="Times New Roman" w:cs="Times New Roman"/>
            <w:color w:val="000000" w:themeColor="text1"/>
          </w:rPr>
          <w:t xml:space="preserve">The relative abundance of </w:t>
        </w:r>
        <w:r w:rsidRPr="00F10513">
          <w:rPr>
            <w:rFonts w:ascii="Times New Roman" w:hAnsi="Times New Roman" w:cs="Times New Roman"/>
            <w:i/>
            <w:iCs/>
            <w:color w:val="000000" w:themeColor="text1"/>
          </w:rPr>
          <w:t>Xanthomonas</w:t>
        </w:r>
        <w:r w:rsidRPr="00F10513">
          <w:rPr>
            <w:rFonts w:ascii="Times New Roman" w:hAnsi="Times New Roman" w:cs="Times New Roman"/>
            <w:color w:val="000000" w:themeColor="text1"/>
          </w:rPr>
          <w:t xml:space="preserve"> sp. in quality-controlled and host-decontaminated reads was performed using Kraken2 (v2.1.2) </w:t>
        </w:r>
        <w:r>
          <w:rPr>
            <w:rFonts w:ascii="Times New Roman" w:hAnsi="Times New Roman" w:cs="Times New Roman"/>
            <w:color w:val="000000" w:themeColor="text1"/>
          </w:rPr>
          <w:fldChar w:fldCharType="begin"/>
        </w:r>
      </w:moveTo>
      <w:r w:rsidR="00D11197">
        <w:rPr>
          <w:rFonts w:ascii="Times New Roman" w:hAnsi="Times New Roman" w:cs="Times New Roman"/>
          <w:color w:val="000000" w:themeColor="text1"/>
        </w:rPr>
        <w:instrText xml:space="preserve"> ADDIN ZOTERO_ITEM CSL_CITATION {"citationID":"VEEmTRDS","properties":{"formattedCitation":"(Wood {\\i{}et al.}, 2019)","plainCitation":"(Wood et al., 2019)","noteIndex":0},"citationItems":[{"id":2381,"uris":["http://zotero.org/users/10053306/items/7YV9ZQUP"],"itemData":{"id":2381,"type":"article-journal","abstract":"Although Kraken’s k-mer-based approach provides a fast taxonomic classification of metagenomic sequence data, its large memory requirements can be limiting for some applications. Kraken 2 improves upon Kraken 1 by reducing memory usage by 85%, allowing greater amounts of reference genomic data to be used, while maintaining high accuracy and increasing speed fivefold. Kraken 2 also introduces a translated search mode, providing increased sensitivity in viral metagenomics analysis.","container-title":"Genome Biology","DOI":"10.1186/s13059-019-1891-0","ISSN":"1474-760X","issue":"1","journalAbbreviation":"Genome Biol","language":"en","note":"number: 1","page":"257","source":"Springer Link","title":"Improved metagenomic analysis with Kraken 2","volume":"20","author":[{"family":"Wood","given":"Derrick E."},{"family":"Lu","given":"Jennifer"},{"family":"Langmead","given":"Ben"}],"issued":{"date-parts":[["2019",11,28]]}}}],"schema":"https://github.com/citation-style-language/schema/raw/master/csl-citation.json"} </w:instrText>
      </w:r>
      <w:moveTo w:id="142" w:author="Amanpreet Kaur" w:date="2025-01-23T10:45:00Z" w16du:dateUtc="2025-01-23T16:45:00Z">
        <w:r>
          <w:rPr>
            <w:rFonts w:ascii="Times New Roman" w:hAnsi="Times New Roman" w:cs="Times New Roman"/>
            <w:color w:val="000000" w:themeColor="text1"/>
          </w:rPr>
          <w:fldChar w:fldCharType="separate"/>
        </w:r>
      </w:moveTo>
      <w:r w:rsidR="00D11197" w:rsidRPr="00D11197">
        <w:rPr>
          <w:rFonts w:ascii="Times New Roman" w:hAnsi="Times New Roman" w:cs="Times New Roman"/>
          <w:color w:val="000000"/>
        </w:rPr>
        <w:t xml:space="preserve">(Wood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2019)</w:t>
      </w:r>
      <w:moveTo w:id="143" w:author="Amanpreet Kaur" w:date="2025-01-23T10:45:00Z" w16du:dateUtc="2025-01-23T16:45:00Z">
        <w:r>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against a standard Kraken2 standard database. The database contained </w:t>
        </w:r>
        <w:proofErr w:type="spellStart"/>
        <w:r w:rsidRPr="00F10513">
          <w:rPr>
            <w:rFonts w:ascii="Times New Roman" w:hAnsi="Times New Roman" w:cs="Times New Roman"/>
            <w:color w:val="000000" w:themeColor="text1"/>
          </w:rPr>
          <w:t>RefSeq</w:t>
        </w:r>
        <w:proofErr w:type="spellEnd"/>
        <w:r w:rsidRPr="00F10513">
          <w:rPr>
            <w:rFonts w:ascii="Times New Roman" w:hAnsi="Times New Roman" w:cs="Times New Roman"/>
            <w:color w:val="000000" w:themeColor="text1"/>
          </w:rPr>
          <w:t xml:space="preserve"> libraries of archaeal, bacterial, human, and viral sequences as of March 1, 2022 </w:t>
        </w:r>
        <w:r>
          <w:rPr>
            <w:rFonts w:ascii="Times New Roman" w:hAnsi="Times New Roman" w:cs="Times New Roman"/>
            <w:color w:val="000000" w:themeColor="text1"/>
          </w:rPr>
          <w:fldChar w:fldCharType="begin"/>
        </w:r>
      </w:moveTo>
      <w:r w:rsidR="00D11197">
        <w:rPr>
          <w:rFonts w:ascii="Times New Roman" w:hAnsi="Times New Roman" w:cs="Times New Roman"/>
          <w:color w:val="000000" w:themeColor="text1"/>
        </w:rPr>
        <w:instrText xml:space="preserve"> ADDIN ZOTERO_ITEM CSL_CITATION {"citationID":"yJfcgCgt","properties":{"formattedCitation":"(O\\uc0\\u8217{}Leary {\\i{}et al.}, 2016)","plainCitation":"(O’Leary et al., 2016)","noteIndex":0},"citationItems":[{"id":2378,"uris":["http://zotero.org/users/10053306/items/3ITDRTUY"],"itemData":{"id":2378,"type":"article-journal","abstract":"The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Res","language":"eng","note":"number: D1\nPMID: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moveTo w:id="144" w:author="Amanpreet Kaur" w:date="2025-01-23T10:45:00Z" w16du:dateUtc="2025-01-23T16:45:00Z">
        <w:r>
          <w:rPr>
            <w:rFonts w:ascii="Times New Roman" w:hAnsi="Times New Roman" w:cs="Times New Roman"/>
            <w:color w:val="000000" w:themeColor="text1"/>
          </w:rPr>
          <w:fldChar w:fldCharType="separate"/>
        </w:r>
      </w:moveTo>
      <w:r w:rsidR="00D11197" w:rsidRPr="00D11197">
        <w:rPr>
          <w:rFonts w:ascii="Times New Roman" w:hAnsi="Times New Roman" w:cs="Times New Roman"/>
          <w:color w:val="000000"/>
        </w:rPr>
        <w:t xml:space="preserve">(O’Leary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2016)</w:t>
      </w:r>
      <w:moveTo w:id="145" w:author="Amanpreet Kaur" w:date="2025-01-23T10:45:00Z" w16du:dateUtc="2025-01-23T16:45:00Z">
        <w:r>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The resulting Kraken2 report files were used as inputs for Bayesian re-estimation of abundance using Kraken (Bracken) (v2.6.2) </w:t>
        </w:r>
        <w:r>
          <w:rPr>
            <w:rFonts w:ascii="Times New Roman" w:hAnsi="Times New Roman" w:cs="Times New Roman"/>
            <w:color w:val="000000" w:themeColor="text1"/>
          </w:rPr>
          <w:fldChar w:fldCharType="begin"/>
        </w:r>
      </w:moveTo>
      <w:r w:rsidR="00D11197">
        <w:rPr>
          <w:rFonts w:ascii="Times New Roman" w:hAnsi="Times New Roman" w:cs="Times New Roman"/>
          <w:color w:val="000000" w:themeColor="text1"/>
        </w:rPr>
        <w:instrText xml:space="preserve"> ADDIN ZOTERO_ITEM CSL_CITATION {"citationID":"cNrxmKVv","properties":{"formattedCitation":"(Lu {\\i{}et al.}, 2017)","plainCitation":"(Lu et al., 2017)","noteIndex":0},"citationItems":[{"id":2375,"uris":["http://zotero.org/users/10053306/items/3Q7WMIWE"],"itemData":{"id":2375,"type":"article-journal","abstract":"Metagenomic experiments attempt to characterize microbial communities using high-throughput DNA sequencing. Identification of the microorganisms in a sample provides information about the genetic profile, population structure, and role of microorganisms within an environment. Until recently, most metagenomics studies focused on high-level characterization at the level of phyla, or alternatively sequenced the 16S ribosomal RNA gene that is present in bacterial species. As the cost of sequencing has fallen, though, metagenomics experiments have increasingly used unbiased shotgun sequencing to capture all the organisms in a sample. This approach requires a method for estimating abundance directly from the raw read data. Here we describe a fast, accurate new method that computes the abundance at the species level using the reads collected in a metagenomics experiment. Bracken (Bayesian Reestimation of Abundance after Classification with KrakEN) uses the taxonomic assignments made by Kraken, a very fast read-level classifier, along with information about the genomes themselves to estimate abundance at the species level, the genus level, or above. We demonstrate that Bracken can produce accurate species- and genus-level abundance estimates even when a sample contains multiple near-identical species.","container-title":"PeerJ Computer Science","DOI":"10.7717/peerj-cs.104","ISSN":"2376-5992","journalAbbreviation":"PeerJ Comput. Sci.","language":"en","note":"publisher: PeerJ Inc.","page":"e104","source":"peerj.com","title":"Bracken: estimating species abundance in metagenomics data","title-short":"Bracken","volume":"3","author":[{"family":"Lu","given":"Jennifer"},{"family":"Breitwieser","given":"Florian P."},{"family":"Thielen","given":"Peter"},{"family":"Salzberg","given":"Steven L."}],"issued":{"date-parts":[["2017",1,2]]}}}],"schema":"https://github.com/citation-style-language/schema/raw/master/csl-citation.json"} </w:instrText>
      </w:r>
      <w:moveTo w:id="146" w:author="Amanpreet Kaur" w:date="2025-01-23T10:45:00Z" w16du:dateUtc="2025-01-23T16:45:00Z">
        <w:r>
          <w:rPr>
            <w:rFonts w:ascii="Times New Roman" w:hAnsi="Times New Roman" w:cs="Times New Roman"/>
            <w:color w:val="000000" w:themeColor="text1"/>
          </w:rPr>
          <w:fldChar w:fldCharType="separate"/>
        </w:r>
      </w:moveTo>
      <w:r w:rsidR="00D11197" w:rsidRPr="00D11197">
        <w:rPr>
          <w:rFonts w:ascii="Times New Roman" w:hAnsi="Times New Roman" w:cs="Times New Roman"/>
          <w:color w:val="000000"/>
        </w:rPr>
        <w:t xml:space="preserve">(Lu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2017)</w:t>
      </w:r>
      <w:moveTo w:id="147" w:author="Amanpreet Kaur" w:date="2025-01-23T10:45:00Z" w16du:dateUtc="2025-01-23T16:45:00Z">
        <w:r>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We also calculated the absolute abundance estimates for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by combining their relative abundance with the total DNA content in each sample. Microbiota density, expressed as total DNA (ng) per mg of fresh sample, was computed for each sample. This information was utilized to determine the absolute abundance of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by multiplying the amount of DNA per mg of the sample with its relative abundance.</w:t>
        </w:r>
      </w:moveTo>
    </w:p>
    <w:p w14:paraId="14CCF2EB" w14:textId="67B057BB" w:rsidR="00633067" w:rsidRPr="00F10513" w:rsidRDefault="00633067" w:rsidP="007C0929">
      <w:pPr>
        <w:spacing w:line="360" w:lineRule="auto"/>
        <w:ind w:firstLine="720"/>
        <w:jc w:val="both"/>
        <w:rPr>
          <w:moveTo w:id="148" w:author="Amanpreet Kaur" w:date="2025-01-23T10:45:00Z" w16du:dateUtc="2025-01-23T16:45:00Z"/>
          <w:rFonts w:ascii="Times New Roman" w:hAnsi="Times New Roman" w:cs="Times New Roman"/>
          <w:color w:val="000000" w:themeColor="text1"/>
        </w:rPr>
      </w:pPr>
      <w:moveTo w:id="149" w:author="Amanpreet Kaur" w:date="2025-01-23T10:45:00Z" w16du:dateUtc="2025-01-23T16:45:00Z">
        <w:r w:rsidRPr="00F10513">
          <w:rPr>
            <w:rFonts w:ascii="Times New Roman" w:hAnsi="Times New Roman" w:cs="Times New Roman"/>
            <w:color w:val="000000" w:themeColor="text1"/>
          </w:rPr>
          <w:t xml:space="preserve">To explore the intraspecific diversity and dynamics of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in the metagenomic samples, we employed the </w:t>
        </w:r>
        <w:proofErr w:type="spellStart"/>
        <w:r w:rsidRPr="00F10513">
          <w:rPr>
            <w:rFonts w:ascii="Times New Roman" w:hAnsi="Times New Roman" w:cs="Times New Roman"/>
            <w:color w:val="000000" w:themeColor="text1"/>
          </w:rPr>
          <w:t>StrainEst</w:t>
        </w:r>
        <w:proofErr w:type="spellEnd"/>
        <w:r w:rsidRPr="00F10513">
          <w:rPr>
            <w:rFonts w:ascii="Times New Roman" w:hAnsi="Times New Roman" w:cs="Times New Roman"/>
            <w:color w:val="000000" w:themeColor="text1"/>
          </w:rPr>
          <w:t xml:space="preserve"> pipeline </w:t>
        </w:r>
        <w:r>
          <w:rPr>
            <w:rFonts w:ascii="Times New Roman" w:hAnsi="Times New Roman" w:cs="Times New Roman"/>
            <w:color w:val="000000" w:themeColor="text1"/>
          </w:rPr>
          <w:fldChar w:fldCharType="begin"/>
        </w:r>
      </w:moveTo>
      <w:r w:rsidR="00D11197">
        <w:rPr>
          <w:rFonts w:ascii="Times New Roman" w:hAnsi="Times New Roman" w:cs="Times New Roman"/>
          <w:color w:val="000000" w:themeColor="text1"/>
        </w:rPr>
        <w:instrText xml:space="preserve"> ADDIN ZOTERO_ITEM CSL_CITATION {"citationID":"WzoDp4GF","properties":{"formattedCitation":"(Albanese &amp; Donati, 2017)","plainCitation":"(Albanese &amp; Donati, 2017)","noteIndex":0},"citationItems":[{"id":2802,"uris":["http://zotero.org/users/10053306/items/24FG9BNQ"],"itemData":{"id":2802,"type":"article-journal","abstract":"Microbial communities are often composed by complex mixtures of multiple strains of the same species, characterized by a wide genomic and phenotypic variability. Computational methods able to identify, quantify and classify the different strains present in a sample are essential to fully exploit the potential of metagenomic sequencing in microbial ecology, with applications that range from the epidemiology of infectious diseases to the characterization of the dynamics of microbial colonization. Here we present a computational approach that uses the available genomic data to reconstruct complex strain profiles from metagenomic sequencing, quantifying the abundances of the different strains and cataloging them according to the population structure of the species. We validate the method on synthetic data sets and apply it to the characterization of the strain distribution of several important bacterial species in real samples, showing how its application provides novel insights on the structure and complexity of the microbiota.","container-title":"Nature Communications","DOI":"10.1038/s41467-017-02209-5","ISSN":"2041-1723","issue":"1","note":"number: 1\npublisher: Nature Publishing Group","page":"2260","title":"Strain profiling and epidemiology of bacterial species from metagenomic sequencing","volume":"8","author":[{"family":"Albanese","given":"Davide"},{"family":"Donati","given":"Claudio"}],"issued":{"date-parts":[["2017",12,22]]}}}],"schema":"https://github.com/citation-style-language/schema/raw/master/csl-citation.json"} </w:instrText>
      </w:r>
      <w:moveTo w:id="150" w:author="Amanpreet Kaur" w:date="2025-01-23T10:45:00Z" w16du:dateUtc="2025-01-23T16:45:00Z">
        <w:r>
          <w:rPr>
            <w:rFonts w:ascii="Times New Roman" w:hAnsi="Times New Roman" w:cs="Times New Roman"/>
            <w:color w:val="000000" w:themeColor="text1"/>
          </w:rPr>
          <w:fldChar w:fldCharType="separate"/>
        </w:r>
      </w:moveTo>
      <w:r w:rsidR="00D11197">
        <w:rPr>
          <w:rFonts w:ascii="Times New Roman" w:hAnsi="Times New Roman" w:cs="Times New Roman"/>
          <w:color w:val="000000"/>
        </w:rPr>
        <w:t>(Albanese &amp; Donati, 2017)</w:t>
      </w:r>
      <w:moveTo w:id="151" w:author="Amanpreet Kaur" w:date="2025-01-23T10:45:00Z" w16du:dateUtc="2025-01-23T16:45:00Z">
        <w:r>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 xml:space="preserve">. </w:t>
        </w:r>
        <w:proofErr w:type="spellStart"/>
        <w:r w:rsidRPr="00F10513">
          <w:rPr>
            <w:rFonts w:ascii="Times New Roman" w:hAnsi="Times New Roman" w:cs="Times New Roman"/>
            <w:color w:val="000000" w:themeColor="text1"/>
          </w:rPr>
          <w:t>StrainEst</w:t>
        </w:r>
        <w:proofErr w:type="spellEnd"/>
        <w:r w:rsidRPr="00F10513">
          <w:rPr>
            <w:rFonts w:ascii="Times New Roman" w:hAnsi="Times New Roman" w:cs="Times New Roman"/>
            <w:color w:val="000000" w:themeColor="text1"/>
          </w:rPr>
          <w:t xml:space="preserve"> is a reference-based method that utilizes single-nucleotide variant (SNV) profiles from carefully selected reference genomes. This approach enables us to estimate strains' presence and relative abundance within a given sample. Initially, we conducted SNV profiling of representative strains from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w:t>
        </w:r>
        <w:proofErr w:type="spellStart"/>
        <w:r w:rsidRPr="00F10513">
          <w:rPr>
            <w:rFonts w:ascii="Times New Roman" w:hAnsi="Times New Roman" w:cs="Times New Roman"/>
            <w:i/>
            <w:iCs/>
            <w:color w:val="000000" w:themeColor="text1"/>
          </w:rPr>
          <w:t>Xeu</w:t>
        </w:r>
        <w:proofErr w:type="spellEnd"/>
        <w:r w:rsidRPr="00F10513">
          <w:rPr>
            <w:rFonts w:ascii="Times New Roman" w:hAnsi="Times New Roman" w:cs="Times New Roman"/>
            <w:color w:val="000000" w:themeColor="text1"/>
          </w:rPr>
          <w:t xml:space="preserve">, and other </w:t>
        </w:r>
        <w:r w:rsidRPr="00F10513">
          <w:rPr>
            <w:rFonts w:ascii="Times New Roman" w:hAnsi="Times New Roman" w:cs="Times New Roman"/>
            <w:color w:val="000000" w:themeColor="text1"/>
          </w:rPr>
          <w:lastRenderedPageBreak/>
          <w:t xml:space="preserve">closely related pathovars belonging to </w:t>
        </w:r>
        <w:proofErr w:type="spellStart"/>
        <w:r w:rsidRPr="00F10513">
          <w:rPr>
            <w:rFonts w:ascii="Times New Roman" w:hAnsi="Times New Roman" w:cs="Times New Roman"/>
            <w:i/>
            <w:iCs/>
            <w:color w:val="000000" w:themeColor="text1"/>
          </w:rPr>
          <w:t>Xeu</w:t>
        </w:r>
        <w:proofErr w:type="spellEnd"/>
        <w:r w:rsidRPr="00F10513">
          <w:rPr>
            <w:rFonts w:ascii="Times New Roman" w:hAnsi="Times New Roman" w:cs="Times New Roman"/>
            <w:color w:val="000000" w:themeColor="text1"/>
          </w:rPr>
          <w:t xml:space="preserve"> species complex to determine their presence. A second round of profiling was done to identify the diversity of </w:t>
        </w:r>
        <w:proofErr w:type="spellStart"/>
        <w:r w:rsidRPr="00893386">
          <w:rPr>
            <w:rFonts w:ascii="Times New Roman" w:hAnsi="Times New Roman" w:cs="Times New Roman"/>
            <w:i/>
            <w:iCs/>
            <w:color w:val="000000" w:themeColor="text1"/>
          </w:rPr>
          <w:t>Xp</w:t>
        </w:r>
        <w:proofErr w:type="spellEnd"/>
        <w:r w:rsidRPr="00893386">
          <w:rPr>
            <w:rFonts w:ascii="Times New Roman" w:hAnsi="Times New Roman" w:cs="Times New Roman"/>
            <w:i/>
            <w:iCs/>
            <w:color w:val="000000" w:themeColor="text1"/>
          </w:rPr>
          <w:t xml:space="preserve"> </w:t>
        </w:r>
        <w:r w:rsidRPr="00F10513">
          <w:rPr>
            <w:rFonts w:ascii="Times New Roman" w:hAnsi="Times New Roman" w:cs="Times New Roman"/>
            <w:color w:val="000000" w:themeColor="text1"/>
          </w:rPr>
          <w:t xml:space="preserve">strains. A representative genome from each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SC </w:t>
        </w:r>
      </w:moveTo>
      <w:ins w:id="152" w:author="Amanpreet Kaur" w:date="2025-01-23T11:11:00Z" w16du:dateUtc="2025-01-23T17:11:00Z">
        <w:r w:rsidR="00B44A06">
          <w:rPr>
            <w:rFonts w:ascii="Times New Roman" w:hAnsi="Times New Roman" w:cs="Times New Roman"/>
            <w:color w:val="000000" w:themeColor="text1"/>
          </w:rPr>
          <w:t>(</w:t>
        </w:r>
        <w:r w:rsidR="00B44A06" w:rsidRPr="00B44A06">
          <w:rPr>
            <w:rFonts w:ascii="Times New Roman" w:hAnsi="Times New Roman" w:cs="Times New Roman"/>
            <w:color w:val="000000" w:themeColor="text1"/>
          </w:rPr>
          <w:t>SC1</w:t>
        </w:r>
        <w:r w:rsidR="00B44A06">
          <w:rPr>
            <w:rFonts w:ascii="Times New Roman" w:hAnsi="Times New Roman" w:cs="Times New Roman"/>
            <w:color w:val="000000" w:themeColor="text1"/>
          </w:rPr>
          <w:t xml:space="preserve">: </w:t>
        </w:r>
        <w:r w:rsidR="00B44A06" w:rsidRPr="00B44A06">
          <w:rPr>
            <w:rFonts w:ascii="Times New Roman" w:hAnsi="Times New Roman" w:cs="Times New Roman"/>
            <w:color w:val="000000" w:themeColor="text1"/>
          </w:rPr>
          <w:t>DSM18975</w:t>
        </w:r>
      </w:ins>
      <w:ins w:id="153" w:author="Amanpreet Kaur" w:date="2025-01-23T11:12:00Z" w16du:dateUtc="2025-01-23T17:12:00Z">
        <w:r w:rsidR="00B44A06">
          <w:rPr>
            <w:rFonts w:ascii="Times New Roman" w:hAnsi="Times New Roman" w:cs="Times New Roman"/>
            <w:color w:val="000000" w:themeColor="text1"/>
          </w:rPr>
          <w:t xml:space="preserve"> </w:t>
        </w:r>
      </w:ins>
      <w:ins w:id="154" w:author="Amanpreet Kaur" w:date="2025-01-23T11:13:00Z" w16du:dateUtc="2025-01-23T17:13:00Z">
        <w:r w:rsidR="00B44A06">
          <w:rPr>
            <w:rFonts w:ascii="Times New Roman" w:hAnsi="Times New Roman" w:cs="Times New Roman"/>
            <w:color w:val="000000" w:themeColor="text1"/>
          </w:rPr>
          <w:t>(</w:t>
        </w:r>
        <w:r w:rsidR="007C0929" w:rsidRPr="007C0929">
          <w:rPr>
            <w:rFonts w:ascii="Times New Roman" w:hAnsi="Times New Roman" w:cs="Times New Roman"/>
            <w:color w:val="000000" w:themeColor="text1"/>
          </w:rPr>
          <w:t>GCF_013112235.1</w:t>
        </w:r>
        <w:r w:rsidR="00B44A06">
          <w:rPr>
            <w:rFonts w:ascii="Times New Roman" w:hAnsi="Times New Roman" w:cs="Times New Roman"/>
            <w:color w:val="000000" w:themeColor="text1"/>
          </w:rPr>
          <w:t>)</w:t>
        </w:r>
      </w:ins>
      <w:ins w:id="155" w:author="Amanpreet Kaur" w:date="2025-01-23T11:11:00Z" w16du:dateUtc="2025-01-23T17:11:00Z">
        <w:r w:rsidR="00B44A06">
          <w:rPr>
            <w:rFonts w:ascii="Times New Roman" w:hAnsi="Times New Roman" w:cs="Times New Roman"/>
            <w:color w:val="000000" w:themeColor="text1"/>
          </w:rPr>
          <w:t xml:space="preserve">; </w:t>
        </w:r>
        <w:r w:rsidR="00B44A06" w:rsidRPr="00B44A06">
          <w:rPr>
            <w:rFonts w:ascii="Times New Roman" w:hAnsi="Times New Roman" w:cs="Times New Roman"/>
            <w:color w:val="000000" w:themeColor="text1"/>
          </w:rPr>
          <w:t>SC2</w:t>
        </w:r>
        <w:r w:rsidR="00B44A06">
          <w:rPr>
            <w:rFonts w:ascii="Times New Roman" w:hAnsi="Times New Roman" w:cs="Times New Roman"/>
            <w:color w:val="000000" w:themeColor="text1"/>
          </w:rPr>
          <w:t xml:space="preserve">: </w:t>
        </w:r>
        <w:r w:rsidR="00B44A06" w:rsidRPr="00B44A06">
          <w:rPr>
            <w:rFonts w:ascii="Times New Roman" w:hAnsi="Times New Roman" w:cs="Times New Roman"/>
            <w:color w:val="000000" w:themeColor="text1"/>
          </w:rPr>
          <w:t>JK54-6</w:t>
        </w:r>
      </w:ins>
      <w:ins w:id="156" w:author="Amanpreet Kaur" w:date="2025-01-23T11:14:00Z" w16du:dateUtc="2025-01-23T17:14:00Z">
        <w:r w:rsidR="007C0929">
          <w:rPr>
            <w:rFonts w:ascii="Times New Roman" w:hAnsi="Times New Roman" w:cs="Times New Roman"/>
            <w:color w:val="000000" w:themeColor="text1"/>
          </w:rPr>
          <w:t xml:space="preserve"> (</w:t>
        </w:r>
        <w:r w:rsidR="007C0929" w:rsidRPr="007C0929">
          <w:rPr>
            <w:rFonts w:ascii="Times New Roman" w:hAnsi="Times New Roman" w:cs="Times New Roman"/>
            <w:color w:val="000000" w:themeColor="text1"/>
          </w:rPr>
          <w:t>GCA_019987275.1</w:t>
        </w:r>
        <w:r w:rsidR="007C0929">
          <w:rPr>
            <w:rFonts w:ascii="Times New Roman" w:hAnsi="Times New Roman" w:cs="Times New Roman"/>
            <w:color w:val="000000" w:themeColor="text1"/>
          </w:rPr>
          <w:t>)</w:t>
        </w:r>
      </w:ins>
      <w:ins w:id="157" w:author="Amanpreet Kaur" w:date="2025-01-23T11:11:00Z" w16du:dateUtc="2025-01-23T17:11:00Z">
        <w:r w:rsidR="00B44A06">
          <w:rPr>
            <w:rFonts w:ascii="Times New Roman" w:hAnsi="Times New Roman" w:cs="Times New Roman"/>
            <w:color w:val="000000" w:themeColor="text1"/>
          </w:rPr>
          <w:t xml:space="preserve">; SC3: </w:t>
        </w:r>
        <w:r w:rsidR="00B44A06" w:rsidRPr="00B44A06">
          <w:rPr>
            <w:rFonts w:ascii="Times New Roman" w:hAnsi="Times New Roman" w:cs="Times New Roman"/>
            <w:color w:val="000000" w:themeColor="text1"/>
          </w:rPr>
          <w:t>JK5-1</w:t>
        </w:r>
      </w:ins>
      <w:ins w:id="158" w:author="Amanpreet Kaur" w:date="2025-01-23T11:14:00Z" w16du:dateUtc="2025-01-23T17:14:00Z">
        <w:r w:rsidR="007C0929">
          <w:rPr>
            <w:rFonts w:ascii="Times New Roman" w:hAnsi="Times New Roman" w:cs="Times New Roman"/>
            <w:color w:val="000000" w:themeColor="text1"/>
          </w:rPr>
          <w:t xml:space="preserve"> (</w:t>
        </w:r>
        <w:r w:rsidR="007C0929" w:rsidRPr="007C0929">
          <w:rPr>
            <w:rFonts w:ascii="Times New Roman" w:hAnsi="Times New Roman" w:cs="Times New Roman"/>
            <w:color w:val="000000" w:themeColor="text1"/>
          </w:rPr>
          <w:t>GCA_019991865.1</w:t>
        </w:r>
        <w:r w:rsidR="007C0929">
          <w:rPr>
            <w:rFonts w:ascii="Times New Roman" w:hAnsi="Times New Roman" w:cs="Times New Roman"/>
            <w:color w:val="000000" w:themeColor="text1"/>
          </w:rPr>
          <w:t>)</w:t>
        </w:r>
      </w:ins>
      <w:ins w:id="159" w:author="Amanpreet Kaur" w:date="2025-01-23T11:11:00Z" w16du:dateUtc="2025-01-23T17:11:00Z">
        <w:r w:rsidR="00B44A06">
          <w:rPr>
            <w:rFonts w:ascii="Times New Roman" w:hAnsi="Times New Roman" w:cs="Times New Roman"/>
            <w:color w:val="000000" w:themeColor="text1"/>
          </w:rPr>
          <w:t xml:space="preserve">; SC4: </w:t>
        </w:r>
        <w:r w:rsidR="00B44A06" w:rsidRPr="00B44A06">
          <w:rPr>
            <w:rFonts w:ascii="Times New Roman" w:hAnsi="Times New Roman" w:cs="Times New Roman"/>
            <w:color w:val="000000" w:themeColor="text1"/>
          </w:rPr>
          <w:t>JK23-1</w:t>
        </w:r>
      </w:ins>
      <w:ins w:id="160" w:author="Amanpreet Kaur" w:date="2025-01-23T11:14:00Z" w16du:dateUtc="2025-01-23T17:14:00Z">
        <w:r w:rsidR="007C0929">
          <w:rPr>
            <w:rFonts w:ascii="Times New Roman" w:hAnsi="Times New Roman" w:cs="Times New Roman"/>
            <w:color w:val="000000" w:themeColor="text1"/>
          </w:rPr>
          <w:t xml:space="preserve"> (</w:t>
        </w:r>
        <w:r w:rsidR="007C0929" w:rsidRPr="007C0929">
          <w:rPr>
            <w:rFonts w:ascii="Times New Roman" w:hAnsi="Times New Roman" w:cs="Times New Roman"/>
            <w:color w:val="000000" w:themeColor="text1"/>
          </w:rPr>
          <w:t>GCA_019989705.1</w:t>
        </w:r>
        <w:r w:rsidR="007C0929">
          <w:rPr>
            <w:rFonts w:ascii="Times New Roman" w:hAnsi="Times New Roman" w:cs="Times New Roman"/>
            <w:color w:val="000000" w:themeColor="text1"/>
          </w:rPr>
          <w:t>)</w:t>
        </w:r>
      </w:ins>
      <w:ins w:id="161" w:author="Amanpreet Kaur" w:date="2025-01-23T11:11:00Z" w16du:dateUtc="2025-01-23T17:11:00Z">
        <w:r w:rsidR="00B44A06">
          <w:rPr>
            <w:rFonts w:ascii="Times New Roman" w:hAnsi="Times New Roman" w:cs="Times New Roman"/>
            <w:color w:val="000000" w:themeColor="text1"/>
          </w:rPr>
          <w:t xml:space="preserve">; SC5: </w:t>
        </w:r>
        <w:r w:rsidR="00B44A06" w:rsidRPr="00B44A06">
          <w:rPr>
            <w:rFonts w:ascii="Times New Roman" w:hAnsi="Times New Roman" w:cs="Times New Roman"/>
            <w:color w:val="000000" w:themeColor="text1"/>
          </w:rPr>
          <w:t>AL33</w:t>
        </w:r>
      </w:ins>
      <w:ins w:id="162" w:author="Amanpreet Kaur" w:date="2025-01-23T11:15:00Z" w16du:dateUtc="2025-01-23T17:15:00Z">
        <w:r w:rsidR="007C0929">
          <w:rPr>
            <w:rFonts w:ascii="Times New Roman" w:hAnsi="Times New Roman" w:cs="Times New Roman"/>
            <w:color w:val="000000" w:themeColor="text1"/>
          </w:rPr>
          <w:t xml:space="preserve"> (</w:t>
        </w:r>
        <w:r w:rsidR="007C0929" w:rsidRPr="007C0929">
          <w:rPr>
            <w:rFonts w:ascii="Times New Roman" w:hAnsi="Times New Roman" w:cs="Times New Roman"/>
            <w:color w:val="000000" w:themeColor="text1"/>
          </w:rPr>
          <w:t>GCF_007713965.1</w:t>
        </w:r>
        <w:r w:rsidR="007C0929">
          <w:rPr>
            <w:rFonts w:ascii="Times New Roman" w:hAnsi="Times New Roman" w:cs="Times New Roman"/>
            <w:color w:val="000000" w:themeColor="text1"/>
          </w:rPr>
          <w:t>)</w:t>
        </w:r>
      </w:ins>
      <w:ins w:id="163" w:author="Amanpreet Kaur" w:date="2025-01-23T11:11:00Z" w16du:dateUtc="2025-01-23T17:11:00Z">
        <w:r w:rsidR="00B44A06">
          <w:rPr>
            <w:rFonts w:ascii="Times New Roman" w:hAnsi="Times New Roman" w:cs="Times New Roman"/>
            <w:color w:val="000000" w:themeColor="text1"/>
          </w:rPr>
          <w:t xml:space="preserve">; SC6: </w:t>
        </w:r>
        <w:r w:rsidR="00B44A06" w:rsidRPr="00B44A06">
          <w:rPr>
            <w:rFonts w:ascii="Times New Roman" w:hAnsi="Times New Roman" w:cs="Times New Roman"/>
            <w:color w:val="000000" w:themeColor="text1"/>
          </w:rPr>
          <w:t>Tu-09</w:t>
        </w:r>
      </w:ins>
      <w:ins w:id="164" w:author="Amanpreet Kaur" w:date="2025-01-23T11:15:00Z" w16du:dateUtc="2025-01-23T17:15:00Z">
        <w:r w:rsidR="007C0929">
          <w:rPr>
            <w:rFonts w:ascii="Times New Roman" w:hAnsi="Times New Roman" w:cs="Times New Roman"/>
            <w:color w:val="000000" w:themeColor="text1"/>
          </w:rPr>
          <w:t xml:space="preserve"> (</w:t>
        </w:r>
        <w:r w:rsidR="007C0929" w:rsidRPr="007C0929">
          <w:rPr>
            <w:rFonts w:ascii="Times New Roman" w:hAnsi="Times New Roman" w:cs="Times New Roman"/>
            <w:color w:val="000000" w:themeColor="text1"/>
          </w:rPr>
          <w:t>GCF_028598865.1</w:t>
        </w:r>
        <w:r w:rsidR="007C0929">
          <w:rPr>
            <w:rFonts w:ascii="Times New Roman" w:hAnsi="Times New Roman" w:cs="Times New Roman"/>
            <w:color w:val="000000" w:themeColor="text1"/>
          </w:rPr>
          <w:t>)</w:t>
        </w:r>
      </w:ins>
      <w:ins w:id="165" w:author="Amanpreet Kaur" w:date="2025-01-23T11:11:00Z" w16du:dateUtc="2025-01-23T17:11:00Z">
        <w:r w:rsidR="00B44A06">
          <w:rPr>
            <w:rFonts w:ascii="Times New Roman" w:hAnsi="Times New Roman" w:cs="Times New Roman"/>
            <w:color w:val="000000" w:themeColor="text1"/>
          </w:rPr>
          <w:t xml:space="preserve">; SC7: </w:t>
        </w:r>
        <w:r w:rsidR="00B44A06" w:rsidRPr="00B44A06">
          <w:rPr>
            <w:rFonts w:ascii="Times New Roman" w:hAnsi="Times New Roman" w:cs="Times New Roman"/>
            <w:color w:val="000000" w:themeColor="text1"/>
          </w:rPr>
          <w:t>BRIP62405</w:t>
        </w:r>
      </w:ins>
      <w:ins w:id="166" w:author="Amanpreet Kaur" w:date="2025-01-23T11:15:00Z" w16du:dateUtc="2025-01-23T17:15:00Z">
        <w:r w:rsidR="007C0929">
          <w:rPr>
            <w:rFonts w:ascii="Times New Roman" w:hAnsi="Times New Roman" w:cs="Times New Roman"/>
            <w:color w:val="000000" w:themeColor="text1"/>
          </w:rPr>
          <w:t xml:space="preserve"> (</w:t>
        </w:r>
        <w:r w:rsidR="007C0929" w:rsidRPr="007C0929">
          <w:rPr>
            <w:rFonts w:ascii="Times New Roman" w:hAnsi="Times New Roman" w:cs="Times New Roman"/>
            <w:color w:val="000000" w:themeColor="text1"/>
          </w:rPr>
          <w:t>GCF_003993035.1</w:t>
        </w:r>
        <w:r w:rsidR="007C0929">
          <w:rPr>
            <w:rFonts w:ascii="Times New Roman" w:hAnsi="Times New Roman" w:cs="Times New Roman"/>
            <w:color w:val="000000" w:themeColor="text1"/>
          </w:rPr>
          <w:t>)</w:t>
        </w:r>
      </w:ins>
      <w:ins w:id="167" w:author="Amanpreet Kaur" w:date="2025-01-23T11:11:00Z" w16du:dateUtc="2025-01-23T17:11:00Z">
        <w:r w:rsidR="00B44A06">
          <w:rPr>
            <w:rFonts w:ascii="Times New Roman" w:hAnsi="Times New Roman" w:cs="Times New Roman"/>
            <w:color w:val="000000" w:themeColor="text1"/>
          </w:rPr>
          <w:t xml:space="preserve">; SC8: </w:t>
        </w:r>
        <w:r w:rsidR="00B44A06" w:rsidRPr="00B44A06">
          <w:rPr>
            <w:rFonts w:ascii="Times New Roman" w:hAnsi="Times New Roman" w:cs="Times New Roman"/>
            <w:color w:val="000000" w:themeColor="text1"/>
          </w:rPr>
          <w:t>JK42-6</w:t>
        </w:r>
      </w:ins>
      <w:ins w:id="168" w:author="Amanpreet Kaur" w:date="2025-01-23T11:15:00Z" w16du:dateUtc="2025-01-23T17:15:00Z">
        <w:r w:rsidR="007C0929">
          <w:rPr>
            <w:rFonts w:ascii="Times New Roman" w:hAnsi="Times New Roman" w:cs="Times New Roman"/>
            <w:color w:val="000000" w:themeColor="text1"/>
          </w:rPr>
          <w:t xml:space="preserve"> (</w:t>
        </w:r>
        <w:r w:rsidR="007C0929" w:rsidRPr="007C0929">
          <w:rPr>
            <w:rFonts w:ascii="Times New Roman" w:hAnsi="Times New Roman" w:cs="Times New Roman"/>
            <w:color w:val="000000" w:themeColor="text1"/>
          </w:rPr>
          <w:t>GCA_019988025.1</w:t>
        </w:r>
        <w:r w:rsidR="007C0929">
          <w:rPr>
            <w:rFonts w:ascii="Times New Roman" w:hAnsi="Times New Roman" w:cs="Times New Roman"/>
            <w:color w:val="000000" w:themeColor="text1"/>
          </w:rPr>
          <w:t>)</w:t>
        </w:r>
      </w:ins>
      <w:ins w:id="169" w:author="Amanpreet Kaur" w:date="2025-01-23T11:11:00Z" w16du:dateUtc="2025-01-23T17:11:00Z">
        <w:r w:rsidR="00B44A06">
          <w:rPr>
            <w:rFonts w:ascii="Times New Roman" w:hAnsi="Times New Roman" w:cs="Times New Roman"/>
            <w:color w:val="000000" w:themeColor="text1"/>
          </w:rPr>
          <w:t>)</w:t>
        </w:r>
        <w:r w:rsidR="00B44A06" w:rsidRPr="00F10513">
          <w:rPr>
            <w:rFonts w:ascii="Times New Roman" w:hAnsi="Times New Roman" w:cs="Times New Roman"/>
            <w:color w:val="000000" w:themeColor="text1"/>
          </w:rPr>
          <w:t xml:space="preserve"> </w:t>
        </w:r>
      </w:ins>
      <w:moveTo w:id="170" w:author="Amanpreet Kaur" w:date="2025-01-23T10:45:00Z" w16du:dateUtc="2025-01-23T16:45:00Z">
        <w:r w:rsidRPr="00F10513">
          <w:rPr>
            <w:rFonts w:ascii="Times New Roman" w:hAnsi="Times New Roman" w:cs="Times New Roman"/>
            <w:color w:val="000000" w:themeColor="text1"/>
          </w:rPr>
          <w:t xml:space="preserve">(Fig </w:t>
        </w:r>
      </w:moveTo>
      <w:ins w:id="171" w:author="Amanpreet Kaur" w:date="2025-01-23T11:11:00Z" w16du:dateUtc="2025-01-23T17:11:00Z">
        <w:r w:rsidR="00B44A06">
          <w:rPr>
            <w:rFonts w:ascii="Times New Roman" w:hAnsi="Times New Roman" w:cs="Times New Roman"/>
            <w:color w:val="000000" w:themeColor="text1"/>
          </w:rPr>
          <w:t>3</w:t>
        </w:r>
      </w:ins>
      <w:moveTo w:id="172" w:author="Amanpreet Kaur" w:date="2025-01-23T10:45:00Z" w16du:dateUtc="2025-01-23T16:45:00Z">
        <w:del w:id="173" w:author="Amanpreet Kaur" w:date="2025-01-23T11:11:00Z" w16du:dateUtc="2025-01-23T17:11:00Z">
          <w:r w:rsidDel="00B44A06">
            <w:rPr>
              <w:rFonts w:ascii="Times New Roman" w:hAnsi="Times New Roman" w:cs="Times New Roman"/>
              <w:color w:val="000000" w:themeColor="text1"/>
            </w:rPr>
            <w:delText>2</w:delText>
          </w:r>
        </w:del>
        <w:r w:rsidRPr="00F10513">
          <w:rPr>
            <w:rFonts w:ascii="Times New Roman" w:hAnsi="Times New Roman" w:cs="Times New Roman"/>
            <w:color w:val="000000" w:themeColor="text1"/>
          </w:rPr>
          <w:t>)</w:t>
        </w:r>
      </w:moveTo>
      <w:ins w:id="174" w:author="Amanpreet Kaur" w:date="2025-01-23T11:16:00Z" w16du:dateUtc="2025-01-23T17:16:00Z">
        <w:r w:rsidR="007C0929">
          <w:rPr>
            <w:rFonts w:ascii="Times New Roman" w:hAnsi="Times New Roman" w:cs="Times New Roman"/>
            <w:color w:val="000000" w:themeColor="text1"/>
          </w:rPr>
          <w:t xml:space="preserve"> </w:t>
        </w:r>
      </w:ins>
      <w:moveTo w:id="175" w:author="Amanpreet Kaur" w:date="2025-01-23T10:45:00Z" w16du:dateUtc="2025-01-23T16:45:00Z">
        <w:del w:id="176" w:author="Amanpreet Kaur" w:date="2025-01-23T11:15:00Z" w16du:dateUtc="2025-01-23T17:15:00Z">
          <w:r w:rsidRPr="00F10513" w:rsidDel="007C0929">
            <w:rPr>
              <w:rFonts w:ascii="Times New Roman" w:hAnsi="Times New Roman" w:cs="Times New Roman"/>
              <w:color w:val="000000" w:themeColor="text1"/>
            </w:rPr>
            <w:delText xml:space="preserve"> </w:delText>
          </w:r>
        </w:del>
        <w:r w:rsidRPr="00F10513">
          <w:rPr>
            <w:rFonts w:ascii="Times New Roman" w:hAnsi="Times New Roman" w:cs="Times New Roman"/>
            <w:color w:val="000000" w:themeColor="text1"/>
          </w:rPr>
          <w:t xml:space="preserve">was selected and aligned against the completed reference genome of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i/>
            <w:iCs/>
            <w:color w:val="000000" w:themeColor="text1"/>
          </w:rPr>
          <w:t xml:space="preserve"> </w:t>
        </w:r>
        <w:r w:rsidRPr="00F10513">
          <w:rPr>
            <w:rFonts w:ascii="Times New Roman" w:hAnsi="Times New Roman" w:cs="Times New Roman"/>
            <w:color w:val="000000" w:themeColor="text1"/>
          </w:rPr>
          <w:t xml:space="preserve">strain 91-118 using the </w:t>
        </w:r>
        <w:proofErr w:type="spellStart"/>
        <w:r w:rsidRPr="00F10513">
          <w:rPr>
            <w:rFonts w:ascii="Times New Roman" w:hAnsi="Times New Roman" w:cs="Times New Roman"/>
            <w:color w:val="000000" w:themeColor="text1"/>
          </w:rPr>
          <w:t>MUMmer</w:t>
        </w:r>
        <w:proofErr w:type="spellEnd"/>
        <w:r w:rsidRPr="00F10513">
          <w:rPr>
            <w:rFonts w:ascii="Times New Roman" w:hAnsi="Times New Roman" w:cs="Times New Roman"/>
            <w:color w:val="000000" w:themeColor="text1"/>
          </w:rPr>
          <w:t xml:space="preserve"> algorithm </w:t>
        </w:r>
        <w:r>
          <w:rPr>
            <w:rFonts w:ascii="Times New Roman" w:hAnsi="Times New Roman" w:cs="Times New Roman"/>
            <w:color w:val="000000" w:themeColor="text1"/>
          </w:rPr>
          <w:fldChar w:fldCharType="begin"/>
        </w:r>
      </w:moveTo>
      <w:r w:rsidR="00D11197">
        <w:rPr>
          <w:rFonts w:ascii="Times New Roman" w:hAnsi="Times New Roman" w:cs="Times New Roman"/>
          <w:color w:val="000000" w:themeColor="text1"/>
        </w:rPr>
        <w:instrText xml:space="preserve"> ADDIN ZOTERO_ITEM CSL_CITATION {"citationID":"27zJMVaB","properties":{"formattedCitation":"(Kurtz {\\i{}et al.}, 2004)","plainCitation":"(Kurtz et al., 2004)","noteIndex":0},"citationItems":[{"id":2486,"uris":["http://zotero.org/users/10053306/items/GHEGUX24"],"itemData":{"id":2486,"type":"article-journal","abstract":"The newest version of MUMmer easily handles comparisons of large eukaryotic genomes at varying evolutionary distances, as demonstrated by applications to multiple genomes. Two new graphical viewing tools provide alternative ways to analyze genome alignments. The new system is the first version of MUMmer to be released as open-source software. This allows other developers to contribute to the code base and freely redistribute the code. The MUMmer sources are available at http://www.tigr.org/software/mummer.","container-title":"Genome biology","DOI":"10.1186/gb-2004-5-2-r12","ISSN":"1474-760X","issue":"2","note":"number: 2\nPMID: 14759262\npublisher: BioMed Central","page":"R12","title":"Versatile and open software for comparing large genomes.","volume":"5","author":[{"family":"Kurtz","given":"Stefan"},{"family":"Phillippy","given":"Adam"},{"family":"Delcher","given":"Arthur L"},{"family":"Smoot","given":"Michael"},{"family":"Shumway","given":"Martin"},{"family":"Antonescu","given":"Corina"},{"family":"Salzberg","given":"Steven L"}],"issued":{"date-parts":[["2004"]]}}}],"schema":"https://github.com/citation-style-language/schema/raw/master/csl-citation.json"} </w:instrText>
      </w:r>
      <w:moveTo w:id="177" w:author="Amanpreet Kaur" w:date="2025-01-23T10:45:00Z" w16du:dateUtc="2025-01-23T16:45:00Z">
        <w:r>
          <w:rPr>
            <w:rFonts w:ascii="Times New Roman" w:hAnsi="Times New Roman" w:cs="Times New Roman"/>
            <w:color w:val="000000" w:themeColor="text1"/>
          </w:rPr>
          <w:fldChar w:fldCharType="separate"/>
        </w:r>
      </w:moveTo>
      <w:r w:rsidR="00D11197" w:rsidRPr="00D11197">
        <w:rPr>
          <w:rFonts w:ascii="Times New Roman" w:hAnsi="Times New Roman" w:cs="Times New Roman"/>
          <w:color w:val="000000"/>
        </w:rPr>
        <w:t xml:space="preserve">(Kurtz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2004)</w:t>
      </w:r>
      <w:moveTo w:id="178" w:author="Amanpreet Kaur" w:date="2025-01-23T10:45:00Z" w16du:dateUtc="2025-01-23T16:45:00Z">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 xml:space="preserve">This genome alignment was used to construct a SNV matrix, where each row corresponded to a variable position in the reference genome, and columns contained allelic variants present in the reference strains. This matrix was used as a reference in modeling strain level abundance. </w:t>
        </w:r>
      </w:moveTo>
    </w:p>
    <w:p w14:paraId="158FD573" w14:textId="4FF86051" w:rsidR="00633067" w:rsidDel="00FF2E1B" w:rsidRDefault="00633067" w:rsidP="00FF2E1B">
      <w:pPr>
        <w:spacing w:line="360" w:lineRule="auto"/>
        <w:ind w:firstLine="720"/>
        <w:jc w:val="both"/>
        <w:rPr>
          <w:del w:id="179" w:author="Amanpreet Kaur" w:date="2025-01-23T11:36:00Z" w16du:dateUtc="2025-01-23T17:36:00Z"/>
          <w:rFonts w:cs="Times New Roman"/>
        </w:rPr>
      </w:pPr>
      <w:moveTo w:id="180" w:author="Amanpreet Kaur" w:date="2025-01-23T10:45:00Z" w16du:dateUtc="2025-01-23T16:45:00Z">
        <w:r w:rsidRPr="00F10513">
          <w:rPr>
            <w:rFonts w:ascii="Times New Roman" w:hAnsi="Times New Roman" w:cs="Times New Roman"/>
            <w:color w:val="000000" w:themeColor="text1"/>
          </w:rPr>
          <w:t xml:space="preserve">To assess the diversity of </w:t>
        </w:r>
        <w:proofErr w:type="spellStart"/>
        <w:r w:rsidRPr="00F10513">
          <w:rPr>
            <w:rFonts w:ascii="Times New Roman" w:hAnsi="Times New Roman" w:cs="Times New Roman"/>
            <w:i/>
            <w:iCs/>
            <w:color w:val="000000" w:themeColor="text1"/>
          </w:rPr>
          <w:t>Xp</w:t>
        </w:r>
        <w:proofErr w:type="spellEnd"/>
        <w:r w:rsidRPr="00F10513">
          <w:rPr>
            <w:rFonts w:ascii="Times New Roman" w:hAnsi="Times New Roman" w:cs="Times New Roman"/>
            <w:color w:val="000000" w:themeColor="text1"/>
          </w:rPr>
          <w:t xml:space="preserve"> SCs within the samples, we computed the Shannon diversity index (Shannon-Wiener diversity index) using the "diversity()" function from the R package </w:t>
        </w:r>
        <w:r w:rsidRPr="00F10513">
          <w:rPr>
            <w:rFonts w:ascii="Times New Roman" w:hAnsi="Times New Roman" w:cs="Times New Roman"/>
            <w:i/>
            <w:iCs/>
            <w:color w:val="000000" w:themeColor="text1"/>
          </w:rPr>
          <w:t>vegan</w:t>
        </w:r>
        <w:r w:rsidRPr="00F10513">
          <w:rPr>
            <w:rFonts w:ascii="Times New Roman" w:hAnsi="Times New Roman" w:cs="Times New Roman"/>
            <w:color w:val="000000" w:themeColor="text1"/>
          </w:rPr>
          <w:t xml:space="preserve"> (v2.6-4) </w:t>
        </w:r>
        <w:r w:rsidRPr="00F10513">
          <w:rPr>
            <w:rFonts w:ascii="Times New Roman" w:hAnsi="Times New Roman" w:cs="Times New Roman"/>
            <w:color w:val="000000" w:themeColor="text1"/>
          </w:rPr>
          <w:fldChar w:fldCharType="begin"/>
        </w:r>
      </w:moveTo>
      <w:r w:rsidR="00D11197">
        <w:rPr>
          <w:rFonts w:ascii="Times New Roman" w:hAnsi="Times New Roman" w:cs="Times New Roman"/>
          <w:color w:val="000000" w:themeColor="text1"/>
        </w:rPr>
        <w:instrText xml:space="preserve"> ADDIN ZOTERO_ITEM CSL_CITATION {"citationID":"LM3ybA5O","properties":{"formattedCitation":"(Dixon, 2003)","plainCitation":"(Dixon, 2003)","noteIndex":0},"citationItems":[{"id":"yQOBYZgA/SdOG2Ee5","uris":["http://zotero.org/users/9239339/items/K2FCWP9L"],"itemData":{"id":143,"type":"article-journal","abstract":"Abstract. VEGAN adds vegetation analysis functions to the general-purpose statistical program R. Both R and VEGAN can be downloaded for free. VEGAN implements several ordination methods, including Canonical Correspondence Analysis and Non-metric Multidimensional Scaling, vector fitting of environmental variables, randomization tests, and various other analyses of vegetation data. It can be used for large data. Graphical output can be customized using the R language's extensive graphics capabilities. VEGAN is appropriate for routine and research use, if you are willing to learn some R.","container-title":"Journal of Vegetation Science","DOI":"10.1111/j.1654-1103.2003.tb02228.x","ISSN":"1654-1103","issue":"6","language":"en","note":"_eprint: https://onlinelibrary.wiley.com/doi/pdf/10.1111/j.1654-1103.2003.tb02228.x","page":"927-930","source":"Wiley Online Library","title":"VEGAN, a package of R functions for community ecology","URL":"https://onlinelibrary.wiley.com/doi/abs/10.1111/j.1654-1103.2003.tb02228.x","volume":"14","author":[{"family":"Dixon","given":"Philip"}],"accessed":{"date-parts":[["2022",3,21]]},"issued":{"date-parts":[["2003"]]}}}],"schema":"https://github.com/citation-style-language/schema/raw/master/csl-citation.json"} </w:instrText>
      </w:r>
      <w:moveTo w:id="181" w:author="Amanpreet Kaur" w:date="2025-01-23T10:45:00Z" w16du:dateUtc="2025-01-23T16:45:00Z">
        <w:r w:rsidRPr="00F10513">
          <w:rPr>
            <w:rFonts w:ascii="Times New Roman" w:hAnsi="Times New Roman" w:cs="Times New Roman"/>
            <w:color w:val="000000" w:themeColor="text1"/>
          </w:rPr>
          <w:fldChar w:fldCharType="separate"/>
        </w:r>
      </w:moveTo>
      <w:r w:rsidR="00D11197">
        <w:rPr>
          <w:rFonts w:ascii="Times New Roman" w:hAnsi="Times New Roman" w:cs="Times New Roman"/>
          <w:color w:val="000000"/>
        </w:rPr>
        <w:t>(Dixon, 2003)</w:t>
      </w:r>
      <w:moveTo w:id="182" w:author="Amanpreet Kaur" w:date="2025-01-23T10:45:00Z" w16du:dateUtc="2025-01-23T16:45:00Z">
        <w:r w:rsidRPr="00F10513">
          <w:rPr>
            <w:rFonts w:ascii="Times New Roman" w:hAnsi="Times New Roman" w:cs="Times New Roman"/>
            <w:color w:val="000000" w:themeColor="text1"/>
          </w:rPr>
          <w:fldChar w:fldCharType="end"/>
        </w:r>
        <w:r w:rsidRPr="00F10513">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The index considers the count of SCs present (richness) and their proportional distribution (evenness). A higher index value indicates greater species diversity in the habitat. When the Shannon diversity index of a sample is equal to 0, it implies that only a single SC is detected in that sample.</w:t>
        </w:r>
      </w:moveTo>
    </w:p>
    <w:p w14:paraId="6BCBFA41" w14:textId="77777777" w:rsidR="00FF2E1B" w:rsidRPr="00F10513" w:rsidRDefault="00FF2E1B" w:rsidP="00633067">
      <w:pPr>
        <w:spacing w:line="360" w:lineRule="auto"/>
        <w:ind w:firstLine="720"/>
        <w:jc w:val="both"/>
        <w:rPr>
          <w:ins w:id="183" w:author="Amanpreet Kaur" w:date="2025-01-23T11:36:00Z" w16du:dateUtc="2025-01-23T17:36:00Z"/>
          <w:moveTo w:id="184" w:author="Amanpreet Kaur" w:date="2025-01-23T10:45:00Z" w16du:dateUtc="2025-01-23T16:45:00Z"/>
          <w:rFonts w:ascii="Times New Roman" w:hAnsi="Times New Roman" w:cs="Times New Roman"/>
        </w:rPr>
      </w:pPr>
    </w:p>
    <w:p w14:paraId="49FC5978" w14:textId="30BA7225" w:rsidR="00633067" w:rsidRPr="00F10513" w:rsidDel="00FF2E1B" w:rsidRDefault="00633067">
      <w:pPr>
        <w:pStyle w:val="Heading3"/>
        <w:numPr>
          <w:ilvl w:val="0"/>
          <w:numId w:val="0"/>
        </w:numPr>
        <w:spacing w:after="240" w:line="360" w:lineRule="auto"/>
        <w:jc w:val="both"/>
        <w:rPr>
          <w:del w:id="185" w:author="Amanpreet Kaur" w:date="2025-01-23T11:35:00Z" w16du:dateUtc="2025-01-23T17:35:00Z"/>
          <w:moveTo w:id="186" w:author="Amanpreet Kaur" w:date="2025-01-23T10:45:00Z" w16du:dateUtc="2025-01-23T16:45:00Z"/>
          <w:rFonts w:cs="Times New Roman"/>
        </w:rPr>
      </w:pPr>
      <w:moveTo w:id="187" w:author="Amanpreet Kaur" w:date="2025-01-23T10:45:00Z" w16du:dateUtc="2025-01-23T16:45:00Z">
        <w:del w:id="188" w:author="Amanpreet Kaur" w:date="2025-01-23T11:35:00Z" w16du:dateUtc="2025-01-23T17:35:00Z">
          <w:r w:rsidRPr="00F10513" w:rsidDel="00FF2E1B">
            <w:rPr>
              <w:rFonts w:cs="Times New Roman"/>
            </w:rPr>
            <w:delText>Weather data</w:delText>
          </w:r>
        </w:del>
      </w:moveTo>
    </w:p>
    <w:p w14:paraId="71012F60" w14:textId="5ECAF5C0" w:rsidR="00633067" w:rsidRPr="00F10513" w:rsidDel="00FF2E1B" w:rsidRDefault="00633067">
      <w:pPr>
        <w:spacing w:after="240" w:line="360" w:lineRule="auto"/>
        <w:jc w:val="both"/>
        <w:rPr>
          <w:del w:id="189" w:author="Amanpreet Kaur" w:date="2025-01-23T11:34:00Z" w16du:dateUtc="2025-01-23T17:34:00Z"/>
          <w:moveTo w:id="190" w:author="Amanpreet Kaur" w:date="2025-01-23T10:45:00Z" w16du:dateUtc="2025-01-23T16:45:00Z"/>
          <w:rFonts w:ascii="Times New Roman" w:hAnsi="Times New Roman" w:cs="Times New Roman"/>
          <w:color w:val="000000" w:themeColor="text1"/>
        </w:rPr>
        <w:pPrChange w:id="191" w:author="Amanpreet Kaur" w:date="2025-01-23T11:36:00Z" w16du:dateUtc="2025-01-23T17:36:00Z">
          <w:pPr>
            <w:spacing w:after="240" w:line="360" w:lineRule="auto"/>
            <w:ind w:firstLine="720"/>
            <w:jc w:val="both"/>
          </w:pPr>
        </w:pPrChange>
      </w:pPr>
      <w:moveTo w:id="192" w:author="Amanpreet Kaur" w:date="2025-01-23T10:45:00Z" w16du:dateUtc="2025-01-23T16:45:00Z">
        <w:del w:id="193" w:author="Amanpreet Kaur" w:date="2025-01-23T11:35:00Z" w16du:dateUtc="2025-01-23T17:35:00Z">
          <w:r w:rsidRPr="00F10513" w:rsidDel="00FF2E1B">
            <w:rPr>
              <w:rFonts w:ascii="Times New Roman" w:hAnsi="Times New Roman" w:cs="Times New Roman"/>
              <w:color w:val="000000" w:themeColor="text1"/>
            </w:rPr>
            <w:delText xml:space="preserve">Daily climate data spanning three years for all 22 fields were compiled from the NASA Power database using the nasapower (v4.0.12) package </w:delText>
          </w:r>
          <w:r w:rsidRPr="00F10513" w:rsidDel="00FF2E1B">
            <w:rPr>
              <w:rFonts w:ascii="Times New Roman" w:hAnsi="Times New Roman" w:cs="Times New Roman"/>
              <w:color w:val="000000" w:themeColor="text1"/>
            </w:rPr>
            <w:fldChar w:fldCharType="begin"/>
          </w:r>
        </w:del>
      </w:moveTo>
      <w:del w:id="194" w:author="Amanpreet Kaur" w:date="2025-01-23T11:35:00Z" w16du:dateUtc="2025-01-23T17:35:00Z">
        <w:r w:rsidR="00D11197" w:rsidDel="00FF2E1B">
          <w:rPr>
            <w:rFonts w:ascii="Times New Roman" w:hAnsi="Times New Roman" w:cs="Times New Roman"/>
            <w:color w:val="000000" w:themeColor="text1"/>
          </w:rPr>
          <w:delInstrText xml:space="preserve"> ADDIN ZOTERO_ITEM CSL_CITATION {"citationID":"dhGajouJ","properties":{"formattedCitation":"(Sparks, 2018)","plainCitation":"(Sparks, 2018)","noteIndex":0},"citationItems":[{"id":"yQOBYZgA/gkhDy8CK","uris":["http://zotero.org/users/9239339/items/HZITDEC9"],"itemData":{"id":10,"type":"webpage","genre":"Software","language":"en","license":"CC BY 4.0","note":"publisher-place: Baltimore, Maryland, United States\npublisher: NumFOCUS\nDOI: 10.21105/joss.01035","title":"nasapower: a NASA POWER global meteorology, surface solar energy and climatology data client for R [Journal of Open Source Software, vol. 3, no. 30, 1035","title-short":"nasapower","URL":"http://joss.theoj.org/papers/10.21105/joss.01035","author":[{"family":"Sparks","given":"Adam H."}],"accessed":{"date-parts":[["2023",10,18]]},"issued":{"date-parts":[["2018",1,1]]}}}],"schema":"https://github.com/citation-style-language/schema/raw/master/csl-citation.json"} </w:delInstrText>
        </w:r>
      </w:del>
      <w:moveTo w:id="195" w:author="Amanpreet Kaur" w:date="2025-01-23T10:45:00Z" w16du:dateUtc="2025-01-23T16:45:00Z">
        <w:del w:id="196" w:author="Amanpreet Kaur" w:date="2025-01-23T11:35:00Z" w16du:dateUtc="2025-01-23T17:35:00Z">
          <w:r w:rsidRPr="00F10513" w:rsidDel="00FF2E1B">
            <w:rPr>
              <w:rFonts w:ascii="Times New Roman" w:hAnsi="Times New Roman" w:cs="Times New Roman"/>
              <w:color w:val="000000" w:themeColor="text1"/>
            </w:rPr>
            <w:fldChar w:fldCharType="separate"/>
          </w:r>
        </w:del>
      </w:moveTo>
      <w:del w:id="197" w:author="Amanpreet Kaur" w:date="2025-01-23T11:35:00Z" w16du:dateUtc="2025-01-23T17:35:00Z">
        <w:r w:rsidR="00D11197" w:rsidDel="00FF2E1B">
          <w:rPr>
            <w:rFonts w:ascii="Times New Roman" w:hAnsi="Times New Roman" w:cs="Times New Roman"/>
            <w:color w:val="000000"/>
          </w:rPr>
          <w:delText>(Sparks, 2018)</w:delText>
        </w:r>
      </w:del>
      <w:moveTo w:id="198" w:author="Amanpreet Kaur" w:date="2025-01-23T10:45:00Z" w16du:dateUtc="2025-01-23T16:45:00Z">
        <w:del w:id="199" w:author="Amanpreet Kaur" w:date="2025-01-23T11:35:00Z" w16du:dateUtc="2025-01-23T17:35:00Z">
          <w:r w:rsidRPr="00F10513" w:rsidDel="00FF2E1B">
            <w:rPr>
              <w:rFonts w:ascii="Times New Roman" w:hAnsi="Times New Roman" w:cs="Times New Roman"/>
              <w:color w:val="000000" w:themeColor="text1"/>
            </w:rPr>
            <w:fldChar w:fldCharType="end"/>
          </w:r>
          <w:r w:rsidRPr="00F10513" w:rsidDel="00FF2E1B">
            <w:rPr>
              <w:rFonts w:ascii="Times New Roman" w:hAnsi="Times New Roman" w:cs="Times New Roman"/>
              <w:color w:val="000000" w:themeColor="text1"/>
            </w:rPr>
            <w:delText xml:space="preserve"> in R. Data were collected during mid-season, end-season of summer, and fall samples as per the sampling time in Table S1. The gridded weather data used in this analysis are based on satellite observations and models and are offered globally at a horizontal resolution of 0.5° X 0.625° latitude–longitude grid cell. Weather variables, such as temperature, precipitation, solar radiation, relative humidity, wind, and others (S2</w:delText>
          </w:r>
          <w:r w:rsidRPr="00013B2F" w:rsidDel="00FF2E1B">
            <w:rPr>
              <w:rFonts w:ascii="Times New Roman" w:hAnsi="Times New Roman" w:cs="Times New Roman"/>
              <w:color w:val="000000" w:themeColor="text1"/>
            </w:rPr>
            <w:delText xml:space="preserve"> </w:delText>
          </w:r>
          <w:r w:rsidRPr="00F10513" w:rsidDel="00FF2E1B">
            <w:rPr>
              <w:rFonts w:ascii="Times New Roman" w:hAnsi="Times New Roman" w:cs="Times New Roman"/>
              <w:color w:val="000000" w:themeColor="text1"/>
            </w:rPr>
            <w:delText>Table), were consolidated over time and space</w:delText>
          </w:r>
          <w:r w:rsidDel="00FF2E1B">
            <w:rPr>
              <w:rFonts w:ascii="Times New Roman" w:hAnsi="Times New Roman" w:cs="Times New Roman"/>
              <w:color w:val="000000" w:themeColor="text1"/>
            </w:rPr>
            <w:delText xml:space="preserve">. </w:delText>
          </w:r>
          <w:r w:rsidRPr="2DBD7FEB" w:rsidDel="00FF2E1B">
            <w:rPr>
              <w:rFonts w:ascii="Times New Roman" w:eastAsia="Times New Roman" w:hAnsi="Times New Roman" w:cs="Times New Roman"/>
              <w:color w:val="000000" w:themeColor="text1"/>
            </w:rPr>
            <w:delText>The intervening period between the planting and sampling times was accounted for in the analysis for each weather parameter by calculating averages. For instance, the mid-season average was determined by averaging daily weather data from the planting date to the mid-season sampling time, which usually occurred 60 days after transplanting. The end-season average was calculated from the planting date to the end-of-season sampling time, typically 30 days after the mid-season sampling.</w:delText>
          </w:r>
          <w:r w:rsidRPr="00F10513" w:rsidDel="00FF2E1B">
            <w:rPr>
              <w:rFonts w:ascii="Times New Roman" w:hAnsi="Times New Roman" w:cs="Times New Roman"/>
              <w:color w:val="000000" w:themeColor="text1"/>
            </w:rPr>
            <w:tab/>
          </w:r>
          <w:r w:rsidDel="00FF2E1B">
            <w:rPr>
              <w:rFonts w:ascii="Times New Roman" w:hAnsi="Times New Roman" w:cs="Times New Roman"/>
              <w:color w:val="000000" w:themeColor="text1"/>
            </w:rPr>
            <w:delText>To account for interseason climatic events, v</w:delText>
          </w:r>
          <w:r w:rsidRPr="00F10513" w:rsidDel="00FF2E1B">
            <w:rPr>
              <w:rFonts w:ascii="Times New Roman" w:hAnsi="Times New Roman" w:cs="Times New Roman"/>
              <w:color w:val="000000" w:themeColor="text1"/>
            </w:rPr>
            <w:delText xml:space="preserve">ariability among the weather parameters was measured using descriptive statistics (standard deviation, skewness, entropy, and kurtosis) for all the climatic variables to see if the extreme </w:delText>
          </w:r>
          <w:r w:rsidDel="00FF2E1B">
            <w:rPr>
              <w:rFonts w:ascii="Times New Roman" w:hAnsi="Times New Roman" w:cs="Times New Roman"/>
              <w:color w:val="000000" w:themeColor="text1"/>
            </w:rPr>
            <w:delText xml:space="preserve">weather </w:delText>
          </w:r>
          <w:r w:rsidRPr="00F10513" w:rsidDel="00FF2E1B">
            <w:rPr>
              <w:rFonts w:ascii="Times New Roman" w:hAnsi="Times New Roman" w:cs="Times New Roman"/>
              <w:color w:val="000000" w:themeColor="text1"/>
            </w:rPr>
            <w:delText xml:space="preserve">events during the growing season impact disease severity, pathogen diversity, and abundance. Standard deviation measures the deviation from the mean value. A higher standard deviation indicates greater weather parameter variability, while a lower standard deviation suggests a more consistent pattern. Skewness measures the degree and direction of asymmetry. A positive skewness implies more extreme high weather parameters, while a negative skewness suggests more extreme low, with zero suggesting a symmetric distribution. Kurtosis is a measure of tail extremity reflecting the presence of outliers in a distribution </w:delText>
          </w:r>
          <w:r w:rsidRPr="00F10513" w:rsidDel="00FF2E1B">
            <w:rPr>
              <w:rFonts w:ascii="Times New Roman" w:hAnsi="Times New Roman" w:cs="Times New Roman"/>
              <w:color w:val="000000" w:themeColor="text1"/>
            </w:rPr>
            <w:fldChar w:fldCharType="begin"/>
          </w:r>
        </w:del>
      </w:moveTo>
      <w:del w:id="200" w:author="Amanpreet Kaur" w:date="2025-01-23T11:35:00Z" w16du:dateUtc="2025-01-23T17:35:00Z">
        <w:r w:rsidR="00D11197" w:rsidDel="00FF2E1B">
          <w:rPr>
            <w:rFonts w:ascii="Times New Roman" w:hAnsi="Times New Roman" w:cs="Times New Roman"/>
            <w:color w:val="000000" w:themeColor="text1"/>
          </w:rPr>
          <w:delInstrText xml:space="preserve"> ADDIN ZOTERO_ITEM CSL_CITATION {"citationID":"yW1HotMm","properties":{"formattedCitation":"(Westfall, 2014)","plainCitation":"(Westfall, 2014)","noteIndex":0},"citationItems":[{"id":"yQOBYZgA/8cKKxAKM","uris":["http://zotero.org/users/9239339/items/44R3YSH4"],"itemData":{"id":1236,"type":"article-journal","abstract":"The incorrect notion that kurtosis somehow measures \"peakedness\" (flatness, pointiness or modality) of a distribution is remarkably persistent, despite attempts by statisticians to set the record straight. This article puts the notion to rest once and for all. Kurtosis tells you virtually nothing about the shape of the peak - its only unambiguous interpretation is in terms of tail extremity; i.e., either existing outliers (for the sample kurtosis) or propensity to produce outliers (for the kurtosis of a probability distribution). To clarify this point, relevant literature is reviewed, counterexample distributions are given, and it is shown that the proportion of the kurtosis that is determined by the central μ ± σ range is usually quite small.","container-title":"The American Statistician","DOI":"10.1080/00031305.2014.917055","ISSN":"0003-1305","issue":"3","journalAbbreviation":"Am Stat","language":"eng","note":"PMID: 25678714\nPMCID: PMC4321753","page":"191-195","source":"PubMed","title":"Kurtosis as Peakedness, 1905 - 2014. R.I.P","volume":"68","author":[{"family":"Westfall","given":"Peter H."}],"issued":{"date-parts":[["2014"]]}}}],"schema":"https://github.com/citation-style-language/schema/raw/master/csl-citation.json"} </w:delInstrText>
        </w:r>
      </w:del>
      <w:moveTo w:id="201" w:author="Amanpreet Kaur" w:date="2025-01-23T10:45:00Z" w16du:dateUtc="2025-01-23T16:45:00Z">
        <w:del w:id="202" w:author="Amanpreet Kaur" w:date="2025-01-23T11:35:00Z" w16du:dateUtc="2025-01-23T17:35:00Z">
          <w:r w:rsidRPr="00F10513" w:rsidDel="00FF2E1B">
            <w:rPr>
              <w:rFonts w:ascii="Times New Roman" w:hAnsi="Times New Roman" w:cs="Times New Roman"/>
              <w:color w:val="000000" w:themeColor="text1"/>
            </w:rPr>
            <w:fldChar w:fldCharType="separate"/>
          </w:r>
        </w:del>
      </w:moveTo>
      <w:del w:id="203" w:author="Amanpreet Kaur" w:date="2025-01-23T11:35:00Z" w16du:dateUtc="2025-01-23T17:35:00Z">
        <w:r w:rsidR="00D11197" w:rsidDel="00FF2E1B">
          <w:rPr>
            <w:rFonts w:ascii="Times New Roman" w:hAnsi="Times New Roman" w:cs="Times New Roman"/>
            <w:color w:val="000000"/>
          </w:rPr>
          <w:delText>(Westfall, 2014)</w:delText>
        </w:r>
      </w:del>
      <w:moveTo w:id="204" w:author="Amanpreet Kaur" w:date="2025-01-23T10:45:00Z" w16du:dateUtc="2025-01-23T16:45:00Z">
        <w:del w:id="205" w:author="Amanpreet Kaur" w:date="2025-01-23T11:35:00Z" w16du:dateUtc="2025-01-23T17:35:00Z">
          <w:r w:rsidRPr="00F10513" w:rsidDel="00FF2E1B">
            <w:rPr>
              <w:rFonts w:ascii="Times New Roman" w:hAnsi="Times New Roman" w:cs="Times New Roman"/>
              <w:color w:val="000000" w:themeColor="text1"/>
            </w:rPr>
            <w:fldChar w:fldCharType="end"/>
          </w:r>
          <w:r w:rsidRPr="00F10513" w:rsidDel="00FF2E1B">
            <w:rPr>
              <w:rFonts w:ascii="Times New Roman" w:hAnsi="Times New Roman" w:cs="Times New Roman"/>
              <w:color w:val="000000" w:themeColor="text1"/>
            </w:rPr>
            <w:delText xml:space="preserve">. Higher positive kurtosis implies extreme weather values or outliers, while negative kurtosis indicates a flatter distribution with less extreme weather values. Similarly, entropy quantifies the level of unpredictability in the weather values. The higher the entropy, the more unpredictability in the weather fluctuations will be. </w:delText>
          </w:r>
        </w:del>
      </w:moveTo>
    </w:p>
    <w:p w14:paraId="55836D76" w14:textId="77777777" w:rsidR="00633067" w:rsidRPr="00F10513" w:rsidRDefault="00633067">
      <w:pPr>
        <w:spacing w:line="360" w:lineRule="auto"/>
        <w:ind w:firstLine="720"/>
        <w:jc w:val="both"/>
        <w:rPr>
          <w:moveTo w:id="206" w:author="Amanpreet Kaur" w:date="2025-01-23T10:45:00Z" w16du:dateUtc="2025-01-23T16:45:00Z"/>
          <w:rFonts w:ascii="Times New Roman" w:hAnsi="Times New Roman" w:cs="Times New Roman"/>
          <w:color w:val="000000" w:themeColor="text1"/>
          <w:spacing w:val="5"/>
        </w:rPr>
        <w:pPrChange w:id="207" w:author="Amanpreet Kaur" w:date="2025-01-23T11:36:00Z" w16du:dateUtc="2025-01-23T17:36:00Z">
          <w:pPr>
            <w:spacing w:line="360" w:lineRule="auto"/>
            <w:jc w:val="both"/>
          </w:pPr>
        </w:pPrChange>
      </w:pPr>
    </w:p>
    <w:p w14:paraId="2E0B1DD0" w14:textId="409851B4" w:rsidR="00633067" w:rsidRPr="00F10513" w:rsidRDefault="00FF2E1B" w:rsidP="00633067">
      <w:pPr>
        <w:pStyle w:val="Heading3"/>
        <w:numPr>
          <w:ilvl w:val="0"/>
          <w:numId w:val="0"/>
        </w:numPr>
        <w:spacing w:after="240" w:line="360" w:lineRule="auto"/>
        <w:jc w:val="both"/>
        <w:rPr>
          <w:moveTo w:id="208" w:author="Amanpreet Kaur" w:date="2025-01-23T10:45:00Z" w16du:dateUtc="2025-01-23T16:45:00Z"/>
          <w:rFonts w:cs="Times New Roman"/>
        </w:rPr>
      </w:pPr>
      <w:ins w:id="209" w:author="Amanpreet Kaur" w:date="2025-01-23T11:34:00Z" w16du:dateUtc="2025-01-23T17:34:00Z">
        <w:r>
          <w:rPr>
            <w:rFonts w:cs="Times New Roman"/>
            <w:highlight w:val="green"/>
          </w:rPr>
          <w:t xml:space="preserve">2.6 </w:t>
        </w:r>
      </w:ins>
      <w:moveTo w:id="210" w:author="Amanpreet Kaur" w:date="2025-01-23T10:45:00Z" w16du:dateUtc="2025-01-23T16:45:00Z">
        <w:r w:rsidR="00633067" w:rsidRPr="00915171">
          <w:rPr>
            <w:rFonts w:cs="Times New Roman"/>
            <w:highlight w:val="green"/>
          </w:rPr>
          <w:t>Statistical analysis via regression models</w:t>
        </w:r>
      </w:moveTo>
    </w:p>
    <w:p w14:paraId="7B837526" w14:textId="4C8D3C6A" w:rsidR="00633067" w:rsidRPr="00A94C80" w:rsidRDefault="00633067" w:rsidP="00633067">
      <w:pPr>
        <w:spacing w:after="240" w:line="360" w:lineRule="auto"/>
        <w:jc w:val="both"/>
        <w:rPr>
          <w:moveTo w:id="211" w:author="Amanpreet Kaur" w:date="2025-01-23T10:45:00Z" w16du:dateUtc="2025-01-23T16:45:00Z"/>
          <w:rFonts w:ascii="Times New Roman" w:hAnsi="Times New Roman" w:cs="Times New Roman"/>
          <w:b/>
          <w:bCs/>
          <w:color w:val="000000" w:themeColor="text1"/>
        </w:rPr>
      </w:pPr>
      <w:moveTo w:id="212" w:author="Amanpreet Kaur" w:date="2025-01-23T10:45:00Z" w16du:dateUtc="2025-01-23T16:45:00Z">
        <w:r w:rsidRPr="00F10513">
          <w:rPr>
            <w:rFonts w:ascii="Times New Roman" w:hAnsi="Times New Roman" w:cs="Times New Roman"/>
            <w:color w:val="000000" w:themeColor="text1"/>
          </w:rPr>
          <w:t xml:space="preserve"> </w:t>
        </w:r>
        <w:r w:rsidRPr="00915171">
          <w:rPr>
            <w:rFonts w:ascii="Times New Roman" w:hAnsi="Times New Roman" w:cs="Times New Roman"/>
            <w:color w:val="000000" w:themeColor="text1"/>
            <w:highlight w:val="green"/>
          </w:rPr>
          <w:t xml:space="preserve">We quantified the relative abundance of various </w:t>
        </w:r>
        <w:proofErr w:type="spellStart"/>
        <w:r w:rsidRPr="00915171">
          <w:rPr>
            <w:rFonts w:ascii="Times New Roman" w:hAnsi="Times New Roman" w:cs="Times New Roman"/>
            <w:i/>
            <w:iCs/>
            <w:color w:val="000000" w:themeColor="text1"/>
            <w:highlight w:val="green"/>
          </w:rPr>
          <w:t>Xp</w:t>
        </w:r>
        <w:proofErr w:type="spellEnd"/>
        <w:r w:rsidRPr="00915171">
          <w:rPr>
            <w:rFonts w:ascii="Times New Roman" w:hAnsi="Times New Roman" w:cs="Times New Roman"/>
            <w:color w:val="000000" w:themeColor="text1"/>
            <w:highlight w:val="green"/>
          </w:rPr>
          <w:t xml:space="preserve"> lineages across the samples and analyzed their distribution patterns in relation to different climatic factors. </w:t>
        </w:r>
        <w:r w:rsidRPr="00915171">
          <w:rPr>
            <w:rFonts w:ascii="Times New Roman" w:eastAsia="Times New Roman" w:hAnsi="Times New Roman" w:cs="Times New Roman"/>
            <w:color w:val="000000"/>
            <w:highlight w:val="green"/>
          </w:rPr>
          <w:t>This analysis was designed to explain three different types of responses based on climatic and other variables: (</w:t>
        </w:r>
        <w:proofErr w:type="spellStart"/>
        <w:r w:rsidRPr="00915171">
          <w:rPr>
            <w:rFonts w:ascii="Times New Roman" w:eastAsia="Times New Roman" w:hAnsi="Times New Roman" w:cs="Times New Roman"/>
            <w:color w:val="000000"/>
            <w:highlight w:val="green"/>
          </w:rPr>
          <w:t>i</w:t>
        </w:r>
        <w:proofErr w:type="spellEnd"/>
        <w:r w:rsidRPr="00915171">
          <w:rPr>
            <w:rFonts w:ascii="Times New Roman" w:eastAsia="Times New Roman" w:hAnsi="Times New Roman" w:cs="Times New Roman"/>
            <w:color w:val="000000"/>
            <w:highlight w:val="green"/>
          </w:rPr>
          <w:t xml:space="preserve">) relative abundance, (ii) absolute abundance, and (iii) disease severity. </w:t>
        </w:r>
        <w:r w:rsidRPr="00915171">
          <w:rPr>
            <w:rFonts w:ascii="Times New Roman" w:hAnsi="Times New Roman" w:cs="Times New Roman"/>
            <w:color w:val="000000" w:themeColor="text1"/>
            <w:highlight w:val="green"/>
          </w:rPr>
          <w:t xml:space="preserve">Before running these regressions, we chose to run a predictor-selection procedure for each of these (given the high number of predictors we considered for this work) by using Least Absolute Shrinkage and Selection Operator (Lasso) regression, which jointly aims at correctly predicting the response and selecting the most associated variables </w:t>
        </w:r>
        <w:r w:rsidRPr="00915171">
          <w:rPr>
            <w:rFonts w:ascii="Times New Roman" w:hAnsi="Times New Roman" w:cs="Times New Roman"/>
            <w:color w:val="000000" w:themeColor="text1"/>
            <w:highlight w:val="green"/>
          </w:rPr>
          <w:fldChar w:fldCharType="begin"/>
        </w:r>
      </w:moveTo>
      <w:r w:rsidR="00D11197">
        <w:rPr>
          <w:rFonts w:ascii="Times New Roman" w:hAnsi="Times New Roman" w:cs="Times New Roman"/>
          <w:color w:val="000000" w:themeColor="text1"/>
          <w:highlight w:val="green"/>
        </w:rPr>
        <w:instrText xml:space="preserve"> ADDIN ZOTERO_ITEM CSL_CITATION {"citationID":"EP3HDVH4","properties":{"formattedCitation":"(Tibshirani, 1996)","plainCitation":"(Tibshirani, 1996)","noteIndex":0},"citationItems":[{"id":"yQOBYZgA/TKUZQSZH","uris":["http://zotero.org/users/9239339/items/P6X3IBK8"],"itemData":{"id":1284,"type":"article-journal","abstract":"We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described.","container-title":"Journal of the Royal Statistical Society: Series B (Methodological)","DOI":"10.1111/j.2517-6161.1996.tb02080.x","ISSN":"0035-9246","issue":"1","journalAbbreviation":"Journal of the Royal Statistical Society: Series B (Methodological)","page":"267-288","source":"Silverchair","title":"Regression Shrinkage and Selection Via the Lasso","URL":"https://doi.org/10.1111/j.2517-6161.1996.tb02080.x","volume":"58","author":[{"family":"Tibshirani","given":"Robert"}],"accessed":{"date-parts":[["2023",10,22]]},"issued":{"date-parts":[["1996",1,1]]}}}],"schema":"https://github.com/citation-style-language/schema/raw/master/csl-citation.json"} </w:instrText>
      </w:r>
      <w:moveTo w:id="213" w:author="Amanpreet Kaur" w:date="2025-01-23T10:45:00Z" w16du:dateUtc="2025-01-23T16:45:00Z">
        <w:r w:rsidRPr="00915171">
          <w:rPr>
            <w:rFonts w:ascii="Times New Roman" w:hAnsi="Times New Roman" w:cs="Times New Roman"/>
            <w:color w:val="000000" w:themeColor="text1"/>
            <w:highlight w:val="green"/>
          </w:rPr>
          <w:fldChar w:fldCharType="separate"/>
        </w:r>
      </w:moveTo>
      <w:r w:rsidR="00D11197">
        <w:rPr>
          <w:rFonts w:ascii="Times New Roman" w:hAnsi="Times New Roman" w:cs="Times New Roman"/>
          <w:color w:val="000000"/>
          <w:highlight w:val="green"/>
        </w:rPr>
        <w:t>(Tibshirani, 1996)</w:t>
      </w:r>
      <w:moveTo w:id="214" w:author="Amanpreet Kaur" w:date="2025-01-23T10:45:00Z" w16du:dateUtc="2025-01-23T16:45:00Z">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As no implemented or stable versions of the Lasso directly address the types of responses we have considered in our work, we decided to use proxy responses to run the Lasso and then use the selected variables from this step to run the specific regressions and inference described above. More specifically, we use a logistic Lasso to select the variables for the (relative abundance) where we classify low and high abundance based on the 50% threshold. In contrast, </w:t>
        </w:r>
        <w:r w:rsidRPr="00915171">
          <w:rPr>
            <w:rFonts w:ascii="Times New Roman" w:hAnsi="Times New Roman" w:cs="Times New Roman"/>
            <w:color w:val="000000" w:themeColor="text1"/>
            <w:highlight w:val="green"/>
          </w:rPr>
          <w:lastRenderedPageBreak/>
          <w:t>we use standard Lasso regression on the severity scales (assuming they can be considered as continuous) and the Shannon entropy (a continuous scale proxy for the distribution of abundance between clusters). Predictor-selection was performed on the variables that still have non-zero coefficients after the shrinkage process using the "</w:t>
        </w:r>
        <w:proofErr w:type="spellStart"/>
        <w:proofErr w:type="gramStart"/>
        <w:r w:rsidRPr="00915171">
          <w:rPr>
            <w:rFonts w:ascii="Times New Roman" w:hAnsi="Times New Roman" w:cs="Times New Roman"/>
            <w:color w:val="000000" w:themeColor="text1"/>
            <w:highlight w:val="green"/>
          </w:rPr>
          <w:t>cv.glmnet</w:t>
        </w:r>
        <w:proofErr w:type="spellEnd"/>
        <w:proofErr w:type="gramEnd"/>
        <w:r w:rsidRPr="00915171">
          <w:rPr>
            <w:rFonts w:ascii="Times New Roman" w:hAnsi="Times New Roman" w:cs="Times New Roman"/>
            <w:color w:val="000000" w:themeColor="text1"/>
            <w:highlight w:val="green"/>
          </w:rPr>
          <w:t>" function to prevent the overfitting of the model. This study determined the tuning parameter for regularization using 10-fold cross-validation. The path length (</w:t>
        </w:r>
        <w:proofErr w:type="spellStart"/>
        <w:r w:rsidRPr="00915171">
          <w:rPr>
            <w:rFonts w:ascii="Times New Roman" w:hAnsi="Times New Roman" w:cs="Times New Roman"/>
            <w:color w:val="000000" w:themeColor="text1"/>
            <w:highlight w:val="green"/>
          </w:rPr>
          <w:t>min_lambda</w:t>
        </w:r>
        <w:proofErr w:type="spellEnd"/>
        <w:r w:rsidRPr="00915171">
          <w:rPr>
            <w:rFonts w:ascii="Times New Roman" w:hAnsi="Times New Roman" w:cs="Times New Roman"/>
            <w:color w:val="000000" w:themeColor="text1"/>
            <w:highlight w:val="green"/>
          </w:rPr>
          <w:t xml:space="preserve">/max-lambda) was chosen to be 0.001, and 100 default values along the regularization path were tested to find the best lambda value. Once a selection was run for all responses (proxies) of interest, we ran the appropriate regressions for each response. More specifically, </w:t>
        </w:r>
        <w:r w:rsidRPr="00915171">
          <w:rPr>
            <w:rFonts w:ascii="Times New Roman" w:eastAsia="Times New Roman" w:hAnsi="Times New Roman" w:cs="Times New Roman"/>
            <w:color w:val="000000"/>
            <w:highlight w:val="green"/>
          </w:rPr>
          <w:t>since</w:t>
        </w:r>
        <w:r w:rsidRPr="00915171">
          <w:rPr>
            <w:rFonts w:ascii="Times New Roman" w:hAnsi="Times New Roman" w:cs="Times New Roman"/>
            <w:color w:val="000000" w:themeColor="text1"/>
            <w:highlight w:val="green"/>
          </w:rPr>
          <w:t xml:space="preserve"> disease severity is measured on a discrete ordered scale in the 0-12 range, we used an ordinal logistic regression, which accounts for the order of severity and the discrete scale of the response </w:t>
        </w:r>
        <w:r w:rsidRPr="00915171">
          <w:rPr>
            <w:rFonts w:ascii="Times New Roman" w:hAnsi="Times New Roman" w:cs="Times New Roman"/>
            <w:color w:val="000000" w:themeColor="text1"/>
            <w:highlight w:val="green"/>
          </w:rPr>
          <w:fldChar w:fldCharType="begin"/>
        </w:r>
      </w:moveTo>
      <w:r w:rsidR="00D11197">
        <w:rPr>
          <w:rFonts w:ascii="Times New Roman" w:hAnsi="Times New Roman" w:cs="Times New Roman"/>
          <w:color w:val="000000" w:themeColor="text1"/>
          <w:highlight w:val="green"/>
        </w:rPr>
        <w:instrText xml:space="preserve"> ADDIN ZOTERO_ITEM CSL_CITATION {"citationID":"fWlM2zBi","properties":{"formattedCitation":"(McCullagh, 1980)","plainCitation":"(McCullagh, 1980)","noteIndex":0},"citationItems":[{"id":"yQOBYZgA/xIw8FaKh","uris":["http://zotero.org/users/9239339/items/3XXEHKR2"],"itemData":{"id":3690,"type":"article-journal","abstract":"A general class of regression models for ordinal data is developed and discussed. These models utilize the ordinal nature of the data by describing various modes of stochastic ordering and this eliminates the need for assigning scores or otherwise assuming cardinality instead of ordinality. Two models in particular, the proportional odds and the proportional hazards models are likely to be most useful in practice because of the simplicity of their interpretation. These linear models are shown to be multivariate extensions of generalized linear models. Extensions to non-linear models are discussed and it is shown that even here the method of iteratively reweighted least squares converges to the maximum likelihood estimate, a property which greatly simplifies the necessary computation. Applications are discussed with the aid of examples.","container-title":"Journal of the Royal Statistical Society: Series B (Methodological)","DOI":"10.1111/j.2517-6161.1980.tb01109.x","ISSN":"0035-9246","issue":"2","journalAbbreviation":"Journal of the Royal Statistical Society: Series B (Methodological)","page":"109-127","source":"Silverchair","title":"Regression Models for Ordinal Data","URL":"https://doi.org/10.1111/j.2517-6161.1980.tb01109.x","volume":"42","author":[{"family":"McCullagh","given":"Peter"}],"accessed":{"date-parts":[["2024",8,20]]},"issued":{"date-parts":[["1980",1,1]]}}}],"schema":"https://github.com/citation-style-language/schema/raw/master/csl-citation.json"} </w:instrText>
      </w:r>
      <w:moveTo w:id="215" w:author="Amanpreet Kaur" w:date="2025-01-23T10:45:00Z" w16du:dateUtc="2025-01-23T16:45:00Z">
        <w:r w:rsidRPr="00915171">
          <w:rPr>
            <w:rFonts w:ascii="Times New Roman" w:hAnsi="Times New Roman" w:cs="Times New Roman"/>
            <w:color w:val="000000" w:themeColor="text1"/>
            <w:highlight w:val="green"/>
          </w:rPr>
          <w:fldChar w:fldCharType="separate"/>
        </w:r>
      </w:moveTo>
      <w:r w:rsidR="00D11197">
        <w:rPr>
          <w:rFonts w:ascii="Times New Roman" w:hAnsi="Times New Roman" w:cs="Times New Roman"/>
          <w:color w:val="000000"/>
          <w:highlight w:val="green"/>
        </w:rPr>
        <w:t>(McCullagh, 1980)</w:t>
      </w:r>
      <w:moveTo w:id="216" w:author="Amanpreet Kaur" w:date="2025-01-23T10:45:00Z" w16du:dateUtc="2025-01-23T16:45:00Z">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On the other hand, as the abundance (both absolute and relative) of </w:t>
        </w:r>
        <w:proofErr w:type="spellStart"/>
        <w:r w:rsidRPr="00915171">
          <w:rPr>
            <w:rFonts w:ascii="Times New Roman" w:hAnsi="Times New Roman" w:cs="Times New Roman"/>
            <w:i/>
            <w:iCs/>
            <w:color w:val="000000" w:themeColor="text1"/>
            <w:highlight w:val="green"/>
          </w:rPr>
          <w:t>Xp</w:t>
        </w:r>
        <w:proofErr w:type="spellEnd"/>
        <w:r w:rsidRPr="00915171">
          <w:rPr>
            <w:rFonts w:ascii="Times New Roman" w:hAnsi="Times New Roman" w:cs="Times New Roman"/>
            <w:color w:val="000000" w:themeColor="text1"/>
            <w:highlight w:val="green"/>
          </w:rPr>
          <w:t xml:space="preserve"> is measured on a 0-1 range, we employed a Beta regression </w:t>
        </w:r>
        <w:r w:rsidRPr="00915171">
          <w:rPr>
            <w:rFonts w:ascii="Times New Roman" w:hAnsi="Times New Roman" w:cs="Times New Roman"/>
            <w:color w:val="000000" w:themeColor="text1"/>
            <w:highlight w:val="green"/>
          </w:rPr>
          <w:fldChar w:fldCharType="begin"/>
        </w:r>
      </w:moveTo>
      <w:r w:rsidR="00D11197">
        <w:rPr>
          <w:rFonts w:ascii="Times New Roman" w:hAnsi="Times New Roman" w:cs="Times New Roman"/>
          <w:color w:val="000000" w:themeColor="text1"/>
          <w:highlight w:val="green"/>
        </w:rPr>
        <w:instrText xml:space="preserve"> ADDIN ZOTERO_ITEM CSL_CITATION {"citationID":"ZNd1hXIg","properties":{"formattedCitation":"(Ferrari &amp; Cribari-Neto, 2004)","plainCitation":"(Ferrari &amp; Cribari-Neto, 2004)","noteIndex":0},"citationItems":[{"id":"yQOBYZgA/EgG9UcAM","uris":["http://zotero.org/users/9239339/items/6BXZS3PS"],"itemData":{"id":1275,"type":"article-journal","abstract":"This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Statistics","ISSN":"0266-4763","issue":"7","note":"publisher: Taylor &amp; Francis Journals","page":"799-815","source":"RePEc - Econpapers","title":"Beta Regression for Modelling Rates and Proportions","URL":"https://econpapers.repec.org/article/tafjapsta/v_3a31_3ay_3a2004_3ai_3a7_3ap_3a799-815.htm","volume":"31","author":[{"family":"Ferrari","given":"Silvia"},{"family":"Cribari-Neto","given":"Francisco"}],"accessed":{"date-parts":[["2023",10,26]]},"issued":{"date-parts":[["2004"]]}}}],"schema":"https://github.com/citation-style-language/schema/raw/master/csl-citation.json"} </w:instrText>
      </w:r>
      <w:moveTo w:id="217" w:author="Amanpreet Kaur" w:date="2025-01-23T10:45:00Z" w16du:dateUtc="2025-01-23T16:45:00Z">
        <w:r w:rsidRPr="00915171">
          <w:rPr>
            <w:rFonts w:ascii="Times New Roman" w:hAnsi="Times New Roman" w:cs="Times New Roman"/>
            <w:color w:val="000000" w:themeColor="text1"/>
            <w:highlight w:val="green"/>
          </w:rPr>
          <w:fldChar w:fldCharType="separate"/>
        </w:r>
      </w:moveTo>
      <w:r w:rsidR="00D11197">
        <w:rPr>
          <w:rFonts w:ascii="Times New Roman" w:hAnsi="Times New Roman" w:cs="Times New Roman"/>
          <w:color w:val="000000"/>
          <w:highlight w:val="green"/>
        </w:rPr>
        <w:t>(Ferrari &amp; Cribari-Neto, 2004)</w:t>
      </w:r>
      <w:moveTo w:id="218" w:author="Amanpreet Kaur" w:date="2025-01-23T10:45:00Z" w16du:dateUtc="2025-01-23T16:45:00Z">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using the </w:t>
        </w:r>
        <w:proofErr w:type="spellStart"/>
        <w:r w:rsidRPr="00915171">
          <w:rPr>
            <w:rFonts w:ascii="Times New Roman" w:hAnsi="Times New Roman" w:cs="Times New Roman"/>
            <w:i/>
            <w:iCs/>
            <w:color w:val="000000" w:themeColor="text1"/>
            <w:highlight w:val="green"/>
          </w:rPr>
          <w:t>betareg</w:t>
        </w:r>
        <w:proofErr w:type="spellEnd"/>
        <w:r w:rsidRPr="00915171">
          <w:rPr>
            <w:rFonts w:ascii="Times New Roman" w:hAnsi="Times New Roman" w:cs="Times New Roman"/>
            <w:color w:val="000000" w:themeColor="text1"/>
            <w:highlight w:val="green"/>
          </w:rPr>
          <w:t xml:space="preserve"> package </w:t>
        </w:r>
        <w:r w:rsidRPr="00915171">
          <w:rPr>
            <w:rFonts w:ascii="Times New Roman" w:hAnsi="Times New Roman" w:cs="Times New Roman"/>
            <w:color w:val="000000" w:themeColor="text1"/>
            <w:highlight w:val="green"/>
          </w:rPr>
          <w:fldChar w:fldCharType="begin"/>
        </w:r>
      </w:moveTo>
      <w:r w:rsidR="00D11197">
        <w:rPr>
          <w:rFonts w:ascii="Times New Roman" w:hAnsi="Times New Roman" w:cs="Times New Roman"/>
          <w:color w:val="000000" w:themeColor="text1"/>
          <w:highlight w:val="green"/>
        </w:rPr>
        <w:instrText xml:space="preserve"> ADDIN ZOTERO_ITEM CSL_CITATION {"citationID":"SmnbhXAD","properties":{"formattedCitation":"(Cribari-Neto &amp; Zeileis, 2010)","plainCitation":"(Cribari-Neto &amp; Zeileis, 2010)","noteIndex":0},"citationItems":[{"id":"yQOBYZgA/eTaQM7uy","uris":["http://zotero.org/users/9239339/items/PL97WYVG"],"itemData":{"id":1276,"type":"article-journal","abstract":"The class of beta regression models is commonly used by practitioners to model variables that assume values in the standard unit interval (0, 1). It is based on the assumption that the dependent variable is beta-distributed and that its mean is related to a set of regressors through a linear predictor with unknown coefficients and a link function. The model also includes a precision parameter which may be constant or depend on a (potentially different) set of regressors through a link function as well. This approach naturally incorporates features such as heteroskedasticity or skewness which are commonly observed in data taking values in the standard unit interval, such as rates or proportions. This paper describes the betareg package which provides the class of beta regressions in the R system for statistical computing. The underlying theory is briefly outlined, the implementation discussed and illustrated in various replication exercises.","container-title":"Journal of Statistical Software","DOI":"10.18637/jss.v034.i02","ISSN":"1548-7660","language":"en","license":"Copyright (c) 2009 Francisco Cribari-Neto, Achim Zeileis","page":"1-24","source":"www.jstatsoft.org","title":"Beta Regression in R","URL":"https://doi.org/10.18637/jss.v034.i02","volume":"34","author":[{"family":"Cribari-Neto","given":"Francisco"},{"family":"Zeileis","given":"Achim"}],"accessed":{"date-parts":[["2023",10,25]]},"issued":{"date-parts":[["2010",4,5]]}}}],"schema":"https://github.com/citation-style-language/schema/raw/master/csl-citation.json"} </w:instrText>
      </w:r>
      <w:moveTo w:id="219" w:author="Amanpreet Kaur" w:date="2025-01-23T10:45:00Z" w16du:dateUtc="2025-01-23T16:45:00Z">
        <w:r w:rsidRPr="00915171">
          <w:rPr>
            <w:rFonts w:ascii="Times New Roman" w:hAnsi="Times New Roman" w:cs="Times New Roman"/>
            <w:color w:val="000000" w:themeColor="text1"/>
            <w:highlight w:val="green"/>
          </w:rPr>
          <w:fldChar w:fldCharType="separate"/>
        </w:r>
      </w:moveTo>
      <w:r w:rsidR="00D11197">
        <w:rPr>
          <w:rFonts w:ascii="Times New Roman" w:hAnsi="Times New Roman" w:cs="Times New Roman"/>
          <w:color w:val="000000"/>
          <w:highlight w:val="green"/>
        </w:rPr>
        <w:t>(</w:t>
      </w:r>
      <w:proofErr w:type="spellStart"/>
      <w:r w:rsidR="00D11197">
        <w:rPr>
          <w:rFonts w:ascii="Times New Roman" w:hAnsi="Times New Roman" w:cs="Times New Roman"/>
          <w:color w:val="000000"/>
          <w:highlight w:val="green"/>
        </w:rPr>
        <w:t>Cribari</w:t>
      </w:r>
      <w:proofErr w:type="spellEnd"/>
      <w:r w:rsidR="00D11197">
        <w:rPr>
          <w:rFonts w:ascii="Times New Roman" w:hAnsi="Times New Roman" w:cs="Times New Roman"/>
          <w:color w:val="000000"/>
          <w:highlight w:val="green"/>
        </w:rPr>
        <w:t xml:space="preserve">-Neto &amp; </w:t>
      </w:r>
      <w:proofErr w:type="spellStart"/>
      <w:r w:rsidR="00D11197">
        <w:rPr>
          <w:rFonts w:ascii="Times New Roman" w:hAnsi="Times New Roman" w:cs="Times New Roman"/>
          <w:color w:val="000000"/>
          <w:highlight w:val="green"/>
        </w:rPr>
        <w:t>Zeileis</w:t>
      </w:r>
      <w:proofErr w:type="spellEnd"/>
      <w:r w:rsidR="00D11197">
        <w:rPr>
          <w:rFonts w:ascii="Times New Roman" w:hAnsi="Times New Roman" w:cs="Times New Roman"/>
          <w:color w:val="000000"/>
          <w:highlight w:val="green"/>
        </w:rPr>
        <w:t>, 2010)</w:t>
      </w:r>
      <w:moveTo w:id="220" w:author="Amanpreet Kaur" w:date="2025-01-23T10:45:00Z" w16du:dateUtc="2025-01-23T16:45:00Z">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The beta regression model is employed for non-normally distributed data with a range between 0 and 1, addressing heteroskedasticity and asymmetry issues </w:t>
        </w:r>
        <w:r w:rsidRPr="00915171">
          <w:rPr>
            <w:rFonts w:ascii="Times New Roman" w:hAnsi="Times New Roman" w:cs="Times New Roman"/>
            <w:color w:val="000000" w:themeColor="text1"/>
            <w:highlight w:val="green"/>
          </w:rPr>
          <w:fldChar w:fldCharType="begin"/>
        </w:r>
      </w:moveTo>
      <w:r w:rsidR="00D11197">
        <w:rPr>
          <w:rFonts w:ascii="Times New Roman" w:hAnsi="Times New Roman" w:cs="Times New Roman"/>
          <w:color w:val="000000" w:themeColor="text1"/>
          <w:highlight w:val="green"/>
        </w:rPr>
        <w:instrText xml:space="preserve"> ADDIN ZOTERO_ITEM CSL_CITATION {"citationID":"qhK1BpwJ","properties":{"formattedCitation":"(Ferrari &amp; Cribari-Neto, 2004)","plainCitation":"(Ferrari &amp; Cribari-Neto, 2004)","noteIndex":0},"citationItems":[{"id":"yQOBYZgA/EgG9UcAM","uris":["http://zotero.org/users/9239339/items/6BXZS3PS"],"itemData":{"id":1275,"type":"article-journal","abstract":"This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Statistics","ISSN":"0266-4763","issue":"7","note":"publisher: Taylor &amp; Francis Journals","page":"799-815","source":"RePEc - Econpapers","title":"Beta Regression for Modelling Rates and Proportions","URL":"https://econpapers.repec.org/article/tafjapsta/v_3a31_3ay_3a2004_3ai_3a7_3ap_3a799-815.htm","volume":"31","author":[{"family":"Ferrari","given":"Silvia"},{"family":"Cribari-Neto","given":"Francisco"}],"accessed":{"date-parts":[["2023",10,26]]},"issued":{"date-parts":[["2004"]]}}}],"schema":"https://github.com/citation-style-language/schema/raw/master/csl-citation.json"} </w:instrText>
      </w:r>
      <w:moveTo w:id="221" w:author="Amanpreet Kaur" w:date="2025-01-23T10:45:00Z" w16du:dateUtc="2025-01-23T16:45:00Z">
        <w:r w:rsidRPr="00915171">
          <w:rPr>
            <w:rFonts w:ascii="Times New Roman" w:hAnsi="Times New Roman" w:cs="Times New Roman"/>
            <w:color w:val="000000" w:themeColor="text1"/>
            <w:highlight w:val="green"/>
          </w:rPr>
          <w:fldChar w:fldCharType="separate"/>
        </w:r>
      </w:moveTo>
      <w:r w:rsidR="00D11197">
        <w:rPr>
          <w:rFonts w:ascii="Times New Roman" w:hAnsi="Times New Roman" w:cs="Times New Roman"/>
          <w:color w:val="000000"/>
          <w:highlight w:val="green"/>
        </w:rPr>
        <w:t>(Ferrari &amp; Cribari-Neto, 2004)</w:t>
      </w:r>
      <w:moveTo w:id="222" w:author="Amanpreet Kaur" w:date="2025-01-23T10:45:00Z" w16du:dateUtc="2025-01-23T16:45:00Z">
        <w:r w:rsidRPr="00915171">
          <w:rPr>
            <w:rFonts w:ascii="Times New Roman" w:hAnsi="Times New Roman" w:cs="Times New Roman"/>
            <w:color w:val="000000" w:themeColor="text1"/>
            <w:highlight w:val="green"/>
          </w:rPr>
          <w:fldChar w:fldCharType="end"/>
        </w:r>
        <w:r w:rsidRPr="00915171">
          <w:rPr>
            <w:rFonts w:ascii="Times New Roman" w:hAnsi="Times New Roman" w:cs="Times New Roman"/>
            <w:color w:val="000000" w:themeColor="text1"/>
            <w:highlight w:val="green"/>
          </w:rPr>
          <w:t xml:space="preserve">, and is specifically chosen here due to the non-normal distribution of </w:t>
        </w:r>
        <w:proofErr w:type="spellStart"/>
        <w:r w:rsidRPr="00915171">
          <w:rPr>
            <w:rFonts w:ascii="Times New Roman" w:hAnsi="Times New Roman" w:cs="Times New Roman"/>
            <w:i/>
            <w:iCs/>
            <w:color w:val="000000" w:themeColor="text1"/>
            <w:highlight w:val="green"/>
          </w:rPr>
          <w:t>Xp</w:t>
        </w:r>
        <w:proofErr w:type="spellEnd"/>
        <w:r w:rsidRPr="00915171">
          <w:rPr>
            <w:rFonts w:ascii="Times New Roman" w:hAnsi="Times New Roman" w:cs="Times New Roman"/>
            <w:color w:val="000000" w:themeColor="text1"/>
            <w:highlight w:val="green"/>
          </w:rPr>
          <w:t xml:space="preserve"> relative abundance in the sample, which conforms to a beta distribution. To analyze the distribution of abundance among different </w:t>
        </w:r>
        <w:proofErr w:type="spellStart"/>
        <w:r w:rsidRPr="00915171">
          <w:rPr>
            <w:rFonts w:ascii="Times New Roman" w:hAnsi="Times New Roman" w:cs="Times New Roman"/>
            <w:color w:val="000000" w:themeColor="text1"/>
            <w:highlight w:val="green"/>
          </w:rPr>
          <w:t>Xp</w:t>
        </w:r>
        <w:proofErr w:type="spellEnd"/>
        <w:r w:rsidRPr="00915171">
          <w:rPr>
            <w:rFonts w:ascii="Times New Roman" w:hAnsi="Times New Roman" w:cs="Times New Roman"/>
            <w:color w:val="000000" w:themeColor="text1"/>
            <w:highlight w:val="green"/>
          </w:rPr>
          <w:t xml:space="preserve"> lineages, we used a compositional regression approach, which ensures that the regression model explains and preserves the property that the total abundance among the clusters should sum to one (indeed, a separate regression for each cluster would not consider the dependence between clusters).</w:t>
        </w:r>
        <w:r w:rsidRPr="00915171">
          <w:rPr>
            <w:rFonts w:ascii="Times New Roman" w:hAnsi="Times New Roman" w:cs="Times New Roman"/>
            <w:highlight w:val="green"/>
          </w:rPr>
          <w:t xml:space="preserve"> We used the Dirichlet regression approach, </w:t>
        </w:r>
        <w:r w:rsidRPr="00915171">
          <w:rPr>
            <w:rFonts w:ascii="Times New Roman" w:hAnsi="Times New Roman" w:cs="Times New Roman"/>
            <w:color w:val="000000" w:themeColor="text1"/>
            <w:highlight w:val="green"/>
          </w:rPr>
          <w:t xml:space="preserve">using the </w:t>
        </w:r>
        <w:proofErr w:type="spellStart"/>
        <w:r w:rsidRPr="00915171">
          <w:rPr>
            <w:rFonts w:ascii="Times New Roman" w:hAnsi="Times New Roman" w:cs="Times New Roman"/>
            <w:i/>
            <w:iCs/>
            <w:color w:val="000000" w:themeColor="text1"/>
            <w:highlight w:val="green"/>
          </w:rPr>
          <w:t>DirichletReg</w:t>
        </w:r>
        <w:proofErr w:type="spellEnd"/>
        <w:r w:rsidRPr="00915171">
          <w:rPr>
            <w:rFonts w:ascii="Times New Roman" w:hAnsi="Times New Roman" w:cs="Times New Roman"/>
            <w:color w:val="000000" w:themeColor="text1"/>
            <w:highlight w:val="green"/>
          </w:rPr>
          <w:t xml:space="preserve"> package in R, </w:t>
        </w:r>
        <w:r w:rsidRPr="00915171">
          <w:rPr>
            <w:rFonts w:ascii="Times New Roman" w:hAnsi="Times New Roman" w:cs="Times New Roman"/>
            <w:highlight w:val="green"/>
          </w:rPr>
          <w:t xml:space="preserve"> to describe how the distribution of various </w:t>
        </w:r>
        <w:proofErr w:type="spellStart"/>
        <w:r w:rsidRPr="00915171">
          <w:rPr>
            <w:rFonts w:ascii="Times New Roman" w:hAnsi="Times New Roman" w:cs="Times New Roman"/>
            <w:i/>
            <w:iCs/>
            <w:highlight w:val="green"/>
          </w:rPr>
          <w:t>Xp</w:t>
        </w:r>
        <w:proofErr w:type="spellEnd"/>
        <w:r w:rsidRPr="00915171">
          <w:rPr>
            <w:rFonts w:ascii="Times New Roman" w:hAnsi="Times New Roman" w:cs="Times New Roman"/>
            <w:highlight w:val="green"/>
          </w:rPr>
          <w:t xml:space="preserve"> lineages changes according to changes in these potential predictors </w:t>
        </w:r>
        <w:r w:rsidRPr="00915171">
          <w:rPr>
            <w:rFonts w:ascii="Times New Roman" w:hAnsi="Times New Roman" w:cs="Times New Roman"/>
            <w:highlight w:val="green"/>
          </w:rPr>
          <w:fldChar w:fldCharType="begin"/>
        </w:r>
      </w:moveTo>
      <w:r w:rsidR="00D11197">
        <w:rPr>
          <w:rFonts w:ascii="Times New Roman" w:hAnsi="Times New Roman" w:cs="Times New Roman"/>
          <w:highlight w:val="green"/>
        </w:rPr>
        <w:instrText xml:space="preserve"> ADDIN ZOTERO_ITEM CSL_CITATION {"citationID":"RaYHFRkr","properties":{"formattedCitation":"(Hijazi &amp; Jernigan, 2009)","plainCitation":"(Hijazi &amp; Jernigan, 2009)","noteIndex":0},"citationItems":[{"id":"yQOBYZgA/RsqfPJ4y","uris":["http://zotero.org/users/9239339/items/MJTEK8BG"],"itemData":{"id":3696,"type":"article-journal","abstract":"Compositional data are non-negative proportions with unit-sum. These types of data arise whenever we classify objects into disjoint categories and record their resulting relative frequencies, or partition a whole measurement into percentage contributions from its various parts. Under the unit-sum constraint, the elementary concepts of covariance and correlation are misleading. Therefore, compositional data are rarely analyzed with the usual multivariate statistical methods. Aitchison (1986) introduced the logratio analysis to model compositional data. Campbell and Mosimann (1987a) suggested the Dirichlet Covariate Model as a null model for such data. In this paper we investigate the Dirichlet Covariate Model and compare it to the logratio analysis. Maximum likelihood estimation methods are developed and the sampling distributions of these estimates are investigated. Measures of total variability and goodness of ﬁt are proposed to assess the adequacy of the suggested models in analyzing compositional data.","issue":"1","journalAbbreviation":"Journal of Applied Probability &amp; Statistics","language":"en","page":"77-91","source":"Zotero","title":"Modelling Compositional Data Using Dirichlet Regression Models","volume":"4","author":[{"family":"Hijazi","given":"Raﬁq H"},{"family":"Jernigan","given":"Robert W"}],"issued":{"date-parts":[["2009"]]}}}],"schema":"https://github.com/citation-style-language/schema/raw/master/csl-citation.json"} </w:instrText>
      </w:r>
      <w:moveTo w:id="223" w:author="Amanpreet Kaur" w:date="2025-01-23T10:45:00Z" w16du:dateUtc="2025-01-23T16:45:00Z">
        <w:r w:rsidRPr="00915171">
          <w:rPr>
            <w:rFonts w:ascii="Times New Roman" w:hAnsi="Times New Roman" w:cs="Times New Roman"/>
            <w:highlight w:val="green"/>
          </w:rPr>
          <w:fldChar w:fldCharType="separate"/>
        </w:r>
      </w:moveTo>
      <w:r w:rsidR="00D11197">
        <w:rPr>
          <w:rFonts w:ascii="Times New Roman" w:hAnsi="Times New Roman" w:cs="Times New Roman"/>
          <w:highlight w:val="green"/>
        </w:rPr>
        <w:t>(Hijazi &amp; Jernigan, 2009)</w:t>
      </w:r>
      <w:moveTo w:id="224" w:author="Amanpreet Kaur" w:date="2025-01-23T10:45:00Z" w16du:dateUtc="2025-01-23T16:45:00Z">
        <w:r w:rsidRPr="00915171">
          <w:rPr>
            <w:rFonts w:ascii="Times New Roman" w:hAnsi="Times New Roman" w:cs="Times New Roman"/>
            <w:highlight w:val="green"/>
          </w:rPr>
          <w:fldChar w:fldCharType="end"/>
        </w:r>
        <w:r w:rsidRPr="00915171">
          <w:rPr>
            <w:rFonts w:ascii="Times New Roman" w:hAnsi="Times New Roman" w:cs="Times New Roman"/>
            <w:highlight w:val="green"/>
          </w:rPr>
          <w:t xml:space="preserve">. As for the previous response variables, the use of the Lasso for this type of regression is computationally unstable. Therefore, we chose to use the Shannon diversity of </w:t>
        </w:r>
        <w:proofErr w:type="spellStart"/>
        <w:r w:rsidRPr="00915171">
          <w:rPr>
            <w:rFonts w:ascii="Times New Roman" w:hAnsi="Times New Roman" w:cs="Times New Roman"/>
            <w:i/>
            <w:iCs/>
            <w:color w:val="000000" w:themeColor="text1"/>
            <w:highlight w:val="green"/>
          </w:rPr>
          <w:t>Xp</w:t>
        </w:r>
        <w:proofErr w:type="spellEnd"/>
        <w:r w:rsidRPr="00915171">
          <w:rPr>
            <w:rFonts w:ascii="Times New Roman" w:hAnsi="Times New Roman" w:cs="Times New Roman"/>
            <w:highlight w:val="green"/>
          </w:rPr>
          <w:t xml:space="preserve"> as the response when using the Lasso: this is a reasonable proxy since Shannon diversity is related to how the data is distributed (in this case, across the lineages). Once this was obtained, 18 variables were selected to run the Dirichlet regression.</w:t>
        </w:r>
      </w:moveTo>
    </w:p>
    <w:p w14:paraId="7D3222AB" w14:textId="3FCC51D0" w:rsidR="00633067" w:rsidRPr="00D8161D" w:rsidDel="00FF2E1B" w:rsidRDefault="00FF2E1B" w:rsidP="00633067">
      <w:pPr>
        <w:spacing w:after="240" w:line="360" w:lineRule="auto"/>
        <w:jc w:val="both"/>
        <w:rPr>
          <w:del w:id="225" w:author="Amanpreet Kaur" w:date="2025-01-23T11:36:00Z" w16du:dateUtc="2025-01-23T17:36:00Z"/>
          <w:moveTo w:id="226" w:author="Amanpreet Kaur" w:date="2025-01-23T10:45:00Z" w16du:dateUtc="2025-01-23T16:45:00Z"/>
          <w:rFonts w:ascii="Times New Roman" w:eastAsia="Times New Roman" w:hAnsi="Times New Roman" w:cs="Times New Roman"/>
          <w:b/>
          <w:bCs/>
        </w:rPr>
      </w:pPr>
      <w:ins w:id="227" w:author="Amanpreet Kaur" w:date="2025-01-23T11:37:00Z" w16du:dateUtc="2025-01-23T17:37:00Z">
        <w:r>
          <w:rPr>
            <w:rFonts w:ascii="Times New Roman" w:eastAsia="Times New Roman" w:hAnsi="Times New Roman" w:cs="Times New Roman"/>
            <w:b/>
            <w:bCs/>
          </w:rPr>
          <w:t xml:space="preserve">2.7 </w:t>
        </w:r>
      </w:ins>
      <w:moveTo w:id="228" w:author="Amanpreet Kaur" w:date="2025-01-23T10:45:00Z" w16du:dateUtc="2025-01-23T16:45:00Z">
        <w:del w:id="229" w:author="Amanpreet Kaur" w:date="2025-01-23T11:36:00Z" w16du:dateUtc="2025-01-23T17:36:00Z">
          <w:r w:rsidR="00633067" w:rsidRPr="00D8161D" w:rsidDel="00FF2E1B">
            <w:rPr>
              <w:rFonts w:ascii="Times New Roman" w:eastAsia="Times New Roman" w:hAnsi="Times New Roman" w:cs="Times New Roman"/>
              <w:b/>
              <w:bCs/>
            </w:rPr>
            <w:delText>Greenhouse Experiment</w:delText>
          </w:r>
        </w:del>
      </w:moveTo>
    </w:p>
    <w:p w14:paraId="076901AC" w14:textId="3EB1CA74" w:rsidR="00633067" w:rsidDel="00FF2E1B" w:rsidRDefault="00633067" w:rsidP="00633067">
      <w:pPr>
        <w:spacing w:line="360" w:lineRule="auto"/>
        <w:jc w:val="both"/>
        <w:rPr>
          <w:del w:id="230" w:author="Amanpreet Kaur" w:date="2025-01-23T11:36:00Z" w16du:dateUtc="2025-01-23T17:36:00Z"/>
          <w:moveTo w:id="231" w:author="Amanpreet Kaur" w:date="2025-01-23T10:45:00Z" w16du:dateUtc="2025-01-23T16:45:00Z"/>
          <w:rFonts w:ascii="Times New Roman" w:eastAsia="Times New Roman" w:hAnsi="Times New Roman" w:cs="Times New Roman"/>
        </w:rPr>
      </w:pPr>
      <w:moveTo w:id="232" w:author="Amanpreet Kaur" w:date="2025-01-23T10:45:00Z" w16du:dateUtc="2025-01-23T16:45:00Z">
        <w:del w:id="233" w:author="Amanpreet Kaur" w:date="2025-01-23T11:36:00Z" w16du:dateUtc="2025-01-23T17:36:00Z">
          <w:r w:rsidRPr="00D8161D" w:rsidDel="00FF2E1B">
            <w:rPr>
              <w:rFonts w:ascii="Times New Roman" w:eastAsia="Times New Roman" w:hAnsi="Times New Roman" w:cs="Times New Roman"/>
            </w:rPr>
            <w:delText xml:space="preserve">We evaluated the effects of different SCs of </w:delText>
          </w:r>
          <w:r w:rsidRPr="00D8161D" w:rsidDel="00FF2E1B">
            <w:rPr>
              <w:rFonts w:ascii="Times New Roman" w:eastAsia="Times New Roman" w:hAnsi="Times New Roman" w:cs="Times New Roman"/>
              <w:i/>
              <w:iCs/>
            </w:rPr>
            <w:delText>Xp</w:delText>
          </w:r>
          <w:r w:rsidRPr="00D8161D" w:rsidDel="00FF2E1B">
            <w:rPr>
              <w:rFonts w:ascii="Times New Roman" w:eastAsia="Times New Roman" w:hAnsi="Times New Roman" w:cs="Times New Roman"/>
            </w:rPr>
            <w:delText xml:space="preserve"> on 4-5 week old tomato cultivar FL47 plants grown under greenhouse conditions. Plants were dip-inoculated for approximately 30 seconds in bacterial suspensions containing 10⁶cfu/ml of representative strains from different SCs (SC3 (Xp2010), SC4 (AL57), SC5 (AL37), and SC6 (AL65)). These SCs were chosen based on their observed abundance in samples from our previous study </w:delText>
          </w:r>
          <w:r w:rsidDel="00FF2E1B">
            <w:rPr>
              <w:rFonts w:ascii="Times New Roman" w:hAnsi="Times New Roman" w:cs="Times New Roman"/>
            </w:rPr>
            <w:fldChar w:fldCharType="begin"/>
          </w:r>
        </w:del>
      </w:moveTo>
      <w:del w:id="234" w:author="Amanpreet Kaur" w:date="2025-01-23T11:36:00Z" w16du:dateUtc="2025-01-23T17:36:00Z">
        <w:r w:rsidR="00D11197" w:rsidDel="00FF2E1B">
          <w:rPr>
            <w:rFonts w:ascii="Times New Roman" w:hAnsi="Times New Roman" w:cs="Times New Roman"/>
          </w:rPr>
          <w:delInstrText xml:space="preserve"> ADDIN ZOTERO_ITEM CSL_CITATION {"citationID":"jjeUVhdN","properties":{"formattedCitation":"(Newberry {\\i{}et al.}, 2020)","plainCitation":"(Newberry et al., 2020)","noteIndex":0},"citationItems":[{"id":"yQOBYZgA/RDSkDZHA","uris":["http://zotero.org/users/10053306/items/K6QEYCQU"],"itemData":{"id":"jKPra7XX/iscM1W6V","type":"article-journal","abstract":"Assessment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delInstrText>
        </w:r>
      </w:del>
      <w:moveTo w:id="235" w:author="Amanpreet Kaur" w:date="2025-01-23T10:45:00Z" w16du:dateUtc="2025-01-23T16:45:00Z">
        <w:del w:id="236" w:author="Amanpreet Kaur" w:date="2025-01-23T11:36:00Z" w16du:dateUtc="2025-01-23T17:36:00Z">
          <w:r w:rsidDel="00FF2E1B">
            <w:rPr>
              <w:rFonts w:ascii="Times New Roman" w:hAnsi="Times New Roman" w:cs="Times New Roman"/>
            </w:rPr>
            <w:fldChar w:fldCharType="separate"/>
          </w:r>
        </w:del>
      </w:moveTo>
      <w:del w:id="237" w:author="Amanpreet Kaur" w:date="2025-01-23T11:36:00Z" w16du:dateUtc="2025-01-23T17:36:00Z">
        <w:r w:rsidR="00D11197" w:rsidRPr="00D11197" w:rsidDel="00FF2E1B">
          <w:rPr>
            <w:rFonts w:ascii="Times New Roman" w:hAnsi="Times New Roman" w:cs="Times New Roman"/>
          </w:rPr>
          <w:delText xml:space="preserve">(Newberry </w:delText>
        </w:r>
        <w:r w:rsidR="00D11197" w:rsidRPr="00D11197" w:rsidDel="00FF2E1B">
          <w:rPr>
            <w:rFonts w:ascii="Times New Roman" w:hAnsi="Times New Roman" w:cs="Times New Roman"/>
            <w:i/>
            <w:iCs/>
          </w:rPr>
          <w:delText>et al.</w:delText>
        </w:r>
        <w:r w:rsidR="00D11197" w:rsidRPr="00D11197" w:rsidDel="00FF2E1B">
          <w:rPr>
            <w:rFonts w:ascii="Times New Roman" w:hAnsi="Times New Roman" w:cs="Times New Roman"/>
          </w:rPr>
          <w:delText>, 2020)</w:delText>
        </w:r>
      </w:del>
      <w:moveTo w:id="238" w:author="Amanpreet Kaur" w:date="2025-01-23T10:45:00Z" w16du:dateUtc="2025-01-23T16:45:00Z">
        <w:del w:id="239" w:author="Amanpreet Kaur" w:date="2025-01-23T11:36:00Z" w16du:dateUtc="2025-01-23T17:36:00Z">
          <w:r w:rsidDel="00FF2E1B">
            <w:rPr>
              <w:rFonts w:ascii="Times New Roman" w:hAnsi="Times New Roman" w:cs="Times New Roman"/>
            </w:rPr>
            <w:fldChar w:fldCharType="end"/>
          </w:r>
          <w:r w:rsidDel="00FF2E1B">
            <w:rPr>
              <w:rFonts w:ascii="Times New Roman" w:eastAsia="Times New Roman" w:hAnsi="Times New Roman" w:cs="Times New Roman"/>
            </w:rPr>
            <w:delText xml:space="preserve">. </w:delText>
          </w:r>
          <w:r w:rsidRPr="00D8161D" w:rsidDel="00FF2E1B">
            <w:rPr>
              <w:rFonts w:ascii="Times New Roman" w:eastAsia="Times New Roman" w:hAnsi="Times New Roman" w:cs="Times New Roman"/>
            </w:rPr>
            <w:delText>Treatments included a control (0.01M MgSO₄), individual inoculations with SC3, SC4, SC5, and SC6, as well as mixed co-infections of SC4 + SC3, SC5 + SC6, SC3 + SC6, SC3 + SC5, and SC3 + SC5 + SC6. All treatments were supplemented with 0.00025% Swilvet and replicated five times, with plants randomly arranged in the greenhouse. Plants were watered daily, and disease severity was assessed on days 7 and 14, with additional evaluations on days 9 and 12 for plants exhibiting delayed symptoms. Disease severity was measured using the Horsfall-Barratt scale</w:delText>
          </w:r>
          <w:r w:rsidDel="00FF2E1B">
            <w:rPr>
              <w:rFonts w:ascii="Times New Roman" w:eastAsia="Times New Roman" w:hAnsi="Times New Roman" w:cs="Times New Roman"/>
            </w:rPr>
            <w:delText xml:space="preserve"> </w:delText>
          </w:r>
          <w:r w:rsidDel="00FF2E1B">
            <w:rPr>
              <w:rFonts w:ascii="Times New Roman" w:eastAsia="Times New Roman" w:hAnsi="Times New Roman" w:cs="Times New Roman"/>
            </w:rPr>
            <w:fldChar w:fldCharType="begin"/>
          </w:r>
        </w:del>
      </w:moveTo>
      <w:del w:id="240" w:author="Amanpreet Kaur" w:date="2025-01-23T11:36:00Z" w16du:dateUtc="2025-01-23T17:36:00Z">
        <w:r w:rsidR="00D11197" w:rsidDel="00FF2E1B">
          <w:rPr>
            <w:rFonts w:ascii="Times New Roman" w:eastAsia="Times New Roman" w:hAnsi="Times New Roman" w:cs="Times New Roman"/>
          </w:rPr>
          <w:delInstrText xml:space="preserve"> ADDIN ZOTERO_ITEM CSL_CITATION {"citationID":"4o45kYQj","properties":{"formattedCitation":"(Horsfall &amp; Barratt, 1945)","plainCitation":"(Horsfall &amp; Barratt, 1945)","noteIndex":0},"citationItems":[{"id":3303,"uris":["http://zotero.org/users/10053306/items/N78BGD8F"],"itemData":{"id":3303,"type":"article-journal","container-title":"Phytopathology","page":"655","title":"An improved grading system for measuring plant diseases","volume":"35","author":[{"family":"Horsfall","given":"J. G."},{"family":"Barratt","given":"R. W."}],"issued":{"date-parts":[["1945"]]}}}],"schema":"https://github.com/citation-style-language/schema/raw/master/csl-citation.json"} </w:delInstrText>
        </w:r>
      </w:del>
      <w:moveTo w:id="241" w:author="Amanpreet Kaur" w:date="2025-01-23T10:45:00Z" w16du:dateUtc="2025-01-23T16:45:00Z">
        <w:del w:id="242" w:author="Amanpreet Kaur" w:date="2025-01-23T11:36:00Z" w16du:dateUtc="2025-01-23T17:36:00Z">
          <w:r w:rsidDel="00FF2E1B">
            <w:rPr>
              <w:rFonts w:ascii="Times New Roman" w:eastAsia="Times New Roman" w:hAnsi="Times New Roman" w:cs="Times New Roman"/>
            </w:rPr>
            <w:fldChar w:fldCharType="separate"/>
          </w:r>
        </w:del>
      </w:moveTo>
      <w:del w:id="243" w:author="Amanpreet Kaur" w:date="2025-01-23T11:36:00Z" w16du:dateUtc="2025-01-23T17:36:00Z">
        <w:r w:rsidR="00D11197" w:rsidDel="00FF2E1B">
          <w:rPr>
            <w:rFonts w:ascii="Times New Roman" w:hAnsi="Times New Roman" w:cs="Times New Roman"/>
          </w:rPr>
          <w:delText>(Horsfall &amp; Barratt, 1945)</w:delText>
        </w:r>
      </w:del>
      <w:moveTo w:id="244" w:author="Amanpreet Kaur" w:date="2025-01-23T10:45:00Z" w16du:dateUtc="2025-01-23T16:45:00Z">
        <w:del w:id="245" w:author="Amanpreet Kaur" w:date="2025-01-23T11:36:00Z" w16du:dateUtc="2025-01-23T17:36:00Z">
          <w:r w:rsidDel="00FF2E1B">
            <w:rPr>
              <w:rFonts w:ascii="Times New Roman" w:eastAsia="Times New Roman" w:hAnsi="Times New Roman" w:cs="Times New Roman"/>
            </w:rPr>
            <w:fldChar w:fldCharType="end"/>
          </w:r>
          <w:r w:rsidRPr="00D8161D" w:rsidDel="00FF2E1B">
            <w:rPr>
              <w:rFonts w:ascii="Times New Roman" w:eastAsia="Times New Roman" w:hAnsi="Times New Roman" w:cs="Times New Roman"/>
            </w:rPr>
            <w:delText xml:space="preserve">. To minimize bias, two observers recorded the disease severity, and the average score was used. Raw disease severity indices were then used to calculate the area under the disease progress curve (AUDPC), which correlates multiple observations of disease progression into a single value </w:delText>
          </w:r>
          <w:r w:rsidDel="00FF2E1B">
            <w:rPr>
              <w:rFonts w:ascii="Times New Roman" w:eastAsia="Times New Roman" w:hAnsi="Times New Roman" w:cs="Times New Roman"/>
            </w:rPr>
            <w:fldChar w:fldCharType="begin"/>
          </w:r>
        </w:del>
      </w:moveTo>
      <w:del w:id="246" w:author="Amanpreet Kaur" w:date="2025-01-23T11:36:00Z" w16du:dateUtc="2025-01-23T17:36:00Z">
        <w:r w:rsidR="00D11197" w:rsidDel="00FF2E1B">
          <w:rPr>
            <w:rFonts w:ascii="Times New Roman" w:eastAsia="Times New Roman" w:hAnsi="Times New Roman" w:cs="Times New Roman"/>
          </w:rPr>
          <w:delInstrText xml:space="preserve"> ADDIN ZOTERO_ITEM CSL_CITATION {"citationID":"tyXaXbrD","properties":{"formattedCitation":"(Simko &amp; Piepho, 2012)","plainCitation":"(Simko &amp; Piepho, 2012)","noteIndex":0},"citationItems":[{"id":4979,"uris":["http://zotero.org/users/10053306/items/HHIBGAAT"],"itemData":{"id":4979,"type":"article-journal","abstract":"The area under the disease progress curve (AUDPC) is frequently used to combine multiple observations of disease progress into a single value. However, our analysis shows that this approach severely underestimates the effect of the first and last observation. To get a better estimate of disease progress, we have developed a new formula termed the area under the disease progress stairs (AUDPS). The AUDPS approach improves the estimation of disease progress by giving a weight closer to optimal to the first and last observations. Analysis of real data indicates that AUDPS outperforms AUDPC in most of the tested trials and may be less precise than AUDPC only when assessments in the first or last observations have a comparatively large variance. We propose using AUDPS and its standardized (sAUDPS) and relative (rAUDPS) forms when combining multiple observations from disease progress experiments into a single value.","container-title":"Phytopathology","DOI":"10.1094/PHYTO-07-11-0216","ISSN":"0031-949X","issue":"4","journalAbbreviation":"Phytopathology","language":"eng","note":"PMID: 22122266","page":"381-389","source":"PubMed","title":"The area under the disease progress stairs: calculation, advantage, and application","title-short":"The area under the disease progress stairs","volume":"102","author":[{"family":"Simko","given":"Ivan"},{"family":"Piepho","given":"Hans-Peter"}],"issued":{"date-parts":[["2012",4]]}}}],"schema":"https://github.com/citation-style-language/schema/raw/master/csl-citation.json"} </w:delInstrText>
        </w:r>
      </w:del>
      <w:moveTo w:id="247" w:author="Amanpreet Kaur" w:date="2025-01-23T10:45:00Z" w16du:dateUtc="2025-01-23T16:45:00Z">
        <w:del w:id="248" w:author="Amanpreet Kaur" w:date="2025-01-23T11:36:00Z" w16du:dateUtc="2025-01-23T17:36:00Z">
          <w:r w:rsidDel="00FF2E1B">
            <w:rPr>
              <w:rFonts w:ascii="Times New Roman" w:eastAsia="Times New Roman" w:hAnsi="Times New Roman" w:cs="Times New Roman"/>
            </w:rPr>
            <w:fldChar w:fldCharType="separate"/>
          </w:r>
        </w:del>
      </w:moveTo>
      <w:del w:id="249" w:author="Amanpreet Kaur" w:date="2025-01-23T11:36:00Z" w16du:dateUtc="2025-01-23T17:36:00Z">
        <w:r w:rsidR="00D11197" w:rsidDel="00FF2E1B">
          <w:rPr>
            <w:rFonts w:ascii="Times New Roman" w:hAnsi="Times New Roman" w:cs="Times New Roman"/>
          </w:rPr>
          <w:delText>(Simko &amp; Piepho, 2012)</w:delText>
        </w:r>
      </w:del>
      <w:moveTo w:id="250" w:author="Amanpreet Kaur" w:date="2025-01-23T10:45:00Z" w16du:dateUtc="2025-01-23T16:45:00Z">
        <w:del w:id="251" w:author="Amanpreet Kaur" w:date="2025-01-23T11:36:00Z" w16du:dateUtc="2025-01-23T17:36:00Z">
          <w:r w:rsidDel="00FF2E1B">
            <w:rPr>
              <w:rFonts w:ascii="Times New Roman" w:eastAsia="Times New Roman" w:hAnsi="Times New Roman" w:cs="Times New Roman"/>
            </w:rPr>
            <w:fldChar w:fldCharType="end"/>
          </w:r>
          <w:r w:rsidDel="00FF2E1B">
            <w:rPr>
              <w:rFonts w:ascii="Times New Roman" w:eastAsia="Times New Roman" w:hAnsi="Times New Roman" w:cs="Times New Roman"/>
            </w:rPr>
            <w:delText xml:space="preserve">. </w:delText>
          </w:r>
          <w:r w:rsidRPr="00D8161D" w:rsidDel="00FF2E1B">
            <w:rPr>
              <w:rFonts w:ascii="Times New Roman" w:eastAsia="Times New Roman" w:hAnsi="Times New Roman" w:cs="Times New Roman"/>
            </w:rPr>
            <w:delText>AUDPC values were plotted for each treatment across seven experimental batches using the "dplyr" package in R Studio and built linear and linear mixed-effects models using "lme4" and "lmerTest"</w:delText>
          </w:r>
          <w:r w:rsidDel="00FF2E1B">
            <w:rPr>
              <w:rFonts w:ascii="Times New Roman" w:eastAsia="Times New Roman" w:hAnsi="Times New Roman" w:cs="Times New Roman"/>
            </w:rPr>
            <w:delText xml:space="preserve"> </w:delText>
          </w:r>
          <w:r w:rsidDel="00FF2E1B">
            <w:rPr>
              <w:rFonts w:ascii="Times New Roman" w:eastAsia="Times New Roman" w:hAnsi="Times New Roman" w:cs="Times New Roman"/>
            </w:rPr>
            <w:fldChar w:fldCharType="begin"/>
          </w:r>
        </w:del>
      </w:moveTo>
      <w:del w:id="252" w:author="Amanpreet Kaur" w:date="2025-01-23T11:36:00Z" w16du:dateUtc="2025-01-23T17:36:00Z">
        <w:r w:rsidR="00D11197" w:rsidDel="00FF2E1B">
          <w:rPr>
            <w:rFonts w:ascii="Times New Roman" w:eastAsia="Times New Roman" w:hAnsi="Times New Roman" w:cs="Times New Roman"/>
          </w:rPr>
          <w:delInstrText xml:space="preserve"> ADDIN ZOTERO_ITEM CSL_CITATION {"citationID":"LLUvJ4su","properties":{"formattedCitation":"(Bates, D {\\i{}et al.}, 2007; Kuznetsova {\\i{}et al.}, 2017)","plainCitation":"(Bates, D et al., 2007; Kuznetsova et al., 2017)","noteIndex":0},"citationItems":[{"id":4818,"uris":["http://zotero.org/users/10053306/items/WFRNJB62"],"itemData":{"id":4818,"type":"software","title":"The lme4 package. R package","author":[{"literal":"Bates, D"},{"literal":"Sarkar, D"},{"literal":"Bated, M. D."},{"literal":"Matrix, L."}],"issued":{"date-parts":[["2007"]]}}},{"id":4819,"uris":["http://zotero.org/users/10053306/items/HK6ECBTE"],"itemData":{"id":4819,"type":"article-journal","abstract":"One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well.","container-title":"Journal of Statistical Software","DOI":"10.18637/jss.v082.i13","ISSN":"1548-7660","language":"en","license":"Copyright (c) 2017 Alexandra Kuznetsova, Per B. Brockhoff, Rune H. B. Christensen","page":"1-26","source":"www.jstatsoft.org","title":"lmerTest Package: Tests in Linear Mixed Effects Models","title-short":"lmerTest Package","volume":"82","author":[{"family":"Kuznetsova","given":"Alexandra"},{"family":"Brockhoff","given":"Per B."},{"family":"Christensen","given":"Rune H. B."}],"issued":{"date-parts":[["2017",12,6]]}}}],"schema":"https://github.com/citation-style-language/schema/raw/master/csl-citation.json"} </w:delInstrText>
        </w:r>
      </w:del>
      <w:moveTo w:id="253" w:author="Amanpreet Kaur" w:date="2025-01-23T10:45:00Z" w16du:dateUtc="2025-01-23T16:45:00Z">
        <w:del w:id="254" w:author="Amanpreet Kaur" w:date="2025-01-23T11:36:00Z" w16du:dateUtc="2025-01-23T17:36:00Z">
          <w:r w:rsidDel="00FF2E1B">
            <w:rPr>
              <w:rFonts w:ascii="Times New Roman" w:eastAsia="Times New Roman" w:hAnsi="Times New Roman" w:cs="Times New Roman"/>
            </w:rPr>
            <w:fldChar w:fldCharType="separate"/>
          </w:r>
        </w:del>
      </w:moveTo>
      <w:del w:id="255" w:author="Amanpreet Kaur" w:date="2025-01-23T11:36:00Z" w16du:dateUtc="2025-01-23T17:36:00Z">
        <w:r w:rsidR="00D11197" w:rsidRPr="00D11197" w:rsidDel="00FF2E1B">
          <w:rPr>
            <w:rFonts w:ascii="Times New Roman" w:hAnsi="Times New Roman" w:cs="Times New Roman"/>
          </w:rPr>
          <w:delText xml:space="preserve">(Bates, D </w:delText>
        </w:r>
        <w:r w:rsidR="00D11197" w:rsidRPr="00D11197" w:rsidDel="00FF2E1B">
          <w:rPr>
            <w:rFonts w:ascii="Times New Roman" w:hAnsi="Times New Roman" w:cs="Times New Roman"/>
            <w:i/>
            <w:iCs/>
          </w:rPr>
          <w:delText>et al.</w:delText>
        </w:r>
        <w:r w:rsidR="00D11197" w:rsidRPr="00D11197" w:rsidDel="00FF2E1B">
          <w:rPr>
            <w:rFonts w:ascii="Times New Roman" w:hAnsi="Times New Roman" w:cs="Times New Roman"/>
          </w:rPr>
          <w:delText xml:space="preserve">, 2007; Kuznetsova </w:delText>
        </w:r>
        <w:r w:rsidR="00D11197" w:rsidRPr="00D11197" w:rsidDel="00FF2E1B">
          <w:rPr>
            <w:rFonts w:ascii="Times New Roman" w:hAnsi="Times New Roman" w:cs="Times New Roman"/>
            <w:i/>
            <w:iCs/>
          </w:rPr>
          <w:delText>et al.</w:delText>
        </w:r>
        <w:r w:rsidR="00D11197" w:rsidRPr="00D11197" w:rsidDel="00FF2E1B">
          <w:rPr>
            <w:rFonts w:ascii="Times New Roman" w:hAnsi="Times New Roman" w:cs="Times New Roman"/>
          </w:rPr>
          <w:delText>, 2017)</w:delText>
        </w:r>
      </w:del>
      <w:moveTo w:id="256" w:author="Amanpreet Kaur" w:date="2025-01-23T10:45:00Z" w16du:dateUtc="2025-01-23T16:45:00Z">
        <w:del w:id="257" w:author="Amanpreet Kaur" w:date="2025-01-23T11:36:00Z" w16du:dateUtc="2025-01-23T17:36:00Z">
          <w:r w:rsidDel="00FF2E1B">
            <w:rPr>
              <w:rFonts w:ascii="Times New Roman" w:eastAsia="Times New Roman" w:hAnsi="Times New Roman" w:cs="Times New Roman"/>
            </w:rPr>
            <w:fldChar w:fldCharType="end"/>
          </w:r>
          <w:r w:rsidRPr="00D8161D" w:rsidDel="00FF2E1B">
            <w:rPr>
              <w:rFonts w:ascii="Times New Roman" w:eastAsia="Times New Roman" w:hAnsi="Times New Roman" w:cs="Times New Roman"/>
            </w:rPr>
            <w:delText xml:space="preserve">. For individual strains a generalized linear hypothesis test was used while for multiple comparisons Tukey’s method was used. Linear mixed effect models were used to assess the development of disease severity slopes across treatments.  </w:delText>
          </w:r>
        </w:del>
      </w:moveTo>
    </w:p>
    <w:p w14:paraId="6271C739" w14:textId="77777777" w:rsidR="00633067" w:rsidRPr="00EC10B0" w:rsidRDefault="00633067" w:rsidP="00633067">
      <w:pPr>
        <w:spacing w:after="240" w:line="360" w:lineRule="auto"/>
        <w:jc w:val="both"/>
        <w:rPr>
          <w:moveTo w:id="258" w:author="Amanpreet Kaur" w:date="2025-01-23T10:45:00Z" w16du:dateUtc="2025-01-23T16:45:00Z"/>
          <w:rFonts w:ascii="Times New Roman" w:hAnsi="Times New Roman" w:cs="Times New Roman"/>
          <w:b/>
          <w:bCs/>
        </w:rPr>
      </w:pPr>
      <w:moveTo w:id="259" w:author="Amanpreet Kaur" w:date="2025-01-23T10:45:00Z" w16du:dateUtc="2025-01-23T16:45:00Z">
        <w:r w:rsidRPr="00915171">
          <w:rPr>
            <w:rFonts w:ascii="Times New Roman" w:hAnsi="Times New Roman" w:cs="Times New Roman"/>
            <w:b/>
            <w:bCs/>
            <w:highlight w:val="cyan"/>
          </w:rPr>
          <w:t>Strain Ranking</w:t>
        </w:r>
      </w:moveTo>
    </w:p>
    <w:p w14:paraId="41F4C833" w14:textId="37F2A4C5" w:rsidR="00633067" w:rsidRPr="00915171" w:rsidRDefault="00633067" w:rsidP="00633067">
      <w:pPr>
        <w:spacing w:after="240" w:line="360" w:lineRule="auto"/>
        <w:jc w:val="both"/>
        <w:rPr>
          <w:moveTo w:id="260" w:author="Amanpreet Kaur" w:date="2025-01-23T10:45:00Z" w16du:dateUtc="2025-01-23T16:45:00Z"/>
          <w:rFonts w:ascii="Times New Roman" w:hAnsi="Times New Roman" w:cs="Times New Roman"/>
          <w:highlight w:val="cyan"/>
        </w:rPr>
      </w:pPr>
      <w:proofErr w:type="spellStart"/>
      <w:moveTo w:id="261" w:author="Amanpreet Kaur" w:date="2025-01-23T10:45:00Z" w16du:dateUtc="2025-01-23T16:45:00Z">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w:t>
        </w:r>
        <w:r w:rsidRPr="00915171">
          <w:rPr>
            <w:rFonts w:ascii="Times New Roman" w:hAnsi="Times New Roman" w:cs="Times New Roman"/>
            <w:highlight w:val="cyan"/>
          </w:rPr>
          <w:fldChar w:fldCharType="begin"/>
        </w:r>
      </w:moveTo>
      <w:r w:rsidR="00D11197">
        <w:rPr>
          <w:rFonts w:ascii="Times New Roman" w:hAnsi="Times New Roman" w:cs="Times New Roman"/>
          <w:highlight w:val="cyan"/>
        </w:rPr>
        <w:instrText xml:space="preserve"> ADDIN ZOTERO_ITEM CSL_CITATION {"citationID":"3EGOF6uG","properties":{"formattedCitation":"(Soubeyrand {\\i{}et al.}, 2014)","plainCitation":"(Soubeyrand et al., 2014)","noteIndex":0},"citationItems":[{"id":4977,"uris":["http://zotero.org/users/10053306/items/IDA8F9AQ"],"itemData":{"id":4977,"type":"article-journal","abstract":"Genetic variation in pathogen populations may be an important factor driving heterogeneity in disease dynamics within their host populations. However, to date, we understand poorly how genetic diversity in diseases impact on epidemiological dynamics because data and tools required to answer this questions are lacking. Here, we combine pathogen genetic data with epidemiological monitoring of disease progression, and introduce a statistical exploratory method to investigate differences among pathogen strains in their performance in the field. The method exploits epidemiological data providing a measure of disease progress in time and space, and genetic data indicating the relative spatial patterns of the sampled pathogen strains. Applying this method allows to assign ranks to the pathogen strains with respect to their contributions to natural epidemics and to assess the significance of the ranking. This method was first tested on simulated data, including data obtained from an original, stochastic, multi-strain epidemic model. It was then applied to epidemiological and genetic data collected during one natural epidemic of powdery mildew occurring in its wild host population. Based on the simulation study, we conclude that the method can achieve its aim of ranking pathogen strains if the sampling effort is sufficient. For powdery mildew data, the method indicated that one of the sampled strains tends to have a higher fitness than the four other sampled strains, highlighting the importance of strain diversity for disease dynamics. Our approach allowing the comparison of pathogen strains in natural epidemic is complementary to the classical practice of using experimental infections in controlled conditions to estimate fitness of different pathogen strains. Our statistical tool, implemented in the R package StrainRanking, is mainly based on regression and does not rely on mechanistic assumptions on the pathogen dynamics. Thus, the method can be applied to a wide range of pathogens.","container-title":"PLOS ONE","DOI":"10.1371/journal.pone.0086591","ISSN":"1932-6203","issue":"1","journalAbbreviation":"PLOS ONE","language":"en","note":"publisher: Public Library of Science","page":"e86591","source":"PLoS Journals","title":"Regression-Based Ranking of Pathogen Strains with Respect to Their Contribution to Natural Epidemics","volume":"9","author":[{"family":"Soubeyrand","given":"Samuel"},{"family":"Tollenaere","given":"Charlotte"},{"family":"Haon-Lasportes","given":"Emilie"},{"family":"Laine","given":"Anna-Liisa"}],"issued":{"date-parts":[["2014",1,31]]}}}],"schema":"https://github.com/citation-style-language/schema/raw/master/csl-citation.json"} </w:instrText>
      </w:r>
      <w:moveTo w:id="262" w:author="Amanpreet Kaur" w:date="2025-01-23T10:45:00Z" w16du:dateUtc="2025-01-23T16:45:00Z">
        <w:r w:rsidRPr="00915171">
          <w:rPr>
            <w:rFonts w:ascii="Times New Roman" w:hAnsi="Times New Roman" w:cs="Times New Roman"/>
            <w:highlight w:val="cyan"/>
          </w:rPr>
          <w:fldChar w:fldCharType="separate"/>
        </w:r>
      </w:moveTo>
      <w:r w:rsidR="00D11197" w:rsidRPr="00D11197">
        <w:rPr>
          <w:rFonts w:ascii="Times New Roman" w:hAnsi="Times New Roman" w:cs="Times New Roman"/>
        </w:rPr>
        <w:t>(</w:t>
      </w:r>
      <w:proofErr w:type="spellStart"/>
      <w:r w:rsidR="00D11197" w:rsidRPr="00D11197">
        <w:rPr>
          <w:rFonts w:ascii="Times New Roman" w:hAnsi="Times New Roman" w:cs="Times New Roman"/>
        </w:rPr>
        <w:t>Soubeyrand</w:t>
      </w:r>
      <w:proofErr w:type="spellEnd"/>
      <w:r w:rsidR="00D11197" w:rsidRPr="00D11197">
        <w:rPr>
          <w:rFonts w:ascii="Times New Roman" w:hAnsi="Times New Roman" w:cs="Times New Roman"/>
        </w:rPr>
        <w:t xml:space="preserve"> </w:t>
      </w:r>
      <w:r w:rsidR="00D11197" w:rsidRPr="00D11197">
        <w:rPr>
          <w:rFonts w:ascii="Times New Roman" w:hAnsi="Times New Roman" w:cs="Times New Roman"/>
          <w:i/>
          <w:iCs/>
        </w:rPr>
        <w:t>et al.</w:t>
      </w:r>
      <w:r w:rsidR="00D11197" w:rsidRPr="00D11197">
        <w:rPr>
          <w:rFonts w:ascii="Times New Roman" w:hAnsi="Times New Roman" w:cs="Times New Roman"/>
        </w:rPr>
        <w:t>, 2014)</w:t>
      </w:r>
      <w:moveTo w:id="263" w:author="Amanpreet Kaur" w:date="2025-01-23T10:45:00Z" w16du:dateUtc="2025-01-23T16:45:00Z">
        <w:r w:rsidRPr="00915171">
          <w:rPr>
            <w:rFonts w:ascii="Times New Roman" w:hAnsi="Times New Roman" w:cs="Times New Roman"/>
            <w:highlight w:val="cyan"/>
          </w:rPr>
          <w:fldChar w:fldCharType="end"/>
        </w:r>
        <w:r w:rsidRPr="00915171">
          <w:rPr>
            <w:rFonts w:ascii="Times New Roman" w:hAnsi="Times New Roman" w:cs="Times New Roman"/>
            <w:highlight w:val="cyan"/>
          </w:rPr>
          <w:t xml:space="preserve"> was used to estimate and compare fitness differences between SCs (main effects), between SCs considered alone or in association (pathogen-pathogen </w:t>
        </w:r>
        <w:r w:rsidRPr="00915171">
          <w:rPr>
            <w:rFonts w:ascii="Times New Roman" w:hAnsi="Times New Roman" w:cs="Times New Roman"/>
            <w:highlight w:val="cyan"/>
          </w:rPr>
          <w:lastRenderedPageBreak/>
          <w:t xml:space="preserve">interaction), and between SCs under specific environmental conditions (pathogen-environment interaction).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requires input data consisting of the frequencies of the SCs and the measurement of disease growth or decline for each sampling location (i.e., fields), and estimates the fitness as the relative contributions of SCs to the growth or the decline of disease severity between two sampling times (i.e., Mid and End sampling times). SC frequencies were computed as a weighted mean of Mid and End SC frequencies: </w:t>
        </w:r>
        <m:oMath>
          <m:r>
            <w:rPr>
              <w:rFonts w:ascii="Cambria Math" w:hAnsi="Cambria Math" w:cs="Times New Roman"/>
              <w:highlight w:val="cyan"/>
            </w:rPr>
            <m:t>p×</m:t>
          </m:r>
          <m:r>
            <m:rPr>
              <m:nor/>
            </m:rPr>
            <w:rPr>
              <w:rFonts w:ascii="Times New Roman" w:hAnsi="Times New Roman" w:cs="Times New Roman"/>
              <w:highlight w:val="cyan"/>
            </w:rPr>
            <m:t>Mid frequencies</m:t>
          </m:r>
          <m:r>
            <w:rPr>
              <w:rFonts w:ascii="Cambria Math" w:hAnsi="Cambria Math" w:cs="Times New Roman"/>
              <w:highlight w:val="cyan"/>
            </w:rPr>
            <m:t>+(1-p)×</m:t>
          </m:r>
          <m:r>
            <m:rPr>
              <m:nor/>
            </m:rPr>
            <w:rPr>
              <w:rFonts w:ascii="Times New Roman" w:hAnsi="Times New Roman" w:cs="Times New Roman"/>
              <w:highlight w:val="cyan"/>
            </w:rPr>
            <m:t>End frequencies</m:t>
          </m:r>
        </m:oMath>
        <w:moveTo w:id="264" w:author="Amanpreet Kaur" w:date="2025-01-23T10:45:00Z" w16du:dateUtc="2025-01-23T16:45:00Z">
          <w:r w:rsidRPr="00915171">
            <w:rPr>
              <w:rFonts w:ascii="Times New Roman" w:eastAsiaTheme="minorEastAsia" w:hAnsi="Times New Roman" w:cs="Times New Roman"/>
              <w:highlight w:val="cyan"/>
            </w:rPr>
            <w:t xml:space="preserve">, where </w:t>
          </w:r>
          <m:oMath>
            <m:r>
              <w:rPr>
                <w:rFonts w:ascii="Cambria Math" w:hAnsi="Cambria Math" w:cs="Times New Roman"/>
                <w:highlight w:val="cyan"/>
              </w:rPr>
              <m:t>p</m:t>
            </m:r>
          </m:oMath>
          <w:moveTo w:id="265" w:author="Amanpreet Kaur" w:date="2025-01-23T10:45:00Z" w16du:dateUtc="2025-01-23T16:45:00Z">
            <w:r w:rsidRPr="00915171">
              <w:rPr>
                <w:rFonts w:ascii="Times New Roman" w:eastAsiaTheme="minorEastAsia" w:hAnsi="Times New Roman" w:cs="Times New Roman"/>
                <w:highlight w:val="cyan"/>
              </w:rPr>
              <w:t xml:space="preserve"> is equal to 0.1, 0.5 or 0.9 to consider different representativeness of Mid and End frequencies in terms of disease dynamics between Mid and End sampling times of summer season. (Because of low sample size, we did not include Fall season samples in this analysis.)</w:t>
            </w:r>
            <w:r w:rsidRPr="00915171">
              <w:rPr>
                <w:rFonts w:ascii="Times New Roman" w:hAnsi="Times New Roman" w:cs="Times New Roman"/>
                <w:highlight w:val="cyan"/>
              </w:rPr>
              <w:t xml:space="preserve"> Significance tests performed in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are based on randomization, which adequately accounts for the relatively small sample sizes encountered when distributing data at the resolution of SCs or even at a higher resolution (when one considers pathogen-pathogen or pathogen-environment interactions). To account for the specificity of the severity measurement in the present study, which is a mark ranging between 0 and 8, we added to the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method a saturation level of the growth and the decline at +8 and -8, respectively. In addition, we developed a function providing confidence intervals for estimated fitness in addition to the pairwise comparison tests embedded in the original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R package. </w:t>
            </w:r>
          </w:moveTo>
        </w:moveTo>
      </w:moveTo>
    </w:p>
    <w:p w14:paraId="66B114FB" w14:textId="77777777" w:rsidR="00633067" w:rsidRPr="00915171" w:rsidDel="00FF2E1B" w:rsidRDefault="00633067" w:rsidP="00633067">
      <w:pPr>
        <w:spacing w:after="240" w:line="360" w:lineRule="auto"/>
        <w:jc w:val="both"/>
        <w:rPr>
          <w:del w:id="266" w:author="Amanpreet Kaur" w:date="2025-01-23T11:38:00Z" w16du:dateUtc="2025-01-23T17:38:00Z"/>
          <w:moveTo w:id="267" w:author="Amanpreet Kaur" w:date="2025-01-23T10:45:00Z" w16du:dateUtc="2025-01-23T16:45:00Z"/>
          <w:rFonts w:ascii="Times New Roman" w:hAnsi="Times New Roman" w:cs="Times New Roman"/>
          <w:highlight w:val="cyan"/>
        </w:rPr>
      </w:pPr>
      <w:moveTo w:id="268" w:author="Amanpreet Kaur" w:date="2025-01-23T10:45:00Z" w16du:dateUtc="2025-01-23T16:45:00Z">
        <w:r w:rsidRPr="00915171">
          <w:rPr>
            <w:rFonts w:ascii="Times New Roman" w:hAnsi="Times New Roman" w:cs="Times New Roman"/>
            <w:highlight w:val="cyan"/>
          </w:rPr>
          <w:t xml:space="preserve">For the study of main effects,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was applied to SC3, SC4, SC6 and the group of SCs with low frequencies (SC1, 2, 5, 7, and 8), say </w:t>
        </w:r>
        <w:proofErr w:type="spellStart"/>
        <w:r w:rsidRPr="00915171">
          <w:rPr>
            <w:rFonts w:ascii="Times New Roman" w:hAnsi="Times New Roman" w:cs="Times New Roman"/>
            <w:highlight w:val="cyan"/>
          </w:rPr>
          <w:t>SCLowFreq</w:t>
        </w:r>
        <w:proofErr w:type="spellEnd"/>
        <w:r w:rsidRPr="00915171">
          <w:rPr>
            <w:rFonts w:ascii="Times New Roman" w:hAnsi="Times New Roman" w:cs="Times New Roman"/>
            <w:highlight w:val="cyan"/>
          </w:rPr>
          <w:t xml:space="preserve">. </w:t>
        </w:r>
      </w:moveTo>
    </w:p>
    <w:p w14:paraId="327ED3D3" w14:textId="77777777" w:rsidR="00633067" w:rsidRPr="00915171" w:rsidRDefault="00633067" w:rsidP="00633067">
      <w:pPr>
        <w:spacing w:after="240" w:line="360" w:lineRule="auto"/>
        <w:jc w:val="both"/>
        <w:rPr>
          <w:moveTo w:id="269" w:author="Amanpreet Kaur" w:date="2025-01-23T10:45:00Z" w16du:dateUtc="2025-01-23T16:45:00Z"/>
          <w:rFonts w:ascii="Times New Roman" w:hAnsi="Times New Roman" w:cs="Times New Roman"/>
          <w:highlight w:val="cyan"/>
        </w:rPr>
      </w:pPr>
      <w:moveTo w:id="270" w:author="Amanpreet Kaur" w:date="2025-01-23T10:45:00Z" w16du:dateUtc="2025-01-23T16:45:00Z">
        <w:r w:rsidRPr="00915171">
          <w:rPr>
            <w:rFonts w:ascii="Times New Roman" w:hAnsi="Times New Roman" w:cs="Times New Roman"/>
            <w:highlight w:val="cyan"/>
          </w:rPr>
          <w:t xml:space="preserve">For the study of pathogen-pathogen interaction, only the interaction between the two dominant SCs was accounted for, namely SC3 and SC4. We consider SC3xSC4 interaction depending on whether SC3 and SC4 are lower or larger than 20%. Thus, </w:t>
        </w:r>
        <w:proofErr w:type="spellStart"/>
        <w:r w:rsidRPr="00915171">
          <w:rPr>
            <w:rFonts w:ascii="Times New Roman" w:hAnsi="Times New Roman" w:cs="Times New Roman"/>
            <w:highlight w:val="cyan"/>
          </w:rPr>
          <w:t>StrainRanking</w:t>
        </w:r>
        <w:proofErr w:type="spellEnd"/>
        <w:r w:rsidRPr="00915171">
          <w:rPr>
            <w:rFonts w:ascii="Times New Roman" w:hAnsi="Times New Roman" w:cs="Times New Roman"/>
            <w:highlight w:val="cyan"/>
          </w:rPr>
          <w:t xml:space="preserve"> was applied to the summed frequency </w:t>
        </w:r>
        <w:proofErr w:type="spellStart"/>
        <w:proofErr w:type="gram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w:t>
        </w:r>
        <w:proofErr w:type="gramEnd"/>
        <w:r w:rsidRPr="00915171">
          <w:rPr>
            <w:rFonts w:ascii="Times New Roman" w:hAnsi="Times New Roman" w:cs="Times New Roman"/>
            <w:highlight w:val="cyan"/>
          </w:rPr>
          <w:t>SC3)+</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 xml:space="preserve">(SC4) when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 xml:space="preserve">(SC3)&gt;20% and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 xml:space="preserve">(SC4)&gt;20%, and to the frequencies of SC3 when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(SC3)</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20% or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(SC4)</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20%, SC4 when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(SC4)</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20% or </w:t>
        </w:r>
        <w:proofErr w:type="spellStart"/>
        <w:r w:rsidRPr="00915171">
          <w:rPr>
            <w:rFonts w:ascii="Times New Roman" w:hAnsi="Times New Roman" w:cs="Times New Roman"/>
            <w:highlight w:val="cyan"/>
          </w:rPr>
          <w:t>freq</w:t>
        </w:r>
        <w:proofErr w:type="spellEnd"/>
        <w:r w:rsidRPr="00915171">
          <w:rPr>
            <w:rFonts w:ascii="Times New Roman" w:hAnsi="Times New Roman" w:cs="Times New Roman"/>
            <w:highlight w:val="cyan"/>
          </w:rPr>
          <w:t>(SC3)</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20%, SC6 and </w:t>
        </w:r>
        <w:proofErr w:type="spellStart"/>
        <w:r w:rsidRPr="00915171">
          <w:rPr>
            <w:rFonts w:ascii="Times New Roman" w:hAnsi="Times New Roman" w:cs="Times New Roman"/>
            <w:highlight w:val="cyan"/>
          </w:rPr>
          <w:t>SCLowFreq</w:t>
        </w:r>
        <w:proofErr w:type="spellEnd"/>
        <w:r w:rsidRPr="00915171">
          <w:rPr>
            <w:rFonts w:ascii="Times New Roman" w:hAnsi="Times New Roman" w:cs="Times New Roman"/>
            <w:highlight w:val="cyan"/>
          </w:rPr>
          <w:t xml:space="preserve">. Not that the interaction </w:t>
        </w:r>
        <w:proofErr w:type="gramStart"/>
        <w:r w:rsidRPr="00915171">
          <w:rPr>
            <w:rFonts w:ascii="Times New Roman" w:hAnsi="Times New Roman" w:cs="Times New Roman"/>
            <w:highlight w:val="cyan"/>
          </w:rPr>
          <w:t>has to</w:t>
        </w:r>
        <w:proofErr w:type="gramEnd"/>
        <w:r w:rsidRPr="00915171">
          <w:rPr>
            <w:rFonts w:ascii="Times New Roman" w:hAnsi="Times New Roman" w:cs="Times New Roman"/>
            <w:highlight w:val="cyan"/>
          </w:rPr>
          <w:t xml:space="preserve"> be understood at the field level here since we do not have information indicating whether or not SC3 and SC4 were collected on the same plants.</w:t>
        </w:r>
      </w:moveTo>
    </w:p>
    <w:p w14:paraId="46911C0B" w14:textId="77777777" w:rsidR="00633067" w:rsidRPr="000321D5" w:rsidRDefault="00633067" w:rsidP="00633067">
      <w:pPr>
        <w:spacing w:after="240" w:line="360" w:lineRule="auto"/>
        <w:jc w:val="both"/>
        <w:rPr>
          <w:moveTo w:id="271" w:author="Amanpreet Kaur" w:date="2025-01-23T10:45:00Z" w16du:dateUtc="2025-01-23T16:45:00Z"/>
          <w:rFonts w:ascii="Times New Roman" w:hAnsi="Times New Roman" w:cs="Times New Roman"/>
        </w:rPr>
      </w:pPr>
      <w:moveTo w:id="272" w:author="Amanpreet Kaur" w:date="2025-01-23T10:45:00Z" w16du:dateUtc="2025-01-23T16:45:00Z">
        <w:r w:rsidRPr="00915171">
          <w:rPr>
            <w:rFonts w:ascii="Times New Roman" w:hAnsi="Times New Roman" w:cs="Times New Roman"/>
            <w:highlight w:val="cyan"/>
          </w:rPr>
          <w:t xml:space="preserve">For the study of pathogen-environment interaction, only the interaction with the two dominant SCs was accounted for. This step incorporated only the significant environmental parameters identified through statistical analyses using the regression model, along with their standard deviation, skewness, entropy, and kurtosis. Hence, for each factor </w:t>
        </w:r>
        <m:oMath>
          <m:r>
            <w:rPr>
              <w:rFonts w:ascii="Cambria Math" w:hAnsi="Cambria Math" w:cs="Times New Roman"/>
              <w:highlight w:val="cyan"/>
            </w:rPr>
            <m:t>X</m:t>
          </m:r>
        </m:oMath>
        <w:moveTo w:id="273" w:author="Amanpreet Kaur" w:date="2025-01-23T10:45:00Z" w16du:dateUtc="2025-01-23T16:45:00Z">
          <w:r w:rsidRPr="00915171">
            <w:rPr>
              <w:rFonts w:ascii="Times New Roman" w:hAnsi="Times New Roman" w:cs="Times New Roman"/>
              <w:highlight w:val="cyan"/>
            </w:rPr>
            <w:t xml:space="preserve"> (e.g., average temperature, kurtosis of </w:t>
          </w:r>
          <w:r w:rsidRPr="00915171">
            <w:rPr>
              <w:rFonts w:ascii="Times New Roman" w:hAnsi="Times New Roman" w:cs="Times New Roman"/>
              <w:highlight w:val="cyan"/>
            </w:rPr>
            <w:lastRenderedPageBreak/>
            <w:t xml:space="preserve">wind speed, etc.), StrainRanking was applied to the frequencies of SC3factor+, i.e. the frequency of SC3 when </w:t>
          </w:r>
          <m:oMath>
            <m:r>
              <w:rPr>
                <w:rFonts w:ascii="Cambria Math" w:hAnsi="Cambria Math" w:cs="Times New Roman"/>
                <w:highlight w:val="cyan"/>
              </w:rPr>
              <m:t>X</m:t>
            </m:r>
          </m:oMath>
          <w:moveTo w:id="274" w:author="Amanpreet Kaur" w:date="2025-01-23T10:45:00Z" w16du:dateUtc="2025-01-23T16:45:00Z">
            <w:r w:rsidRPr="00915171">
              <w:rPr>
                <w:rFonts w:ascii="Times New Roman" w:hAnsi="Times New Roman" w:cs="Times New Roman"/>
                <w:highlight w:val="cyan"/>
              </w:rPr>
              <w:t xml:space="preserve"> &gt;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To w:id="275" w:author="Amanpreet Kaur" w:date="2025-01-23T10:45:00Z" w16du:dateUtc="2025-01-23T16:45:00Z">
              <w:r w:rsidRPr="00915171">
                <w:rPr>
                  <w:rFonts w:ascii="Times New Roman" w:eastAsiaTheme="minorEastAsia" w:hAnsi="Times New Roman" w:cs="Times New Roman"/>
                  <w:highlight w:val="cyan"/>
                </w:rPr>
                <w:t xml:space="preserve">(SC3) (where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To w:id="276" w:author="Amanpreet Kaur" w:date="2025-01-23T10:45:00Z" w16du:dateUtc="2025-01-23T16:45:00Z">
                <w:r w:rsidRPr="00915171">
                  <w:rPr>
                    <w:rFonts w:ascii="Times New Roman" w:eastAsiaTheme="minorEastAsia" w:hAnsi="Times New Roman" w:cs="Times New Roman"/>
                    <w:highlight w:val="cyan"/>
                  </w:rPr>
                  <w:t xml:space="preserve">(SC3) is the mean of </w:t>
                </w:r>
                <m:oMath>
                  <m:r>
                    <w:rPr>
                      <w:rFonts w:ascii="Cambria Math" w:hAnsi="Cambria Math" w:cs="Times New Roman"/>
                      <w:highlight w:val="cyan"/>
                    </w:rPr>
                    <m:t>X</m:t>
                  </m:r>
                </m:oMath>
                <w:moveTo w:id="277" w:author="Amanpreet Kaur" w:date="2025-01-23T10:45:00Z" w16du:dateUtc="2025-01-23T16:45:00Z">
                  <w:r w:rsidRPr="00915171">
                    <w:rPr>
                      <w:rFonts w:ascii="Times New Roman" w:eastAsiaTheme="minorEastAsia" w:hAnsi="Times New Roman" w:cs="Times New Roman"/>
                      <w:highlight w:val="cyan"/>
                    </w:rPr>
                    <w:t xml:space="preserve"> at sampling points where SC3 is present, i.e. freq(SC3)&gt;0)</w:t>
                  </w:r>
                  <w:r w:rsidRPr="00915171">
                    <w:rPr>
                      <w:rFonts w:ascii="Times New Roman" w:hAnsi="Times New Roman" w:cs="Times New Roman"/>
                      <w:highlight w:val="cyan"/>
                    </w:rPr>
                    <w:t xml:space="preserve">, SC3factor- (when </w:t>
                  </w:r>
                  <m:oMath>
                    <m:r>
                      <w:rPr>
                        <w:rFonts w:ascii="Cambria Math" w:hAnsi="Cambria Math" w:cs="Times New Roman"/>
                        <w:highlight w:val="cyan"/>
                      </w:rPr>
                      <m:t>X</m:t>
                    </m:r>
                  </m:oMath>
                  <w:moveTo w:id="278" w:author="Amanpreet Kaur" w:date="2025-01-23T10:45:00Z" w16du:dateUtc="2025-01-23T16:45:00Z">
                    <w:r w:rsidRPr="00915171">
                      <w:rPr>
                        <w:rFonts w:ascii="Times New Roman" w:hAnsi="Times New Roman" w:cs="Times New Roman"/>
                        <w:highlight w:val="cyan"/>
                      </w:rPr>
                      <w:t xml:space="preserve"> </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To w:id="279" w:author="Amanpreet Kaur" w:date="2025-01-23T10:45:00Z" w16du:dateUtc="2025-01-23T16:45:00Z">
                      <w:r w:rsidRPr="00915171">
                        <w:rPr>
                          <w:rFonts w:ascii="Times New Roman" w:eastAsiaTheme="minorEastAsia" w:hAnsi="Times New Roman" w:cs="Times New Roman"/>
                          <w:highlight w:val="cyan"/>
                        </w:rPr>
                        <w:t>(SC3)</w:t>
                      </w:r>
                      <w:r w:rsidRPr="00915171">
                        <w:rPr>
                          <w:rFonts w:ascii="Times New Roman" w:hAnsi="Times New Roman" w:cs="Times New Roman"/>
                          <w:highlight w:val="cyan"/>
                        </w:rPr>
                        <w:t xml:space="preserve">), SC4factor+ (when </w:t>
                      </w:r>
                      <m:oMath>
                        <m:r>
                          <w:rPr>
                            <w:rFonts w:ascii="Cambria Math" w:hAnsi="Cambria Math" w:cs="Times New Roman"/>
                            <w:highlight w:val="cyan"/>
                          </w:rPr>
                          <m:t>X</m:t>
                        </m:r>
                      </m:oMath>
                      <w:moveTo w:id="280" w:author="Amanpreet Kaur" w:date="2025-01-23T10:45:00Z" w16du:dateUtc="2025-01-23T16:45:00Z">
                        <w:r w:rsidRPr="00915171">
                          <w:rPr>
                            <w:rFonts w:ascii="Times New Roman" w:hAnsi="Times New Roman" w:cs="Times New Roman"/>
                            <w:highlight w:val="cyan"/>
                          </w:rPr>
                          <w:t xml:space="preserve"> &gt;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To w:id="281" w:author="Amanpreet Kaur" w:date="2025-01-23T10:45:00Z" w16du:dateUtc="2025-01-23T16:45:00Z">
                          <w:r w:rsidRPr="00915171">
                            <w:rPr>
                              <w:rFonts w:ascii="Times New Roman" w:eastAsiaTheme="minorEastAsia" w:hAnsi="Times New Roman" w:cs="Times New Roman"/>
                              <w:highlight w:val="cyan"/>
                            </w:rPr>
                            <w:t>(SC3)</w:t>
                          </w:r>
                          <w:r w:rsidRPr="00915171">
                            <w:rPr>
                              <w:rFonts w:ascii="Times New Roman" w:hAnsi="Times New Roman" w:cs="Times New Roman"/>
                              <w:highlight w:val="cyan"/>
                            </w:rPr>
                            <w:t xml:space="preserve">), SC4factor- (when </w:t>
                          </w:r>
                          <m:oMath>
                            <m:r>
                              <w:rPr>
                                <w:rFonts w:ascii="Cambria Math" w:hAnsi="Cambria Math" w:cs="Times New Roman"/>
                                <w:highlight w:val="cyan"/>
                              </w:rPr>
                              <m:t>X</m:t>
                            </m:r>
                          </m:oMath>
                          <w:moveTo w:id="282" w:author="Amanpreet Kaur" w:date="2025-01-23T10:45:00Z" w16du:dateUtc="2025-01-23T16:45:00Z">
                            <w:r w:rsidRPr="00915171">
                              <w:rPr>
                                <w:rFonts w:ascii="Times New Roman" w:hAnsi="Times New Roman" w:cs="Times New Roman"/>
                                <w:highlight w:val="cyan"/>
                              </w:rPr>
                              <w:t xml:space="preserve"> </w:t>
                            </w:r>
                            <w:r w:rsidRPr="00915171">
                              <w:rPr>
                                <w:rFonts w:ascii="Times New Roman" w:hAnsi="Times New Roman" w:cs="Times New Roman"/>
                                <w:highlight w:val="cyan"/>
                              </w:rPr>
                              <w:sym w:font="Symbol" w:char="F0A3"/>
                            </w:r>
                            <w:r w:rsidRPr="00915171">
                              <w:rPr>
                                <w:rFonts w:ascii="Times New Roman" w:hAnsi="Times New Roman" w:cs="Times New Roman"/>
                                <w:highlight w:val="cyan"/>
                              </w:rPr>
                              <w:t xml:space="preserve">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To w:id="283" w:author="Amanpreet Kaur" w:date="2025-01-23T10:45:00Z" w16du:dateUtc="2025-01-23T16:45:00Z">
                              <w:r w:rsidRPr="00915171">
                                <w:rPr>
                                  <w:rFonts w:ascii="Times New Roman" w:eastAsiaTheme="minorEastAsia" w:hAnsi="Times New Roman" w:cs="Times New Roman"/>
                                  <w:highlight w:val="cyan"/>
                                </w:rPr>
                                <w:t>(SC4)</w:t>
                              </w:r>
                              <w:r w:rsidRPr="00915171">
                                <w:rPr>
                                  <w:rFonts w:ascii="Times New Roman" w:hAnsi="Times New Roman" w:cs="Times New Roman"/>
                                  <w:highlight w:val="cyan"/>
                                </w:rPr>
                                <w:t xml:space="preserve">), SC6 and </w:t>
                              </w:r>
                              <w:proofErr w:type="spellStart"/>
                              <w:r w:rsidRPr="00915171">
                                <w:rPr>
                                  <w:rFonts w:ascii="Times New Roman" w:hAnsi="Times New Roman" w:cs="Times New Roman"/>
                                  <w:highlight w:val="cyan"/>
                                </w:rPr>
                                <w:t>SCLowFreq</w:t>
                              </w:r>
                              <w:proofErr w:type="spellEnd"/>
                              <w:r w:rsidRPr="00915171">
                                <w:rPr>
                                  <w:rFonts w:ascii="Times New Roman" w:hAnsi="Times New Roman" w:cs="Times New Roman"/>
                                  <w:highlight w:val="cyan"/>
                                </w:rPr>
                                <w:t xml:space="preserve">. The value of </w:t>
                              </w:r>
                              <m:oMath>
                                <m:r>
                                  <w:rPr>
                                    <w:rFonts w:ascii="Cambria Math" w:hAnsi="Cambria Math" w:cs="Times New Roman"/>
                                    <w:highlight w:val="cyan"/>
                                  </w:rPr>
                                  <m:t>X</m:t>
                                </m:r>
                              </m:oMath>
                              <w:moveTo w:id="284" w:author="Amanpreet Kaur" w:date="2025-01-23T10:45:00Z" w16du:dateUtc="2025-01-23T16:45:00Z">
                                <w:r w:rsidRPr="00915171">
                                  <w:rPr>
                                    <w:rFonts w:ascii="Times New Roman" w:hAnsi="Times New Roman" w:cs="Times New Roman"/>
                                    <w:highlight w:val="cyan"/>
                                  </w:rPr>
                                  <w:t xml:space="preserve"> is the weighted mean of </w:t>
                                </w:r>
                                <m:oMath>
                                  <m:r>
                                    <w:rPr>
                                      <w:rFonts w:ascii="Cambria Math" w:hAnsi="Cambria Math" w:cs="Times New Roman"/>
                                      <w:highlight w:val="cyan"/>
                                    </w:rPr>
                                    <m:t>X</m:t>
                                  </m:r>
                                </m:oMath>
                                <w:moveTo w:id="285" w:author="Amanpreet Kaur" w:date="2025-01-23T10:45:00Z" w16du:dateUtc="2025-01-23T16:45:00Z">
                                  <w:r w:rsidRPr="00915171">
                                    <w:rPr>
                                      <w:rFonts w:ascii="Times New Roman" w:eastAsiaTheme="minorEastAsia" w:hAnsi="Times New Roman" w:cs="Times New Roman"/>
                                      <w:highlight w:val="cyan"/>
                                    </w:rPr>
                                    <w:t xml:space="preserve"> observed at </w:t>
                                  </w:r>
                                  <w:r w:rsidRPr="00915171">
                                    <w:rPr>
                                      <w:rFonts w:ascii="Times New Roman" w:hAnsi="Times New Roman" w:cs="Times New Roman"/>
                                      <w:highlight w:val="cyan"/>
                                    </w:rPr>
                                    <w:t xml:space="preserve">Mid and End sampling times: </w:t>
                                  </w:r>
                                  <m:oMath>
                                    <m:r>
                                      <w:rPr>
                                        <w:rFonts w:ascii="Cambria Math" w:hAnsi="Cambria Math" w:cs="Times New Roman"/>
                                        <w:highlight w:val="cyan"/>
                                      </w:rPr>
                                      <m:t xml:space="preserve">p×[X </m:t>
                                    </m:r>
                                    <m:r>
                                      <m:rPr>
                                        <m:nor/>
                                      </m:rPr>
                                      <w:rPr>
                                        <w:rFonts w:ascii="Times New Roman" w:hAnsi="Times New Roman" w:cs="Times New Roman"/>
                                        <w:highlight w:val="cyan"/>
                                      </w:rPr>
                                      <m:t>at Mid point]</m:t>
                                    </m:r>
                                    <m:r>
                                      <w:rPr>
                                        <w:rFonts w:ascii="Cambria Math" w:hAnsi="Cambria Math" w:cs="Times New Roman"/>
                                        <w:highlight w:val="cyan"/>
                                      </w:rPr>
                                      <m:t xml:space="preserve">+(1-p)×[X </m:t>
                                    </m:r>
                                    <m:r>
                                      <m:rPr>
                                        <m:nor/>
                                      </m:rPr>
                                      <w:rPr>
                                        <w:rFonts w:ascii="Times New Roman" w:hAnsi="Times New Roman" w:cs="Times New Roman"/>
                                        <w:highlight w:val="cyan"/>
                                      </w:rPr>
                                      <m:t>at End point]</m:t>
                                    </m:r>
                                  </m:oMath>
                                  <w:moveTo w:id="286" w:author="Amanpreet Kaur" w:date="2025-01-23T10:45:00Z" w16du:dateUtc="2025-01-23T16:45:00Z">
                                    <w:r w:rsidRPr="00915171">
                                      <w:rPr>
                                        <w:rFonts w:ascii="Times New Roman" w:eastAsiaTheme="minorEastAsia" w:hAnsi="Times New Roman" w:cs="Times New Roman"/>
                                        <w:highlight w:val="cyan"/>
                                      </w:rPr>
                                      <w:t xml:space="preserve">, where </w:t>
                                    </w:r>
                                    <m:oMath>
                                      <m:r>
                                        <w:rPr>
                                          <w:rFonts w:ascii="Cambria Math" w:hAnsi="Cambria Math" w:cs="Times New Roman"/>
                                          <w:highlight w:val="cyan"/>
                                        </w:rPr>
                                        <m:t>p</m:t>
                                      </m:r>
                                    </m:oMath>
                                    <w:moveTo w:id="287" w:author="Amanpreet Kaur" w:date="2025-01-23T10:45:00Z" w16du:dateUtc="2025-01-23T16:45:00Z">
                                      <w:r w:rsidRPr="00915171">
                                        <w:rPr>
                                          <w:rFonts w:ascii="Times New Roman" w:eastAsiaTheme="minorEastAsia" w:hAnsi="Times New Roman" w:cs="Times New Roman"/>
                                          <w:highlight w:val="cyan"/>
                                        </w:rPr>
                                        <w:t xml:space="preserve"> takes the same value as for the weighted average of genetic frequencies.</w:t>
                                      </w:r>
                                      <w:r>
                                        <w:rPr>
                                          <w:rFonts w:ascii="Times New Roman" w:eastAsiaTheme="minorEastAsia" w:hAnsi="Times New Roman" w:cs="Times New Roman"/>
                                        </w:rPr>
                                        <w:t xml:space="preserve"> </w:t>
                                      </w:r>
                                    </w:moveTo>
                                  </w:moveTo>
                                </w:moveTo>
                              </w:moveTo>
                            </w:moveTo>
                          </w:moveTo>
                        </w:moveTo>
                      </w:moveTo>
                    </w:moveTo>
                  </w:moveTo>
                </w:moveTo>
              </w:moveTo>
            </w:moveTo>
          </w:moveTo>
        </w:moveTo>
      </w:moveTo>
    </w:p>
    <w:p w14:paraId="49BADECC" w14:textId="7BEAA9AC" w:rsidR="00FF2E1B" w:rsidRDefault="00FF2E1B" w:rsidP="00633067">
      <w:pPr>
        <w:spacing w:line="360" w:lineRule="auto"/>
        <w:jc w:val="both"/>
        <w:rPr>
          <w:ins w:id="288" w:author="Amanpreet Kaur" w:date="2025-01-23T11:38:00Z" w16du:dateUtc="2025-01-23T17:38:00Z"/>
          <w:rFonts w:ascii="Times New Roman" w:eastAsia="Arial" w:hAnsi="Times New Roman" w:cs="Times New Roman"/>
          <w:b/>
          <w:bCs/>
          <w:color w:val="121212"/>
        </w:rPr>
      </w:pPr>
      <w:ins w:id="289" w:author="Amanpreet Kaur" w:date="2025-01-23T11:38:00Z" w16du:dateUtc="2025-01-23T17:38:00Z">
        <w:r>
          <w:rPr>
            <w:rFonts w:ascii="Times New Roman" w:eastAsia="Arial" w:hAnsi="Times New Roman" w:cs="Times New Roman"/>
            <w:b/>
            <w:bCs/>
            <w:color w:val="121212"/>
          </w:rPr>
          <w:t>2.8</w:t>
        </w:r>
      </w:ins>
      <w:ins w:id="290" w:author="Amanpreet Kaur" w:date="2025-01-23T11:39:00Z" w16du:dateUtc="2025-01-23T17:39:00Z">
        <w:r>
          <w:rPr>
            <w:rFonts w:ascii="Times New Roman" w:eastAsia="Arial" w:hAnsi="Times New Roman" w:cs="Times New Roman"/>
            <w:b/>
            <w:bCs/>
            <w:color w:val="121212"/>
          </w:rPr>
          <w:t xml:space="preserve"> </w:t>
        </w:r>
      </w:ins>
      <w:ins w:id="291" w:author="Amanpreet Kaur" w:date="2025-01-23T11:38:00Z">
        <w:r w:rsidRPr="00FF2E1B">
          <w:rPr>
            <w:rFonts w:ascii="Times New Roman" w:eastAsia="Arial" w:hAnsi="Times New Roman" w:cs="Times New Roman"/>
            <w:b/>
            <w:bCs/>
            <w:color w:val="121212"/>
          </w:rPr>
          <w:t xml:space="preserve">Tracing Exact allele frequencies at </w:t>
        </w:r>
      </w:ins>
      <w:ins w:id="292" w:author="Amanpreet Kaur" w:date="2025-01-23T12:38:00Z" w16du:dateUtc="2025-01-23T18:38:00Z">
        <w:r w:rsidR="00D62E55">
          <w:rPr>
            <w:rFonts w:ascii="Times New Roman" w:eastAsia="Arial" w:hAnsi="Times New Roman" w:cs="Times New Roman"/>
            <w:b/>
            <w:bCs/>
            <w:color w:val="121212"/>
          </w:rPr>
          <w:t>S</w:t>
        </w:r>
      </w:ins>
      <w:ins w:id="293" w:author="Amanpreet Kaur" w:date="2025-01-23T11:38:00Z">
        <w:r w:rsidRPr="00FF2E1B">
          <w:rPr>
            <w:rFonts w:ascii="Times New Roman" w:eastAsia="Arial" w:hAnsi="Times New Roman" w:cs="Times New Roman"/>
            <w:b/>
            <w:bCs/>
            <w:color w:val="121212"/>
          </w:rPr>
          <w:t xml:space="preserve">ingle Nucleotide resolution across fields and environments </w:t>
        </w:r>
      </w:ins>
    </w:p>
    <w:p w14:paraId="47EDBC65" w14:textId="5D6528C1" w:rsidR="00633067" w:rsidRPr="00D62E55" w:rsidDel="003F44B1" w:rsidRDefault="00633067">
      <w:pPr>
        <w:spacing w:line="360" w:lineRule="auto"/>
        <w:ind w:firstLine="450"/>
        <w:jc w:val="both"/>
        <w:rPr>
          <w:del w:id="294" w:author="Amanpreet Kaur" w:date="2025-01-23T11:48:00Z" w16du:dateUtc="2025-01-23T17:48:00Z"/>
          <w:moveTo w:id="295" w:author="Amanpreet Kaur" w:date="2025-01-23T10:45:00Z" w16du:dateUtc="2025-01-23T16:45:00Z"/>
          <w:rFonts w:ascii="Times New Roman" w:eastAsia="Arial" w:hAnsi="Times New Roman" w:cs="Times New Roman"/>
          <w:color w:val="121212"/>
          <w:rPrChange w:id="296" w:author="Amanpreet Kaur" w:date="2025-01-23T12:40:00Z" w16du:dateUtc="2025-01-23T18:40:00Z">
            <w:rPr>
              <w:del w:id="297" w:author="Amanpreet Kaur" w:date="2025-01-23T11:48:00Z" w16du:dateUtc="2025-01-23T17:48:00Z"/>
              <w:moveTo w:id="298" w:author="Amanpreet Kaur" w:date="2025-01-23T10:45:00Z" w16du:dateUtc="2025-01-23T16:45:00Z"/>
              <w:rFonts w:ascii="Times New Roman" w:eastAsia="Arial" w:hAnsi="Times New Roman" w:cs="Times New Roman"/>
              <w:b/>
              <w:bCs/>
              <w:color w:val="121212"/>
            </w:rPr>
          </w:rPrChange>
        </w:rPr>
        <w:pPrChange w:id="299" w:author="Amanpreet Kaur" w:date="2025-01-23T14:04:00Z" w16du:dateUtc="2025-01-23T20:04:00Z">
          <w:pPr>
            <w:spacing w:line="360" w:lineRule="auto"/>
            <w:jc w:val="both"/>
          </w:pPr>
        </w:pPrChange>
      </w:pPr>
      <w:moveTo w:id="300" w:author="Amanpreet Kaur" w:date="2025-01-23T10:45:00Z" w16du:dateUtc="2025-01-23T16:45:00Z">
        <w:del w:id="301" w:author="Amanpreet Kaur" w:date="2025-01-23T11:48:00Z" w16du:dateUtc="2025-01-23T17:48:00Z">
          <w:r w:rsidRPr="00D62E55" w:rsidDel="003F44B1">
            <w:rPr>
              <w:rFonts w:ascii="Times New Roman" w:eastAsia="Arial" w:hAnsi="Times New Roman" w:cs="Times New Roman"/>
              <w:color w:val="121212"/>
              <w:rPrChange w:id="302" w:author="Amanpreet Kaur" w:date="2025-01-23T12:40:00Z" w16du:dateUtc="2025-01-23T18:40:00Z">
                <w:rPr>
                  <w:rFonts w:ascii="Times New Roman" w:eastAsia="Arial" w:hAnsi="Times New Roman" w:cs="Times New Roman"/>
                  <w:b/>
                  <w:bCs/>
                  <w:color w:val="121212"/>
                </w:rPr>
              </w:rPrChange>
            </w:rPr>
            <w:delText xml:space="preserve">Construction of </w:delText>
          </w:r>
          <w:r w:rsidRPr="00D62E55" w:rsidDel="003F44B1">
            <w:rPr>
              <w:rFonts w:ascii="Times New Roman" w:eastAsia="Arial" w:hAnsi="Times New Roman" w:cs="Times New Roman"/>
              <w:i/>
              <w:iCs/>
              <w:color w:val="121212"/>
              <w:rPrChange w:id="303" w:author="Amanpreet Kaur" w:date="2025-01-23T12:40:00Z" w16du:dateUtc="2025-01-23T18:40:00Z">
                <w:rPr>
                  <w:rFonts w:ascii="Times New Roman" w:eastAsia="Arial" w:hAnsi="Times New Roman" w:cs="Times New Roman"/>
                  <w:b/>
                  <w:bCs/>
                  <w:i/>
                  <w:iCs/>
                  <w:color w:val="121212"/>
                </w:rPr>
              </w:rPrChange>
            </w:rPr>
            <w:delText>Xanthomonas</w:delText>
          </w:r>
          <w:r w:rsidRPr="00D62E55" w:rsidDel="003F44B1">
            <w:rPr>
              <w:rFonts w:ascii="Times New Roman" w:eastAsia="Arial" w:hAnsi="Times New Roman" w:cs="Times New Roman"/>
              <w:color w:val="121212"/>
              <w:rPrChange w:id="304" w:author="Amanpreet Kaur" w:date="2025-01-23T12:40:00Z" w16du:dateUtc="2025-01-23T18:40:00Z">
                <w:rPr>
                  <w:rFonts w:ascii="Times New Roman" w:eastAsia="Arial" w:hAnsi="Times New Roman" w:cs="Times New Roman"/>
                  <w:b/>
                  <w:bCs/>
                  <w:color w:val="121212"/>
                </w:rPr>
              </w:rPrChange>
            </w:rPr>
            <w:delText xml:space="preserve"> pan-genome</w:delText>
          </w:r>
        </w:del>
      </w:moveTo>
    </w:p>
    <w:p w14:paraId="066145D6" w14:textId="4945D44F" w:rsidR="00633067" w:rsidDel="00D62E55" w:rsidRDefault="00633067">
      <w:pPr>
        <w:spacing w:line="360" w:lineRule="auto"/>
        <w:ind w:firstLine="450"/>
        <w:jc w:val="both"/>
        <w:rPr>
          <w:del w:id="305" w:author="Amanpreet Kaur" w:date="2025-01-23T12:45:00Z" w16du:dateUtc="2025-01-23T18:45:00Z"/>
          <w:rFonts w:ascii="Times New Roman" w:eastAsia="Arial" w:hAnsi="Times New Roman" w:cs="Times New Roman"/>
        </w:rPr>
        <w:pPrChange w:id="306" w:author="Amanpreet Kaur" w:date="2025-01-23T14:04:00Z" w16du:dateUtc="2025-01-23T20:04:00Z">
          <w:pPr>
            <w:spacing w:line="360" w:lineRule="auto"/>
            <w:jc w:val="both"/>
          </w:pPr>
        </w:pPrChange>
      </w:pPr>
      <w:moveTo w:id="307" w:author="Amanpreet Kaur" w:date="2025-01-23T10:45:00Z" w16du:dateUtc="2025-01-23T16:45:00Z">
        <w:del w:id="308" w:author="Amanpreet Kaur" w:date="2025-01-23T12:40:00Z" w16du:dateUtc="2025-01-23T18:40:00Z">
          <w:r w:rsidRPr="00D62E55" w:rsidDel="00D62E55">
            <w:rPr>
              <w:rFonts w:ascii="Times New Roman" w:eastAsia="Arial" w:hAnsi="Times New Roman" w:cs="Times New Roman"/>
              <w:color w:val="121212"/>
            </w:rPr>
            <w:delText>Initially</w:delText>
          </w:r>
        </w:del>
        <w:del w:id="309" w:author="Amanpreet Kaur" w:date="2025-01-23T13:34:00Z" w16du:dateUtc="2025-01-23T19:34:00Z">
          <w:r w:rsidRPr="00F10513" w:rsidDel="004A23BD">
            <w:rPr>
              <w:rFonts w:ascii="Times New Roman" w:eastAsia="Arial" w:hAnsi="Times New Roman" w:cs="Times New Roman"/>
              <w:color w:val="121212"/>
            </w:rPr>
            <w:delText>, we</w:delText>
          </w:r>
        </w:del>
        <w:del w:id="310" w:author="Amanpreet Kaur" w:date="2025-01-23T12:44:00Z" w16du:dateUtc="2025-01-23T18:44:00Z">
          <w:r w:rsidRPr="00F10513" w:rsidDel="00D62E55">
            <w:rPr>
              <w:rFonts w:ascii="Times New Roman" w:eastAsia="Arial" w:hAnsi="Times New Roman" w:cs="Times New Roman"/>
              <w:color w:val="121212"/>
            </w:rPr>
            <w:delText xml:space="preserve"> </w:delText>
          </w:r>
        </w:del>
        <w:del w:id="311" w:author="Amanpreet Kaur" w:date="2025-01-23T13:34:00Z" w16du:dateUtc="2025-01-23T19:34:00Z">
          <w:r w:rsidRPr="00F10513" w:rsidDel="004A23BD">
            <w:rPr>
              <w:rFonts w:ascii="Times New Roman" w:eastAsia="Arial" w:hAnsi="Times New Roman" w:cs="Times New Roman"/>
              <w:color w:val="121212"/>
            </w:rPr>
            <w:delText xml:space="preserve">downloaded </w:delText>
          </w:r>
        </w:del>
        <w:del w:id="312" w:author="Amanpreet Kaur" w:date="2025-01-23T12:44:00Z" w16du:dateUtc="2025-01-23T18:44:00Z">
          <w:r w:rsidRPr="00F10513" w:rsidDel="00D62E55">
            <w:rPr>
              <w:rFonts w:ascii="Times New Roman" w:eastAsia="Arial" w:hAnsi="Times New Roman" w:cs="Times New Roman"/>
              <w:color w:val="121212"/>
            </w:rPr>
            <w:delText xml:space="preserve">287 strains of </w:delText>
          </w:r>
          <w:r w:rsidDel="00D62E55">
            <w:rPr>
              <w:rFonts w:ascii="Times New Roman" w:eastAsia="Arial" w:hAnsi="Times New Roman" w:cs="Times New Roman"/>
              <w:i/>
              <w:iCs/>
              <w:color w:val="121212"/>
            </w:rPr>
            <w:delText>Xp (</w:delText>
          </w:r>
          <w:r w:rsidRPr="00F10513" w:rsidDel="00D62E55">
            <w:rPr>
              <w:rFonts w:ascii="Times New Roman" w:eastAsia="Arial" w:hAnsi="Times New Roman" w:cs="Times New Roman"/>
              <w:i/>
              <w:iCs/>
              <w:color w:val="121212"/>
            </w:rPr>
            <w:delText xml:space="preserve">Xanthomonas euvesicatoria </w:delText>
          </w:r>
          <w:r w:rsidRPr="00F10513" w:rsidDel="00D62E55">
            <w:rPr>
              <w:rFonts w:ascii="Times New Roman" w:eastAsia="Arial" w:hAnsi="Times New Roman" w:cs="Times New Roman"/>
              <w:color w:val="121212"/>
            </w:rPr>
            <w:delText>pv.</w:delText>
          </w:r>
          <w:r w:rsidRPr="00F10513" w:rsidDel="00D62E55">
            <w:rPr>
              <w:rFonts w:ascii="Times New Roman" w:eastAsia="Arial" w:hAnsi="Times New Roman" w:cs="Times New Roman"/>
              <w:i/>
              <w:iCs/>
              <w:color w:val="121212"/>
            </w:rPr>
            <w:delText xml:space="preserve"> perforans</w:delText>
          </w:r>
          <w:r w:rsidDel="00D62E55">
            <w:rPr>
              <w:rFonts w:ascii="Times New Roman" w:eastAsia="Arial" w:hAnsi="Times New Roman" w:cs="Times New Roman"/>
              <w:i/>
              <w:iCs/>
              <w:color w:val="121212"/>
            </w:rPr>
            <w:delText xml:space="preserve">) </w:delText>
          </w:r>
          <w:r w:rsidRPr="00F10513" w:rsidDel="00D62E55">
            <w:rPr>
              <w:rFonts w:ascii="Times New Roman" w:eastAsia="Arial" w:hAnsi="Times New Roman" w:cs="Times New Roman"/>
              <w:color w:val="121212"/>
            </w:rPr>
            <w:delText xml:space="preserve">and </w:delText>
          </w:r>
          <w:r w:rsidRPr="00F10513" w:rsidDel="00D62E55">
            <w:rPr>
              <w:rFonts w:ascii="Times New Roman" w:eastAsia="Arial" w:hAnsi="Times New Roman" w:cs="Times New Roman"/>
              <w:i/>
              <w:iCs/>
              <w:color w:val="121212"/>
            </w:rPr>
            <w:delText xml:space="preserve">Xeu </w:delText>
          </w:r>
          <w:r w:rsidDel="00D62E55">
            <w:rPr>
              <w:rFonts w:ascii="Times New Roman" w:eastAsia="Arial" w:hAnsi="Times New Roman" w:cs="Times New Roman"/>
              <w:i/>
              <w:iCs/>
              <w:color w:val="121212"/>
            </w:rPr>
            <w:delText>(</w:delText>
          </w:r>
          <w:r w:rsidRPr="00F10513" w:rsidDel="00D62E55">
            <w:rPr>
              <w:rFonts w:ascii="Times New Roman" w:eastAsia="Arial" w:hAnsi="Times New Roman" w:cs="Times New Roman"/>
              <w:i/>
              <w:iCs/>
              <w:color w:val="121212"/>
            </w:rPr>
            <w:delText xml:space="preserve">Xanthomonas euvesicatoria </w:delText>
          </w:r>
          <w:r w:rsidRPr="00F10513" w:rsidDel="00D62E55">
            <w:rPr>
              <w:rFonts w:ascii="Times New Roman" w:eastAsia="Arial" w:hAnsi="Times New Roman" w:cs="Times New Roman"/>
              <w:color w:val="121212"/>
            </w:rPr>
            <w:delText>pv</w:delText>
          </w:r>
          <w:r w:rsidRPr="00F10513" w:rsidDel="00D62E55">
            <w:rPr>
              <w:rFonts w:ascii="Times New Roman" w:eastAsia="Arial" w:hAnsi="Times New Roman" w:cs="Times New Roman"/>
              <w:i/>
              <w:iCs/>
              <w:color w:val="121212"/>
            </w:rPr>
            <w:delText>. euvesicatoria)</w:delText>
          </w:r>
          <w:r w:rsidRPr="00F10513" w:rsidDel="00D62E55">
            <w:rPr>
              <w:rFonts w:ascii="Times New Roman" w:eastAsia="Arial" w:hAnsi="Times New Roman" w:cs="Times New Roman"/>
              <w:color w:val="121212"/>
            </w:rPr>
            <w:delText xml:space="preserve"> from the NCBI RefSeq database </w:delText>
          </w:r>
        </w:del>
        <w:del w:id="313" w:author="Amanpreet Kaur" w:date="2025-01-23T13:34:00Z" w16du:dateUtc="2025-01-23T19:34:00Z">
          <w:r w:rsidRPr="00F10513" w:rsidDel="004A23BD">
            <w:rPr>
              <w:rFonts w:ascii="Times New Roman" w:eastAsia="Arial" w:hAnsi="Times New Roman" w:cs="Times New Roman"/>
              <w:color w:val="121212"/>
            </w:rPr>
            <w:delText xml:space="preserve">(as of February 16th, 2022). </w:delText>
          </w:r>
        </w:del>
        <w:del w:id="314" w:author="Amanpreet Kaur" w:date="2025-01-23T12:45:00Z" w16du:dateUtc="2025-01-23T18:45:00Z">
          <w:r w:rsidRPr="00F10513" w:rsidDel="00D62E55">
            <w:rPr>
              <w:rFonts w:ascii="Times New Roman" w:eastAsia="Arial" w:hAnsi="Times New Roman" w:cs="Times New Roman"/>
              <w:color w:val="121212"/>
            </w:rPr>
            <w:delText>Using SuperPang (v0.9.4 beta1)</w:delText>
          </w:r>
          <w:r w:rsidDel="00D62E55">
            <w:rPr>
              <w:rFonts w:ascii="Times New Roman" w:eastAsia="Arial" w:hAnsi="Times New Roman" w:cs="Times New Roman"/>
              <w:color w:val="121212"/>
            </w:rPr>
            <w:delText xml:space="preserve"> </w:delText>
          </w:r>
          <w:r w:rsidDel="00D62E55">
            <w:rPr>
              <w:rFonts w:ascii="Times New Roman" w:eastAsia="Arial" w:hAnsi="Times New Roman" w:cs="Times New Roman"/>
              <w:color w:val="121212"/>
            </w:rPr>
            <w:fldChar w:fldCharType="begin"/>
          </w:r>
        </w:del>
      </w:moveTo>
      <w:del w:id="315" w:author="Amanpreet Kaur" w:date="2025-01-23T12:45:00Z" w16du:dateUtc="2025-01-23T18:45:00Z">
        <w:r w:rsidR="00D11197" w:rsidDel="00D62E55">
          <w:rPr>
            <w:rFonts w:ascii="Times New Roman" w:eastAsia="Arial" w:hAnsi="Times New Roman" w:cs="Times New Roman"/>
            <w:color w:val="121212"/>
          </w:rPr>
          <w:delInstrText xml:space="preserve"> ADDIN ZOTERO_ITEM CSL_CITATION {"citationID":"aiEL6w8T","properties":{"formattedCitation":"(Puente-S\\uc0\\u225{}nchez {\\i{}et al.}, 2022)","plainCitation":"(Puente-Sánchez et al., 2022)","noteIndex":0},"citationItems":[{"id":351,"uris":["http://zotero.org/users/10053306/items/ITYHHACV"],"itemData":{"id":351,"type":"article","abstract":"At the genome level, microorganisms are highly adaptable both in terms of allele and gene composition. Such heritable traits emerge in response to different environmental niches and can have a profound influence on microbial community dynamics. As a consequence of this, any individual genome or clonal population will contain merely a fraction of the total genetic diversity of any operationally defined “species”, with the collective from that group presenting the broader genomic diversity known as the pangenome. Pangenomes are valuable concepts for studying evolution and adaptation in microorganisms, as they partition genomes into core regions (present in all the genomes, and responsible for housekeeping and species-level niche adaptation) and accessory regions (present only in some genomes, and responsible for ecotype divergence).\nHere we present SuperPang, an algorithm capable of producing pangenome assemblies from a set of input genomes of varying quality, including metagenome-assembled genomes or MAGs. SuperPang runs in linear time and its results are complete, non-redundant, preserve gene ordering and contain both coding and non-coding regions. Our approach provides a modular view of the pangenome, identifying operons and genomic islands, and allowing to track their prevalence in different populations. We illustrate our approach by analyzing the intra-species diversity of Polynucleobacter, a clade of ubiquitous freshwater microorganisms characterized by their streamlined genomes and their ecological versatility. We show how SuperPang facilitates the simultaneous analysis of allelic and gene content variation under different environmental pressures, allowing us to study the drivers of microbial diversification at unprecedented resolution.","DOI":"10.1101/2022.03.25.485477","language":"en","license":"© 2022, Posted by Cold Spring Harbor Laboratory. This pre-print is available under a Creative Commons License (Attribution-NonCommercial-NoDerivs 4.0 International), CC BY-NC-ND 4.0, as described at http://creativecommons.org/licenses/by-nc-nd/4.0/","note":"page: 2022.03.25.485477\nsection: New Results","publisher":"bioRxiv","source":"bioRxiv","title":"Exploring intra-species diversity through non-redundant pangenome assemblies","URL":"https://www.biorxiv.org/content/10.1101/2022.03.25.485477v1","author":[{"family":"Puente-Sánchez","given":"Fernando"},{"family":"Hoetzinger","given":"Matthias"},{"family":"Buck","given":"Moritz"},{"family":"Bertilsson","given":"Stefan"}],"accessed":{"date-parts":[["2023",2,26]]},"issued":{"date-parts":[["2022",3,27]]}}}],"schema":"https://github.com/citation-style-language/schema/raw/master/csl-citation.json"} </w:delInstrText>
        </w:r>
      </w:del>
      <w:moveTo w:id="316" w:author="Amanpreet Kaur" w:date="2025-01-23T10:45:00Z" w16du:dateUtc="2025-01-23T16:45:00Z">
        <w:del w:id="317" w:author="Amanpreet Kaur" w:date="2025-01-23T12:45:00Z" w16du:dateUtc="2025-01-23T18:45:00Z">
          <w:r w:rsidDel="00D62E55">
            <w:rPr>
              <w:rFonts w:ascii="Times New Roman" w:eastAsia="Arial" w:hAnsi="Times New Roman" w:cs="Times New Roman"/>
              <w:color w:val="121212"/>
            </w:rPr>
            <w:fldChar w:fldCharType="separate"/>
          </w:r>
        </w:del>
      </w:moveTo>
      <w:del w:id="318" w:author="Amanpreet Kaur" w:date="2025-01-23T12:45:00Z" w16du:dateUtc="2025-01-23T18:45:00Z">
        <w:r w:rsidR="00D11197" w:rsidRPr="00D11197" w:rsidDel="00D62E55">
          <w:rPr>
            <w:rFonts w:ascii="Times New Roman" w:hAnsi="Times New Roman" w:cs="Times New Roman"/>
            <w:color w:val="000000"/>
          </w:rPr>
          <w:delText xml:space="preserve">(Puente-Sánchez </w:delText>
        </w:r>
        <w:r w:rsidR="00D11197" w:rsidRPr="00D11197" w:rsidDel="00D62E55">
          <w:rPr>
            <w:rFonts w:ascii="Times New Roman" w:hAnsi="Times New Roman" w:cs="Times New Roman"/>
            <w:i/>
            <w:iCs/>
            <w:color w:val="000000"/>
          </w:rPr>
          <w:delText>et al.</w:delText>
        </w:r>
        <w:r w:rsidR="00D11197" w:rsidRPr="00D11197" w:rsidDel="00D62E55">
          <w:rPr>
            <w:rFonts w:ascii="Times New Roman" w:hAnsi="Times New Roman" w:cs="Times New Roman"/>
            <w:color w:val="000000"/>
          </w:rPr>
          <w:delText>, 2022)</w:delText>
        </w:r>
      </w:del>
      <w:moveTo w:id="319" w:author="Amanpreet Kaur" w:date="2025-01-23T10:45:00Z" w16du:dateUtc="2025-01-23T16:45:00Z">
        <w:del w:id="320" w:author="Amanpreet Kaur" w:date="2025-01-23T12:45:00Z" w16du:dateUtc="2025-01-23T18:45:00Z">
          <w:r w:rsidDel="00D62E55">
            <w:rPr>
              <w:rFonts w:ascii="Times New Roman" w:eastAsia="Arial" w:hAnsi="Times New Roman" w:cs="Times New Roman"/>
              <w:color w:val="121212"/>
            </w:rPr>
            <w:fldChar w:fldCharType="end"/>
          </w:r>
          <w:r w:rsidRPr="00F10513" w:rsidDel="00D62E55">
            <w:rPr>
              <w:rFonts w:ascii="Times New Roman" w:eastAsia="Arial" w:hAnsi="Times New Roman" w:cs="Times New Roman"/>
              <w:color w:val="121212"/>
            </w:rPr>
            <w:delText>, we constructed a non-redundant pangenome as a reference for the subsequent analyses.</w:delText>
          </w:r>
        </w:del>
      </w:moveTo>
      <w:ins w:id="321" w:author="Amanpreet Kaur" w:date="2025-01-23T13:34:00Z" w16du:dateUtc="2025-01-23T19:34:00Z">
        <w:r w:rsidR="004A23BD">
          <w:rPr>
            <w:rFonts w:ascii="Times New Roman" w:eastAsia="Arial" w:hAnsi="Times New Roman" w:cs="Times New Roman"/>
          </w:rPr>
          <w:t>T</w:t>
        </w:r>
      </w:ins>
    </w:p>
    <w:p w14:paraId="5CC0DFBB" w14:textId="4F50CF9E" w:rsidR="00633067" w:rsidDel="00D60B6A" w:rsidRDefault="00633067">
      <w:pPr>
        <w:spacing w:line="360" w:lineRule="auto"/>
        <w:ind w:firstLine="450"/>
        <w:jc w:val="both"/>
        <w:rPr>
          <w:del w:id="322" w:author="Amanpreet Kaur" w:date="2025-01-23T14:04:00Z" w16du:dateUtc="2025-01-23T20:04:00Z"/>
          <w:rFonts w:ascii="Times New Roman" w:eastAsia="Arial" w:hAnsi="Times New Roman" w:cs="Times New Roman"/>
        </w:rPr>
        <w:pPrChange w:id="323" w:author="Amanpreet Kaur" w:date="2025-01-23T14:04:00Z" w16du:dateUtc="2025-01-23T20:04:00Z">
          <w:pPr>
            <w:spacing w:line="360" w:lineRule="auto"/>
            <w:jc w:val="both"/>
          </w:pPr>
        </w:pPrChange>
      </w:pPr>
      <w:moveTo w:id="324" w:author="Amanpreet Kaur" w:date="2025-01-23T10:45:00Z" w16du:dateUtc="2025-01-23T16:45:00Z">
        <w:del w:id="325" w:author="Amanpreet Kaur" w:date="2025-01-23T13:26:00Z" w16du:dateUtc="2025-01-23T19:26:00Z">
          <w:r w:rsidRPr="00F10513" w:rsidDel="004A23BD">
            <w:rPr>
              <w:rFonts w:ascii="Times New Roman" w:eastAsia="Arial" w:hAnsi="Times New Roman" w:cs="Times New Roman"/>
            </w:rPr>
            <w:delText>T</w:delText>
          </w:r>
        </w:del>
        <w:r w:rsidRPr="00F10513">
          <w:rPr>
            <w:rFonts w:ascii="Times New Roman" w:eastAsia="Arial" w:hAnsi="Times New Roman" w:cs="Times New Roman"/>
          </w:rPr>
          <w:t xml:space="preserve">o </w:t>
        </w:r>
        <w:proofErr w:type="gramStart"/>
        <w:r w:rsidRPr="00F10513">
          <w:rPr>
            <w:rFonts w:ascii="Times New Roman" w:eastAsia="Arial" w:hAnsi="Times New Roman" w:cs="Times New Roman"/>
          </w:rPr>
          <w:t>avoid</w:t>
        </w:r>
        <w:proofErr w:type="gramEnd"/>
        <w:r w:rsidRPr="00F10513">
          <w:rPr>
            <w:rFonts w:ascii="Times New Roman" w:eastAsia="Arial" w:hAnsi="Times New Roman" w:cs="Times New Roman"/>
          </w:rPr>
          <w:t xml:space="preserve"> read stealing and donating of </w:t>
        </w:r>
        <w:r w:rsidRPr="00EB2E9B">
          <w:rPr>
            <w:rFonts w:ascii="Times New Roman" w:eastAsia="Arial" w:hAnsi="Times New Roman" w:cs="Times New Roman"/>
            <w:i/>
            <w:iCs/>
          </w:rPr>
          <w:t>Xanthomonas</w:t>
        </w:r>
        <w:r w:rsidRPr="00F10513">
          <w:rPr>
            <w:rFonts w:ascii="Times New Roman" w:eastAsia="Arial" w:hAnsi="Times New Roman" w:cs="Times New Roman"/>
          </w:rPr>
          <w:t xml:space="preserve"> with other </w:t>
        </w:r>
      </w:moveTo>
      <w:ins w:id="326" w:author="Amanpreet Kaur" w:date="2025-01-23T13:27:00Z" w16du:dateUtc="2025-01-23T19:27:00Z">
        <w:r w:rsidR="004A23BD">
          <w:rPr>
            <w:rFonts w:ascii="Times New Roman" w:eastAsia="Arial" w:hAnsi="Times New Roman" w:cs="Times New Roman"/>
          </w:rPr>
          <w:t xml:space="preserve">closely related </w:t>
        </w:r>
      </w:ins>
      <w:moveTo w:id="327" w:author="Amanpreet Kaur" w:date="2025-01-23T10:45:00Z" w16du:dateUtc="2025-01-23T16:45:00Z">
        <w:r w:rsidRPr="00F10513">
          <w:rPr>
            <w:rFonts w:ascii="Times New Roman" w:eastAsia="Arial" w:hAnsi="Times New Roman" w:cs="Times New Roman"/>
          </w:rPr>
          <w:t>microbiome species</w:t>
        </w:r>
      </w:moveTo>
      <w:ins w:id="328" w:author="Amanpreet Kaur" w:date="2025-01-23T13:27:00Z" w16du:dateUtc="2025-01-23T19:27:00Z">
        <w:r w:rsidR="004A23BD">
          <w:rPr>
            <w:rFonts w:ascii="Times New Roman" w:eastAsia="Arial" w:hAnsi="Times New Roman" w:cs="Times New Roman"/>
          </w:rPr>
          <w:t xml:space="preserve"> in </w:t>
        </w:r>
        <w:proofErr w:type="spellStart"/>
        <w:r w:rsidR="004A23BD">
          <w:rPr>
            <w:rFonts w:ascii="Times New Roman" w:eastAsia="Arial" w:hAnsi="Times New Roman" w:cs="Times New Roman"/>
          </w:rPr>
          <w:t>phyllosphere</w:t>
        </w:r>
      </w:ins>
      <w:proofErr w:type="spellEnd"/>
      <w:moveTo w:id="329" w:author="Amanpreet Kaur" w:date="2025-01-23T10:45:00Z" w16du:dateUtc="2025-01-23T16:45:00Z">
        <w:r w:rsidRPr="00F10513">
          <w:rPr>
            <w:rFonts w:ascii="Times New Roman" w:eastAsia="Arial" w:hAnsi="Times New Roman" w:cs="Times New Roman"/>
          </w:rPr>
          <w:t xml:space="preserve">, we implemented an additional filter to remove genes with more than 97% </w:t>
        </w:r>
        <w:del w:id="330" w:author="Amanpreet Kaur" w:date="2025-01-23T13:27:00Z" w16du:dateUtc="2025-01-23T19:27:00Z">
          <w:r w:rsidRPr="00F10513" w:rsidDel="004A23BD">
            <w:rPr>
              <w:rFonts w:ascii="Times New Roman" w:eastAsia="Arial" w:hAnsi="Times New Roman" w:cs="Times New Roman"/>
            </w:rPr>
            <w:delText>similarity</w:delText>
          </w:r>
        </w:del>
      </w:moveTo>
      <w:ins w:id="331" w:author="Amanpreet Kaur" w:date="2025-01-23T13:27:00Z" w16du:dateUtc="2025-01-23T19:27:00Z">
        <w:r w:rsidR="004A23BD">
          <w:rPr>
            <w:rFonts w:ascii="Times New Roman" w:eastAsia="Arial" w:hAnsi="Times New Roman" w:cs="Times New Roman"/>
          </w:rPr>
          <w:t>identity</w:t>
        </w:r>
      </w:ins>
      <w:ins w:id="332" w:author="Amanpreet Kaur" w:date="2025-01-23T13:33:00Z" w16du:dateUtc="2025-01-23T19:33:00Z">
        <w:r w:rsidR="004A23BD">
          <w:rPr>
            <w:rFonts w:ascii="Times New Roman" w:eastAsia="Arial" w:hAnsi="Times New Roman" w:cs="Times New Roman"/>
          </w:rPr>
          <w:t xml:space="preserve"> (</w:t>
        </w:r>
        <w:proofErr w:type="spellStart"/>
        <w:r w:rsidR="004A23BD" w:rsidRPr="004A23BD">
          <w:rPr>
            <w:rFonts w:ascii="Times New Roman" w:eastAsia="Arial" w:hAnsi="Times New Roman" w:cs="Times New Roman"/>
            <w:i/>
            <w:iCs/>
            <w:rPrChange w:id="333" w:author="Amanpreet Kaur" w:date="2025-01-23T13:33:00Z" w16du:dateUtc="2025-01-23T19:33:00Z">
              <w:rPr>
                <w:rFonts w:ascii="Times New Roman" w:eastAsia="Arial" w:hAnsi="Times New Roman" w:cs="Times New Roman"/>
              </w:rPr>
            </w:rPrChange>
          </w:rPr>
          <w:t>Xp</w:t>
        </w:r>
        <w:proofErr w:type="spellEnd"/>
        <w:r w:rsidR="004A23BD">
          <w:rPr>
            <w:rFonts w:ascii="Times New Roman" w:eastAsia="Arial" w:hAnsi="Times New Roman" w:cs="Times New Roman"/>
          </w:rPr>
          <w:t xml:space="preserve"> with other species) </w:t>
        </w:r>
      </w:ins>
      <w:moveTo w:id="334" w:author="Amanpreet Kaur" w:date="2025-01-23T10:45:00Z" w16du:dateUtc="2025-01-23T16:45:00Z">
        <w:del w:id="335" w:author="Amanpreet Kaur" w:date="2025-01-23T13:33:00Z" w16du:dateUtc="2025-01-23T19:33:00Z">
          <w:r w:rsidRPr="00F10513" w:rsidDel="004A23BD">
            <w:rPr>
              <w:rFonts w:ascii="Times New Roman" w:eastAsia="Arial" w:hAnsi="Times New Roman" w:cs="Times New Roman"/>
            </w:rPr>
            <w:delText xml:space="preserve"> </w:delText>
          </w:r>
        </w:del>
        <w:r w:rsidRPr="00F10513">
          <w:rPr>
            <w:rFonts w:ascii="Times New Roman" w:eastAsia="Arial" w:hAnsi="Times New Roman" w:cs="Times New Roman"/>
          </w:rPr>
          <w:t>in our metagenomic reads.</w:t>
        </w:r>
      </w:moveTo>
      <w:ins w:id="336" w:author="Amanpreet Kaur" w:date="2025-01-23T13:34:00Z" w16du:dateUtc="2025-01-23T19:34:00Z">
        <w:r w:rsidR="004A23BD">
          <w:rPr>
            <w:rFonts w:ascii="Times New Roman" w:eastAsia="Arial" w:hAnsi="Times New Roman" w:cs="Times New Roman"/>
          </w:rPr>
          <w:t xml:space="preserve"> </w:t>
        </w:r>
      </w:ins>
      <w:ins w:id="337" w:author="Amanpreet Kaur" w:date="2025-01-23T13:36:00Z" w16du:dateUtc="2025-01-23T19:36:00Z">
        <w:r w:rsidR="004A23BD" w:rsidRPr="00F10513">
          <w:rPr>
            <w:rFonts w:ascii="Times New Roman" w:eastAsia="Arial" w:hAnsi="Times New Roman" w:cs="Times New Roman"/>
          </w:rPr>
          <w:t>These genes were identified similarly to the method described by</w:t>
        </w:r>
        <w:r w:rsidR="004A23BD">
          <w:rPr>
            <w:rFonts w:ascii="Times New Roman" w:eastAsia="Arial" w:hAnsi="Times New Roman" w:cs="Times New Roman"/>
          </w:rPr>
          <w:t xml:space="preserve"> </w:t>
        </w:r>
        <w:r w:rsidR="004A23BD">
          <w:rPr>
            <w:rFonts w:ascii="Times New Roman" w:eastAsia="Arial" w:hAnsi="Times New Roman" w:cs="Times New Roman"/>
          </w:rPr>
          <w:fldChar w:fldCharType="begin"/>
        </w:r>
        <w:r w:rsidR="004A23BD">
          <w:rPr>
            <w:rFonts w:ascii="Times New Roman" w:eastAsia="Arial" w:hAnsi="Times New Roman" w:cs="Times New Roman"/>
          </w:rPr>
          <w:instrText xml:space="preserve"> ADDIN ZOTERO_ITEM CSL_CITATION {"citationID":"Xck9QAN1","properties":{"formattedCitation":"(Kaur {\\i{}et al.}, 2025)","plainCitation":"(Kaur et al., 2025)","noteIndex":0},"citationItems":[{"id":5094,"uris":["http://zotero.org/users/10053306/items/2KUDW3DN"],"itemData":{"id":5094,"type":"article-journal","abstract":"The evolving threat of new pathogen variants in the face of global environmental changes poses a risk to a sustainable crop production. Predicting and responding to how climate change affects plant-pathosystems is challenging, as environment affects host–pathogen interactions from molecular to the community level, and with eco-evolutionary feedbacks at play. To address this knowledge gap, we studied short-term within-host eco-evolutionary changes in the pathogen, Xanthomonas perforans, on resistant and susceptible pepper in the open-top chambers (OTCs) under elevated Ozone (O3) conditions in a single growing season. We observed increased disease severity with greater variance on the resistant cultivar under elevated O3, yet no apparent change on the susceptible cultivar. Despite the dominance of a single pathogen genotype on the susceptible cultivar, the resistant cultivar supported a heterogeneous pathogen population. Altered O3 levels led to a strain turnover, with a relatively greater gene flux on the resistant cultivar. Both standing genetic variation and de novo parallel mutations contributed toward evolutionary modifications during adaptation onto the resistant cultivar. The presence of elevated O3, however, led to a relatively higher genetic polymorphism, with random and transient mutations. Population heterogeneity along with genetic variation, and the promotion of interdependency are mechanisms by which pathogen responds to stressors. While parallel mutations may provide clues to predicting long-term pathogen evolution and adaptive potential. And, a high proportion of transient mutations suggest less predictable pathogen evolution under climatic alterations. This knowledge is relevant as we study the risk of pathogen emergence and the mechanisms and constraints underlying long-term pathogen adaptation under climatic shifts.","container-title":"Evolutionary Applications","DOI":"10.1111/eva.70069","ISSN":"1752-4571","issue":"1","language":"en","license":"© 2025 The Author(s). Evolutionary Applications published by John Wiley &amp; Sons Ltd.","note":"_eprint: https://onlinelibrary.wiley.com/doi/pdf/10.1111/eva.70069","page":"e70069","source":"Wiley Online Library","title":"Navigating Host Immunity and Concurrent Ozone Stress: Strain-Resolved Metagenomics Reveals Maintenance of Intraspecific Diversity and Genetic Variation in Xanthomonas on Pepper","title-short":"Navigating Host Immunity and Concurrent Ozone Stress","volume":"18","author":[{"family":"Kaur","given":"Amanpreet"},{"family":"Russell","given":"Ivory"},{"family":"Liu","given":"Ranlin"},{"family":"Holland","given":"Auston"},{"family":"Bhandari","given":"Rishi"},{"family":"Potnis","given":"Neha"}],"issued":{"date-parts":[["2025"]]}}}],"schema":"https://github.com/citation-style-language/schema/raw/master/csl-citation.json"} </w:instrText>
        </w:r>
        <w:r w:rsidR="004A23BD">
          <w:rPr>
            <w:rFonts w:ascii="Times New Roman" w:eastAsia="Arial" w:hAnsi="Times New Roman" w:cs="Times New Roman"/>
          </w:rPr>
          <w:fldChar w:fldCharType="separate"/>
        </w:r>
        <w:r w:rsidR="004A23BD" w:rsidRPr="004A23BD">
          <w:rPr>
            <w:rFonts w:ascii="Times New Roman" w:hAnsi="Times New Roman" w:cs="Times New Roman"/>
          </w:rPr>
          <w:t xml:space="preserve">Kaur </w:t>
        </w:r>
        <w:r w:rsidR="004A23BD" w:rsidRPr="004A23BD">
          <w:rPr>
            <w:rFonts w:ascii="Times New Roman" w:hAnsi="Times New Roman" w:cs="Times New Roman"/>
            <w:i/>
            <w:iCs/>
          </w:rPr>
          <w:t>et al.</w:t>
        </w:r>
        <w:r w:rsidR="004A23BD" w:rsidRPr="004A23BD">
          <w:rPr>
            <w:rFonts w:ascii="Times New Roman" w:hAnsi="Times New Roman" w:cs="Times New Roman"/>
          </w:rPr>
          <w:t>, 2025</w:t>
        </w:r>
        <w:r w:rsidR="004A23BD">
          <w:rPr>
            <w:rFonts w:ascii="Times New Roman" w:eastAsia="Arial" w:hAnsi="Times New Roman" w:cs="Times New Roman"/>
          </w:rPr>
          <w:fldChar w:fldCharType="end"/>
        </w:r>
        <w:r w:rsidR="004A23BD">
          <w:rPr>
            <w:rFonts w:ascii="Times New Roman" w:eastAsia="Arial" w:hAnsi="Times New Roman" w:cs="Times New Roman"/>
          </w:rPr>
          <w:t xml:space="preserve">. </w:t>
        </w:r>
      </w:ins>
      <w:moveTo w:id="338" w:author="Amanpreet Kaur" w:date="2025-01-23T10:45:00Z" w16du:dateUtc="2025-01-23T16:45:00Z">
        <w:del w:id="339" w:author="Amanpreet Kaur" w:date="2025-01-23T13:34:00Z" w16du:dateUtc="2025-01-23T19:34:00Z">
          <w:r w:rsidRPr="00F10513" w:rsidDel="004A23BD">
            <w:rPr>
              <w:rFonts w:ascii="Times New Roman" w:eastAsia="Arial" w:hAnsi="Times New Roman" w:cs="Times New Roman"/>
            </w:rPr>
            <w:delText xml:space="preserve"> </w:delText>
          </w:r>
        </w:del>
      </w:moveTo>
      <w:ins w:id="340" w:author="Amanpreet Kaur" w:date="2025-01-23T13:37:00Z" w16du:dateUtc="2025-01-23T19:37:00Z">
        <w:r w:rsidR="004A23BD">
          <w:rPr>
            <w:rFonts w:ascii="Times New Roman" w:eastAsia="Arial" w:hAnsi="Times New Roman" w:cs="Times New Roman"/>
            <w:color w:val="121212"/>
          </w:rPr>
          <w:t xml:space="preserve">First, </w:t>
        </w:r>
      </w:ins>
      <w:moveTo w:id="341" w:author="Amanpreet Kaur" w:date="2025-01-23T10:45:00Z" w16du:dateUtc="2025-01-23T16:45:00Z">
        <w:del w:id="342" w:author="Amanpreet Kaur" w:date="2025-01-23T13:35:00Z" w16du:dateUtc="2025-01-23T19:35:00Z">
          <w:r w:rsidRPr="00F10513" w:rsidDel="004A23BD">
            <w:rPr>
              <w:rFonts w:ascii="Times New Roman" w:eastAsia="Arial" w:hAnsi="Times New Roman" w:cs="Times New Roman"/>
            </w:rPr>
            <w:delText>These genes were identified similarly to the method described by</w:delText>
          </w:r>
        </w:del>
      </w:moveTo>
      <w:del w:id="343" w:author="Amanpreet Kaur" w:date="2025-01-23T13:35:00Z" w16du:dateUtc="2025-01-23T19:35:00Z">
        <w:r w:rsidR="004A23BD" w:rsidDel="004A23BD">
          <w:rPr>
            <w:rFonts w:ascii="Times New Roman" w:eastAsia="Arial" w:hAnsi="Times New Roman" w:cs="Times New Roman"/>
          </w:rPr>
          <w:fldChar w:fldCharType="begin"/>
        </w:r>
        <w:r w:rsidR="004A23BD" w:rsidDel="004A23BD">
          <w:rPr>
            <w:rFonts w:ascii="Times New Roman" w:eastAsia="Arial" w:hAnsi="Times New Roman" w:cs="Times New Roman"/>
          </w:rPr>
          <w:delInstrText xml:space="preserve"> ADDIN ZOTERO_ITEM CSL_CITATION {"citationID":"Xck9QAN1","properties":{"formattedCitation":"(Kaur {\\i{}et al.}, 2025)","plainCitation":"(Kaur et al., 2025)","noteIndex":0},"citationItems":[{"id":5094,"uris":["http://zotero.org/users/10053306/items/2KUDW3DN"],"itemData":{"id":5094,"type":"article-journal","abstract":"The evolving threat of new pathogen variants in the face of global environmental changes poses a risk to a sustainable crop production. Predicting and responding to how climate change affects plant-pathosystems is challenging, as environment affects host–pathogen interactions from molecular to the community level, and with eco-evolutionary feedbacks at play. To address this knowledge gap, we studied short-term within-host eco-evolutionary changes in the pathogen, Xanthomonas perforans, on resistant and susceptible pepper in the open-top chambers (OTCs) under elevated Ozone (O3) conditions in a single growing season. We observed increased disease severity with greater variance on the resistant cultivar under elevated O3, yet no apparent change on the susceptible cultivar. Despite the dominance of a single pathogen genotype on the susceptible cultivar, the resistant cultivar supported a heterogeneous pathogen population. Altered O3 levels led to a strain turnover, with a relatively greater gene flux on the resistant cultivar. Both standing genetic variation and de novo parallel mutations contributed toward evolutionary modifications during adaptation onto the resistant cultivar. The presence of elevated O3, however, led to a relatively higher genetic polymorphism, with random and transient mutations. Population heterogeneity along with genetic variation, and the promotion of interdependency are mechanisms by which pathogen responds to stressors. While parallel mutations may provide clues to predicting long-term pathogen evolution and adaptive potential. And, a high proportion of transient mutations suggest less predictable pathogen evolution under climatic alterations. This knowledge is relevant as we study the risk of pathogen emergence and the mechanisms and constraints underlying long-term pathogen adaptation under climatic shifts.","container-title":"Evolutionary Applications","DOI":"10.1111/eva.70069","ISSN":"1752-4571","issue":"1","language":"en","license":"© 2025 The Author(s). Evolutionary Applications published by John Wiley &amp; Sons Ltd.","note":"_eprint: https://onlinelibrary.wiley.com/doi/pdf/10.1111/eva.70069","page":"e70069","source":"Wiley Online Library","title":"Navigating Host Immunity and Concurrent Ozone Stress: Strain-Resolved Metagenomics Reveals Maintenance of Intraspecific Diversity and Genetic Variation in Xanthomonas on Pepper","title-short":"Navigating Host Immunity and Concurrent Ozone Stress","volume":"18","author":[{"family":"Kaur","given":"Amanpreet"},{"family":"Russell","given":"Ivory"},{"family":"Liu","given":"Ranlin"},{"family":"Holland","given":"Auston"},{"family":"Bhandari","given":"Rishi"},{"family":"Potnis","given":"Neha"}],"issued":{"date-parts":[["2025"]]}}}],"schema":"https://github.com/citation-style-language/schema/raw/master/csl-citation.json"} </w:delInstrText>
        </w:r>
        <w:r w:rsidR="004A23BD" w:rsidDel="004A23BD">
          <w:rPr>
            <w:rFonts w:ascii="Times New Roman" w:eastAsia="Arial" w:hAnsi="Times New Roman" w:cs="Times New Roman"/>
          </w:rPr>
          <w:fldChar w:fldCharType="separate"/>
        </w:r>
      </w:del>
      <w:del w:id="344" w:author="Amanpreet Kaur" w:date="2025-01-23T13:31:00Z" w16du:dateUtc="2025-01-23T19:31:00Z">
        <w:r w:rsidR="004A23BD" w:rsidRPr="004A23BD" w:rsidDel="004A23BD">
          <w:rPr>
            <w:rFonts w:ascii="Times New Roman" w:hAnsi="Times New Roman" w:cs="Times New Roman"/>
          </w:rPr>
          <w:delText>(</w:delText>
        </w:r>
      </w:del>
      <w:del w:id="345" w:author="Amanpreet Kaur" w:date="2025-01-23T13:35:00Z" w16du:dateUtc="2025-01-23T19:35:00Z">
        <w:r w:rsidR="004A23BD" w:rsidRPr="004A23BD" w:rsidDel="004A23BD">
          <w:rPr>
            <w:rFonts w:ascii="Times New Roman" w:hAnsi="Times New Roman" w:cs="Times New Roman"/>
          </w:rPr>
          <w:delText xml:space="preserve">Kaur </w:delText>
        </w:r>
        <w:r w:rsidR="004A23BD" w:rsidRPr="004A23BD" w:rsidDel="004A23BD">
          <w:rPr>
            <w:rFonts w:ascii="Times New Roman" w:hAnsi="Times New Roman" w:cs="Times New Roman"/>
            <w:i/>
            <w:iCs/>
          </w:rPr>
          <w:delText>et al.</w:delText>
        </w:r>
        <w:r w:rsidR="004A23BD" w:rsidRPr="004A23BD" w:rsidDel="004A23BD">
          <w:rPr>
            <w:rFonts w:ascii="Times New Roman" w:hAnsi="Times New Roman" w:cs="Times New Roman"/>
          </w:rPr>
          <w:delText>, 2025</w:delText>
        </w:r>
      </w:del>
      <w:del w:id="346" w:author="Amanpreet Kaur" w:date="2025-01-23T13:31:00Z" w16du:dateUtc="2025-01-23T19:31:00Z">
        <w:r w:rsidR="004A23BD" w:rsidRPr="004A23BD" w:rsidDel="004A23BD">
          <w:rPr>
            <w:rFonts w:ascii="Times New Roman" w:hAnsi="Times New Roman" w:cs="Times New Roman"/>
          </w:rPr>
          <w:delText>)</w:delText>
        </w:r>
      </w:del>
      <w:del w:id="347" w:author="Amanpreet Kaur" w:date="2025-01-23T13:35:00Z" w16du:dateUtc="2025-01-23T19:35:00Z">
        <w:r w:rsidR="004A23BD" w:rsidDel="004A23BD">
          <w:rPr>
            <w:rFonts w:ascii="Times New Roman" w:eastAsia="Arial" w:hAnsi="Times New Roman" w:cs="Times New Roman"/>
          </w:rPr>
          <w:fldChar w:fldCharType="end"/>
        </w:r>
      </w:del>
      <w:moveTo w:id="348" w:author="Amanpreet Kaur" w:date="2025-01-23T10:45:00Z" w16du:dateUtc="2025-01-23T16:45:00Z">
        <w:del w:id="349" w:author="Amanpreet Kaur" w:date="2025-01-23T13:31:00Z" w16du:dateUtc="2025-01-23T19:31:00Z">
          <w:r w:rsidRPr="00F10513" w:rsidDel="004A23BD">
            <w:rPr>
              <w:rFonts w:ascii="Times New Roman" w:eastAsia="Arial" w:hAnsi="Times New Roman" w:cs="Times New Roman"/>
            </w:rPr>
            <w:delText xml:space="preserve"> Kaur et al., 202</w:delText>
          </w:r>
        </w:del>
        <w:del w:id="350" w:author="Amanpreet Kaur" w:date="2025-01-23T13:28:00Z" w16du:dateUtc="2025-01-23T19:28:00Z">
          <w:r w:rsidRPr="00F10513" w:rsidDel="004A23BD">
            <w:rPr>
              <w:rFonts w:ascii="Times New Roman" w:eastAsia="Arial" w:hAnsi="Times New Roman" w:cs="Times New Roman"/>
            </w:rPr>
            <w:delText>4</w:delText>
          </w:r>
        </w:del>
        <w:del w:id="351" w:author="Amanpreet Kaur" w:date="2025-01-23T13:31:00Z" w16du:dateUtc="2025-01-23T19:31:00Z">
          <w:r w:rsidRPr="00F10513" w:rsidDel="004A23BD">
            <w:rPr>
              <w:rFonts w:ascii="Times New Roman" w:eastAsia="Arial" w:hAnsi="Times New Roman" w:cs="Times New Roman"/>
            </w:rPr>
            <w:delText xml:space="preserve">. </w:delText>
          </w:r>
        </w:del>
      </w:moveTo>
      <w:ins w:id="352" w:author="Amanpreet Kaur" w:date="2025-01-23T13:37:00Z" w16du:dateUtc="2025-01-23T19:37:00Z">
        <w:r w:rsidR="004A23BD">
          <w:rPr>
            <w:rFonts w:ascii="Times New Roman" w:eastAsia="Arial" w:hAnsi="Times New Roman" w:cs="Times New Roman"/>
          </w:rPr>
          <w:t>w</w:t>
        </w:r>
      </w:ins>
      <w:moveTo w:id="353" w:author="Amanpreet Kaur" w:date="2025-01-23T10:45:00Z" w16du:dateUtc="2025-01-23T16:45:00Z">
        <w:del w:id="354" w:author="Amanpreet Kaur" w:date="2025-01-23T13:37:00Z" w16du:dateUtc="2025-01-23T19:37:00Z">
          <w:r w:rsidRPr="00F10513" w:rsidDel="004A23BD">
            <w:rPr>
              <w:rFonts w:ascii="Times New Roman" w:eastAsia="Arial" w:hAnsi="Times New Roman" w:cs="Times New Roman"/>
            </w:rPr>
            <w:delText>W</w:delText>
          </w:r>
        </w:del>
        <w:r w:rsidRPr="00F10513">
          <w:rPr>
            <w:rFonts w:ascii="Times New Roman" w:eastAsia="Arial" w:hAnsi="Times New Roman" w:cs="Times New Roman"/>
          </w:rPr>
          <w:t xml:space="preserve">e </w:t>
        </w:r>
      </w:moveTo>
      <w:ins w:id="355" w:author="Amanpreet Kaur" w:date="2025-01-23T13:37:00Z" w16du:dateUtc="2025-01-23T19:37:00Z">
        <w:r w:rsidR="004A23BD">
          <w:rPr>
            <w:rFonts w:ascii="Times New Roman" w:eastAsia="Arial" w:hAnsi="Times New Roman" w:cs="Times New Roman"/>
          </w:rPr>
          <w:t xml:space="preserve">identified </w:t>
        </w:r>
        <w:r w:rsidR="004A23BD" w:rsidRPr="00F10513">
          <w:rPr>
            <w:rFonts w:ascii="Times New Roman" w:eastAsia="Arial" w:hAnsi="Times New Roman" w:cs="Times New Roman"/>
          </w:rPr>
          <w:t>predominant species in our samples</w:t>
        </w:r>
      </w:ins>
      <w:ins w:id="356" w:author="Amanpreet Kaur" w:date="2025-01-23T13:45:00Z" w16du:dateUtc="2025-01-23T19:45:00Z">
        <w:r w:rsidR="00584CA9">
          <w:rPr>
            <w:rFonts w:ascii="Times New Roman" w:eastAsia="Arial" w:hAnsi="Times New Roman" w:cs="Times New Roman"/>
          </w:rPr>
          <w:t xml:space="preserve"> </w:t>
        </w:r>
      </w:ins>
      <w:moveTo w:id="357" w:author="Amanpreet Kaur" w:date="2025-01-23T10:45:00Z" w16du:dateUtc="2025-01-23T16:45:00Z">
        <w:del w:id="358" w:author="Amanpreet Kaur" w:date="2025-01-23T13:38:00Z" w16du:dateUtc="2025-01-23T19:38:00Z">
          <w:r w:rsidRPr="00F10513" w:rsidDel="00584CA9">
            <w:rPr>
              <w:rFonts w:ascii="Times New Roman" w:eastAsia="Arial" w:hAnsi="Times New Roman" w:cs="Times New Roman"/>
            </w:rPr>
            <w:delText>used</w:delText>
          </w:r>
        </w:del>
      </w:moveTo>
      <w:ins w:id="359" w:author="Amanpreet Kaur" w:date="2025-01-23T13:38:00Z" w16du:dateUtc="2025-01-23T19:38:00Z">
        <w:r w:rsidR="00584CA9">
          <w:rPr>
            <w:rFonts w:ascii="Times New Roman" w:eastAsia="Arial" w:hAnsi="Times New Roman" w:cs="Times New Roman"/>
          </w:rPr>
          <w:t>with</w:t>
        </w:r>
      </w:ins>
      <w:moveTo w:id="360" w:author="Amanpreet Kaur" w:date="2025-01-23T10:45:00Z" w16du:dateUtc="2025-01-23T16:45:00Z">
        <w:r w:rsidRPr="00F10513">
          <w:rPr>
            <w:rFonts w:ascii="Times New Roman" w:eastAsia="Arial" w:hAnsi="Times New Roman" w:cs="Times New Roman"/>
          </w:rPr>
          <w:t xml:space="preserve"> the “run_midas.py species” command</w:t>
        </w:r>
        <w:del w:id="361" w:author="Amanpreet Kaur" w:date="2025-01-23T13:38:00Z" w16du:dateUtc="2025-01-23T19:38:00Z">
          <w:r w:rsidRPr="00F10513" w:rsidDel="00584CA9">
            <w:rPr>
              <w:rFonts w:ascii="Times New Roman" w:eastAsia="Arial" w:hAnsi="Times New Roman" w:cs="Times New Roman"/>
            </w:rPr>
            <w:delText xml:space="preserve"> to identify the predominant species in our samples</w:delText>
          </w:r>
        </w:del>
        <w:r w:rsidRPr="00F10513">
          <w:rPr>
            <w:rFonts w:ascii="Times New Roman" w:eastAsia="Arial" w:hAnsi="Times New Roman" w:cs="Times New Roman"/>
          </w:rPr>
          <w:t xml:space="preserve">, </w:t>
        </w:r>
        <w:del w:id="362" w:author="Amanpreet Kaur" w:date="2025-01-23T13:39:00Z" w16du:dateUtc="2025-01-23T19:39:00Z">
          <w:r w:rsidRPr="00F10513" w:rsidDel="00584CA9">
            <w:rPr>
              <w:rFonts w:ascii="Times New Roman" w:eastAsia="Arial" w:hAnsi="Times New Roman" w:cs="Times New Roman"/>
            </w:rPr>
            <w:delText>utilizing</w:delText>
          </w:r>
        </w:del>
      </w:moveTo>
      <w:ins w:id="363" w:author="Amanpreet Kaur" w:date="2025-01-23T13:39:00Z" w16du:dateUtc="2025-01-23T19:39:00Z">
        <w:r w:rsidR="00584CA9">
          <w:rPr>
            <w:rFonts w:ascii="Times New Roman" w:eastAsia="Arial" w:hAnsi="Times New Roman" w:cs="Times New Roman"/>
          </w:rPr>
          <w:t>and using</w:t>
        </w:r>
      </w:ins>
      <w:moveTo w:id="364" w:author="Amanpreet Kaur" w:date="2025-01-23T10:45:00Z" w16du:dateUtc="2025-01-23T16:45:00Z">
        <w:r w:rsidRPr="00F10513">
          <w:rPr>
            <w:rFonts w:ascii="Times New Roman" w:eastAsia="Arial" w:hAnsi="Times New Roman" w:cs="Times New Roman"/>
          </w:rPr>
          <w:t xml:space="preserve"> the MIDAS (v1.3.2) default database</w:t>
        </w:r>
        <w:del w:id="365" w:author="Amanpreet Kaur" w:date="2025-01-23T13:40:00Z" w16du:dateUtc="2025-01-23T19:40:00Z">
          <w:r w:rsidRPr="00F10513" w:rsidDel="00584CA9">
            <w:rPr>
              <w:rFonts w:ascii="Times New Roman" w:eastAsia="Arial" w:hAnsi="Times New Roman" w:cs="Times New Roman"/>
            </w:rPr>
            <w:delText xml:space="preserve"> as a reference</w:delText>
          </w:r>
        </w:del>
        <w:r w:rsidRPr="00F10513">
          <w:rPr>
            <w:rFonts w:ascii="Times New Roman" w:eastAsia="Arial" w:hAnsi="Times New Roman" w:cs="Times New Roman"/>
          </w:rPr>
          <w:t xml:space="preserve">, which consists of </w:t>
        </w:r>
        <w:del w:id="366" w:author="Amanpreet Kaur" w:date="2025-01-23T13:41:00Z" w16du:dateUtc="2025-01-23T19:41:00Z">
          <w:r w:rsidRPr="00F10513" w:rsidDel="00584CA9">
            <w:rPr>
              <w:rFonts w:ascii="Times New Roman" w:eastAsia="Arial" w:hAnsi="Times New Roman" w:cs="Times New Roman"/>
            </w:rPr>
            <w:delText xml:space="preserve">31,007 bacterial reference genomes organized into </w:delText>
          </w:r>
        </w:del>
        <w:r w:rsidRPr="00F10513">
          <w:rPr>
            <w:rFonts w:ascii="Times New Roman" w:eastAsia="Arial" w:hAnsi="Times New Roman" w:cs="Times New Roman"/>
          </w:rPr>
          <w:t xml:space="preserve">5,952 </w:t>
        </w:r>
      </w:moveTo>
      <w:ins w:id="367" w:author="Amanpreet Kaur" w:date="2025-01-23T13:41:00Z" w16du:dateUtc="2025-01-23T19:41:00Z">
        <w:r w:rsidR="00584CA9">
          <w:rPr>
            <w:rFonts w:ascii="Times New Roman" w:eastAsia="Arial" w:hAnsi="Times New Roman" w:cs="Times New Roman"/>
          </w:rPr>
          <w:t xml:space="preserve">different bacterial </w:t>
        </w:r>
      </w:ins>
      <w:moveTo w:id="368" w:author="Amanpreet Kaur" w:date="2025-01-23T10:45:00Z" w16du:dateUtc="2025-01-23T16:45:00Z">
        <w:r w:rsidRPr="00F10513">
          <w:rPr>
            <w:rFonts w:ascii="Times New Roman" w:eastAsia="Arial" w:hAnsi="Times New Roman" w:cs="Times New Roman"/>
          </w:rPr>
          <w:t xml:space="preserve">species groups </w:t>
        </w:r>
        <w:r>
          <w:rPr>
            <w:rFonts w:ascii="Times New Roman" w:eastAsia="Arial" w:hAnsi="Times New Roman" w:cs="Times New Roman"/>
          </w:rPr>
          <w:fldChar w:fldCharType="begin"/>
        </w:r>
      </w:moveTo>
      <w:r w:rsidR="00D11197">
        <w:rPr>
          <w:rFonts w:ascii="Times New Roman" w:eastAsia="Arial" w:hAnsi="Times New Roman" w:cs="Times New Roman"/>
        </w:rPr>
        <w:instrText xml:space="preserve"> ADDIN ZOTERO_ITEM CSL_CITATION {"citationID":"tj2yt8Ae","properties":{"formattedCitation":"(Nayfach, 2022)","plainCitation":"(Nayfach, 2022)","noteIndex":0},"citationItems":[{"id":780,"uris":["http://zotero.org/groups/4756290/items/2LBUFDYD"],"itemData":{"id":780,"type":"software","abstract":"An integrated pipeline for estimating strain-level genomic variation from metagenomic data","genre":"Python","license":"GPL-3.0","note":"original-date: 2015-02-17T23:02:37Z","source":"GitHub","title":"Metagenomic Intra-Species Diversity Analysis System (MIDAS)","URL":"https://github.com/snayfach/MIDAS","author":[{"family":"Nayfach","given":"Stephen"}],"accessed":{"date-parts":[["2022",11,9]]},"issued":{"date-parts":[["2022",9,17]]}}}],"schema":"https://github.com/citation-style-language/schema/raw/master/csl-citation.json"} </w:instrText>
      </w:r>
      <w:moveTo w:id="369" w:author="Amanpreet Kaur" w:date="2025-01-23T10:45:00Z" w16du:dateUtc="2025-01-23T16:45:00Z">
        <w:r>
          <w:rPr>
            <w:rFonts w:ascii="Times New Roman" w:eastAsia="Arial" w:hAnsi="Times New Roman" w:cs="Times New Roman"/>
          </w:rPr>
          <w:fldChar w:fldCharType="separate"/>
        </w:r>
      </w:moveTo>
      <w:r w:rsidR="00D11197">
        <w:rPr>
          <w:rFonts w:ascii="Times New Roman" w:hAnsi="Times New Roman" w:cs="Times New Roman"/>
        </w:rPr>
        <w:t>(Nayfach, 2022)</w:t>
      </w:r>
      <w:moveTo w:id="370" w:author="Amanpreet Kaur" w:date="2025-01-23T10:45:00Z" w16du:dateUtc="2025-01-23T16:45:00Z">
        <w:r>
          <w:rPr>
            <w:rFonts w:ascii="Times New Roman" w:eastAsia="Arial" w:hAnsi="Times New Roman" w:cs="Times New Roman"/>
          </w:rPr>
          <w:fldChar w:fldCharType="end"/>
        </w:r>
        <w:r w:rsidRPr="00F10513">
          <w:rPr>
            <w:rFonts w:ascii="Times New Roman" w:eastAsia="Arial" w:hAnsi="Times New Roman" w:cs="Times New Roman"/>
          </w:rPr>
          <w:t>.</w:t>
        </w:r>
      </w:moveTo>
      <w:ins w:id="371" w:author="Amanpreet Kaur" w:date="2025-01-23T13:46:00Z" w16du:dateUtc="2025-01-23T19:46:00Z">
        <w:r w:rsidR="00584CA9">
          <w:rPr>
            <w:rFonts w:ascii="Times New Roman" w:eastAsia="Arial" w:hAnsi="Times New Roman" w:cs="Times New Roman"/>
          </w:rPr>
          <w:t xml:space="preserve"> </w:t>
        </w:r>
      </w:ins>
      <w:ins w:id="372" w:author="Amanpreet Kaur" w:date="2025-01-23T13:44:00Z" w16du:dateUtc="2025-01-23T19:44:00Z">
        <w:r w:rsidR="00584CA9">
          <w:rPr>
            <w:rFonts w:ascii="Times New Roman" w:eastAsia="Arial" w:hAnsi="Times New Roman" w:cs="Times New Roman"/>
          </w:rPr>
          <w:t>We</w:t>
        </w:r>
      </w:ins>
      <w:ins w:id="373" w:author="Amanpreet Kaur" w:date="2025-01-23T13:45:00Z" w16du:dateUtc="2025-01-23T19:45:00Z">
        <w:r w:rsidR="00584CA9">
          <w:rPr>
            <w:rFonts w:ascii="Times New Roman" w:eastAsia="Arial" w:hAnsi="Times New Roman" w:cs="Times New Roman"/>
          </w:rPr>
          <w:t xml:space="preserve"> </w:t>
        </w:r>
      </w:ins>
      <w:ins w:id="374" w:author="Amanpreet Kaur" w:date="2025-01-23T13:46:00Z" w16du:dateUtc="2025-01-23T19:46:00Z">
        <w:r w:rsidR="00584CA9">
          <w:rPr>
            <w:rFonts w:ascii="Times New Roman" w:eastAsia="Arial" w:hAnsi="Times New Roman" w:cs="Times New Roman"/>
          </w:rPr>
          <w:t>concatenated</w:t>
        </w:r>
      </w:ins>
      <w:ins w:id="375" w:author="Amanpreet Kaur" w:date="2025-01-23T13:45:00Z" w16du:dateUtc="2025-01-23T19:45:00Z">
        <w:r w:rsidR="00584CA9">
          <w:rPr>
            <w:rFonts w:ascii="Times New Roman" w:eastAsia="Arial" w:hAnsi="Times New Roman" w:cs="Times New Roman"/>
          </w:rPr>
          <w:t xml:space="preserve"> all the genes from the identified specie</w:t>
        </w:r>
      </w:ins>
      <w:ins w:id="376" w:author="Amanpreet Kaur" w:date="2025-01-23T13:46:00Z" w16du:dateUtc="2025-01-23T19:46:00Z">
        <w:r w:rsidR="00584CA9">
          <w:rPr>
            <w:rFonts w:ascii="Times New Roman" w:eastAsia="Arial" w:hAnsi="Times New Roman" w:cs="Times New Roman"/>
          </w:rPr>
          <w:t xml:space="preserve">s (with a mean abundance &gt; 0) in a single file. </w:t>
        </w:r>
      </w:ins>
      <w:moveTo w:id="377" w:author="Amanpreet Kaur" w:date="2025-01-23T10:45:00Z" w16du:dateUtc="2025-01-23T16:45:00Z">
        <w:del w:id="378" w:author="Amanpreet Kaur" w:date="2025-01-23T13:42:00Z" w16du:dateUtc="2025-01-23T19:42:00Z">
          <w:r w:rsidRPr="00F10513" w:rsidDel="00584CA9">
            <w:rPr>
              <w:rFonts w:ascii="Times New Roman" w:eastAsia="Arial" w:hAnsi="Times New Roman" w:cs="Times New Roman"/>
            </w:rPr>
            <w:delText xml:space="preserve"> </w:delText>
          </w:r>
        </w:del>
      </w:moveTo>
      <w:ins w:id="379" w:author="Amanpreet Kaur" w:date="2025-01-23T13:42:00Z" w16du:dateUtc="2025-01-23T19:42:00Z">
        <w:r w:rsidR="00584CA9">
          <w:rPr>
            <w:rFonts w:ascii="Times New Roman" w:eastAsia="Arial" w:hAnsi="Times New Roman" w:cs="Times New Roman"/>
            <w:color w:val="121212"/>
          </w:rPr>
          <w:t>Then</w:t>
        </w:r>
        <w:r w:rsidR="00584CA9" w:rsidRPr="00F10513">
          <w:rPr>
            <w:rFonts w:ascii="Times New Roman" w:eastAsia="Arial" w:hAnsi="Times New Roman" w:cs="Times New Roman"/>
            <w:color w:val="121212"/>
          </w:rPr>
          <w:t>, we</w:t>
        </w:r>
        <w:r w:rsidR="00584CA9">
          <w:rPr>
            <w:rFonts w:ascii="Times New Roman" w:eastAsia="Arial" w:hAnsi="Times New Roman" w:cs="Times New Roman"/>
            <w:color w:val="121212"/>
          </w:rPr>
          <w:t xml:space="preserve"> constructed a non-redundant pangenome of 287 genomes of </w:t>
        </w:r>
        <w:proofErr w:type="spellStart"/>
        <w:r w:rsidR="00584CA9">
          <w:rPr>
            <w:rFonts w:ascii="Times New Roman" w:eastAsia="Arial" w:hAnsi="Times New Roman" w:cs="Times New Roman"/>
            <w:i/>
            <w:iCs/>
            <w:color w:val="121212"/>
          </w:rPr>
          <w:t>Xp</w:t>
        </w:r>
        <w:proofErr w:type="spellEnd"/>
        <w:r w:rsidR="00584CA9">
          <w:rPr>
            <w:rFonts w:ascii="Times New Roman" w:eastAsia="Arial" w:hAnsi="Times New Roman" w:cs="Times New Roman"/>
            <w:i/>
            <w:iCs/>
            <w:color w:val="121212"/>
          </w:rPr>
          <w:t xml:space="preserve"> </w:t>
        </w:r>
        <w:r w:rsidR="00584CA9" w:rsidRPr="00BC5373">
          <w:rPr>
            <w:rFonts w:ascii="Times New Roman" w:eastAsia="Arial" w:hAnsi="Times New Roman" w:cs="Times New Roman"/>
            <w:color w:val="121212"/>
          </w:rPr>
          <w:t>and</w:t>
        </w:r>
        <w:r w:rsidR="00584CA9">
          <w:rPr>
            <w:rFonts w:ascii="Times New Roman" w:eastAsia="Arial" w:hAnsi="Times New Roman" w:cs="Times New Roman"/>
            <w:i/>
            <w:iCs/>
            <w:color w:val="121212"/>
          </w:rPr>
          <w:t xml:space="preserve"> </w:t>
        </w:r>
        <w:proofErr w:type="spellStart"/>
        <w:r w:rsidR="00584CA9">
          <w:rPr>
            <w:rFonts w:ascii="Times New Roman" w:eastAsia="Arial" w:hAnsi="Times New Roman" w:cs="Times New Roman"/>
            <w:i/>
            <w:iCs/>
            <w:color w:val="121212"/>
          </w:rPr>
          <w:t>Xeu</w:t>
        </w:r>
        <w:proofErr w:type="spellEnd"/>
        <w:r w:rsidR="00584CA9">
          <w:rPr>
            <w:rFonts w:ascii="Times New Roman" w:eastAsia="Arial" w:hAnsi="Times New Roman" w:cs="Times New Roman"/>
            <w:i/>
            <w:iCs/>
            <w:color w:val="121212"/>
          </w:rPr>
          <w:t xml:space="preserve"> (</w:t>
        </w:r>
        <w:r w:rsidR="00584CA9" w:rsidRPr="00F10513">
          <w:rPr>
            <w:rFonts w:ascii="Times New Roman" w:eastAsia="Arial" w:hAnsi="Times New Roman" w:cs="Times New Roman"/>
            <w:i/>
            <w:iCs/>
            <w:color w:val="121212"/>
          </w:rPr>
          <w:t xml:space="preserve">Xanthomonas </w:t>
        </w:r>
        <w:proofErr w:type="spellStart"/>
        <w:r w:rsidR="00584CA9" w:rsidRPr="00F10513">
          <w:rPr>
            <w:rFonts w:ascii="Times New Roman" w:eastAsia="Arial" w:hAnsi="Times New Roman" w:cs="Times New Roman"/>
            <w:i/>
            <w:iCs/>
            <w:color w:val="121212"/>
          </w:rPr>
          <w:t>euvesicatoria</w:t>
        </w:r>
        <w:proofErr w:type="spellEnd"/>
        <w:r w:rsidR="00584CA9" w:rsidRPr="00F10513">
          <w:rPr>
            <w:rFonts w:ascii="Times New Roman" w:eastAsia="Arial" w:hAnsi="Times New Roman" w:cs="Times New Roman"/>
            <w:i/>
            <w:iCs/>
            <w:color w:val="121212"/>
          </w:rPr>
          <w:t xml:space="preserve"> </w:t>
        </w:r>
        <w:proofErr w:type="spellStart"/>
        <w:r w:rsidR="00584CA9" w:rsidRPr="00F10513">
          <w:rPr>
            <w:rFonts w:ascii="Times New Roman" w:eastAsia="Arial" w:hAnsi="Times New Roman" w:cs="Times New Roman"/>
            <w:color w:val="121212"/>
          </w:rPr>
          <w:t>pv</w:t>
        </w:r>
        <w:proofErr w:type="spellEnd"/>
        <w:r w:rsidR="00584CA9" w:rsidRPr="00F10513">
          <w:rPr>
            <w:rFonts w:ascii="Times New Roman" w:eastAsia="Arial" w:hAnsi="Times New Roman" w:cs="Times New Roman"/>
            <w:i/>
            <w:iCs/>
            <w:color w:val="121212"/>
          </w:rPr>
          <w:t xml:space="preserve">. </w:t>
        </w:r>
        <w:proofErr w:type="spellStart"/>
        <w:r w:rsidR="00584CA9" w:rsidRPr="00F10513">
          <w:rPr>
            <w:rFonts w:ascii="Times New Roman" w:eastAsia="Arial" w:hAnsi="Times New Roman" w:cs="Times New Roman"/>
            <w:i/>
            <w:iCs/>
            <w:color w:val="121212"/>
          </w:rPr>
          <w:t>euvesicatoria</w:t>
        </w:r>
        <w:proofErr w:type="spellEnd"/>
        <w:r w:rsidR="00584CA9" w:rsidRPr="00F10513">
          <w:rPr>
            <w:rFonts w:ascii="Times New Roman" w:eastAsia="Arial" w:hAnsi="Times New Roman" w:cs="Times New Roman"/>
            <w:i/>
            <w:iCs/>
            <w:color w:val="121212"/>
          </w:rPr>
          <w:t>)</w:t>
        </w:r>
        <w:r w:rsidR="00584CA9" w:rsidRPr="00F10513">
          <w:rPr>
            <w:rFonts w:ascii="Times New Roman" w:eastAsia="Arial" w:hAnsi="Times New Roman" w:cs="Times New Roman"/>
            <w:color w:val="121212"/>
          </w:rPr>
          <w:t xml:space="preserve"> </w:t>
        </w:r>
        <w:r w:rsidR="00584CA9">
          <w:rPr>
            <w:rFonts w:ascii="Times New Roman" w:eastAsia="Arial" w:hAnsi="Times New Roman" w:cs="Times New Roman"/>
            <w:color w:val="121212"/>
          </w:rPr>
          <w:t xml:space="preserve">strains using </w:t>
        </w:r>
        <w:proofErr w:type="spellStart"/>
        <w:r w:rsidR="00584CA9" w:rsidRPr="00F10513">
          <w:rPr>
            <w:rFonts w:ascii="Times New Roman" w:eastAsia="Arial" w:hAnsi="Times New Roman" w:cs="Times New Roman"/>
            <w:color w:val="121212"/>
          </w:rPr>
          <w:t>SuperPang</w:t>
        </w:r>
        <w:proofErr w:type="spellEnd"/>
        <w:r w:rsidR="00584CA9" w:rsidRPr="00F10513">
          <w:rPr>
            <w:rFonts w:ascii="Times New Roman" w:eastAsia="Arial" w:hAnsi="Times New Roman" w:cs="Times New Roman"/>
            <w:color w:val="121212"/>
          </w:rPr>
          <w:t xml:space="preserve"> (v0.9.4 beta1)</w:t>
        </w:r>
        <w:r w:rsidR="00584CA9">
          <w:rPr>
            <w:rFonts w:ascii="Times New Roman" w:eastAsia="Arial" w:hAnsi="Times New Roman" w:cs="Times New Roman"/>
            <w:color w:val="121212"/>
          </w:rPr>
          <w:t xml:space="preserve"> </w:t>
        </w:r>
        <w:r w:rsidR="00584CA9">
          <w:rPr>
            <w:rFonts w:ascii="Times New Roman" w:eastAsia="Arial" w:hAnsi="Times New Roman" w:cs="Times New Roman"/>
            <w:color w:val="121212"/>
          </w:rPr>
          <w:fldChar w:fldCharType="begin"/>
        </w:r>
        <w:r w:rsidR="00584CA9">
          <w:rPr>
            <w:rFonts w:ascii="Times New Roman" w:eastAsia="Arial" w:hAnsi="Times New Roman" w:cs="Times New Roman"/>
            <w:color w:val="121212"/>
          </w:rPr>
          <w:instrText xml:space="preserve"> ADDIN ZOTERO_ITEM CSL_CITATION {"citationID":"aiEL6w8T","properties":{"formattedCitation":"(Puente-S\\uc0\\u225{}nchez {\\i{}et al.}, 2022)","plainCitation":"(Puente-Sánchez et al., 2022)","noteIndex":0},"citationItems":[{"id":351,"uris":["http://zotero.org/users/10053306/items/ITYHHACV"],"itemData":{"id":351,"type":"article","abstract":"At the genome level, microorganisms are highly adaptable both in terms of allele and gene composition. Such heritable traits emerge in response to different environmental niches and can have a profound influence on microbial community dynamics. As a consequence of this, any individual genome or clonal population will contain merely a fraction of the total genetic diversity of any operationally defined “species”, with the collective from that group presenting the broader genomic diversity known as the pangenome. Pangenomes are valuable concepts for studying evolution and adaptation in microorganisms, as they partition genomes into core regions (present in all the genomes, and responsible for housekeeping and species-level niche adaptation) and accessory regions (present only in some genomes, and responsible for ecotype divergence).\nHere we present SuperPang, an algorithm capable of producing pangenome assemblies from a set of input genomes of varying quality, including metagenome-assembled genomes or MAGs. SuperPang runs in linear time and its results are complete, non-redundant, preserve gene ordering and contain both coding and non-coding regions. Our approach provides a modular view of the pangenome, identifying operons and genomic islands, and allowing to track their prevalence in different populations. We illustrate our approach by analyzing the intra-species diversity of Polynucleobacter, a clade of ubiquitous freshwater microorganisms characterized by their streamlined genomes and their ecological versatility. We show how SuperPang facilitates the simultaneous analysis of allelic and gene content variation under different environmental pressures, allowing us to study the drivers of microbial diversification at unprecedented resolution.","DOI":"10.1101/2022.03.25.485477","language":"en","license":"© 2022, Posted by Cold Spring Harbor Laboratory. This pre-print is available under a Creative Commons License (Attribution-NonCommercial-NoDerivs 4.0 International), CC BY-NC-ND 4.0, as described at http://creativecommons.org/licenses/by-nc-nd/4.0/","note":"page: 2022.03.25.485477\nsection: New Results","publisher":"bioRxiv","source":"bioRxiv","title":"Exploring intra-species diversity through non-redundant pangenome assemblies","URL":"https://www.biorxiv.org/content/10.1101/2022.03.25.485477v1","author":[{"family":"Puente-Sánchez","given":"Fernando"},{"family":"Hoetzinger","given":"Matthias"},{"family":"Buck","given":"Moritz"},{"family":"Bertilsson","given":"Stefan"}],"accessed":{"date-parts":[["2023",2,26]]},"issued":{"date-parts":[["2022",3,27]]}}}],"schema":"https://github.com/citation-style-language/schema/raw/master/csl-citation.json"} </w:instrText>
        </w:r>
        <w:r w:rsidR="00584CA9">
          <w:rPr>
            <w:rFonts w:ascii="Times New Roman" w:eastAsia="Arial" w:hAnsi="Times New Roman" w:cs="Times New Roman"/>
            <w:color w:val="121212"/>
          </w:rPr>
          <w:fldChar w:fldCharType="separate"/>
        </w:r>
        <w:r w:rsidR="00584CA9" w:rsidRPr="00D11197">
          <w:rPr>
            <w:rFonts w:ascii="Times New Roman" w:hAnsi="Times New Roman" w:cs="Times New Roman"/>
            <w:color w:val="000000"/>
          </w:rPr>
          <w:t xml:space="preserve">(Puente-Sánchez </w:t>
        </w:r>
        <w:r w:rsidR="00584CA9" w:rsidRPr="00D11197">
          <w:rPr>
            <w:rFonts w:ascii="Times New Roman" w:hAnsi="Times New Roman" w:cs="Times New Roman"/>
            <w:i/>
            <w:iCs/>
            <w:color w:val="000000"/>
          </w:rPr>
          <w:t>et al.</w:t>
        </w:r>
        <w:r w:rsidR="00584CA9" w:rsidRPr="00D11197">
          <w:rPr>
            <w:rFonts w:ascii="Times New Roman" w:hAnsi="Times New Roman" w:cs="Times New Roman"/>
            <w:color w:val="000000"/>
          </w:rPr>
          <w:t>, 2022)</w:t>
        </w:r>
        <w:r w:rsidR="00584CA9">
          <w:rPr>
            <w:rFonts w:ascii="Times New Roman" w:eastAsia="Arial" w:hAnsi="Times New Roman" w:cs="Times New Roman"/>
            <w:color w:val="121212"/>
          </w:rPr>
          <w:fldChar w:fldCharType="end"/>
        </w:r>
        <w:r w:rsidR="00584CA9">
          <w:rPr>
            <w:rFonts w:ascii="Times New Roman" w:eastAsia="Arial" w:hAnsi="Times New Roman" w:cs="Times New Roman"/>
            <w:color w:val="121212"/>
          </w:rPr>
          <w:t xml:space="preserve">, </w:t>
        </w:r>
        <w:r w:rsidR="00584CA9" w:rsidRPr="00F10513">
          <w:rPr>
            <w:rFonts w:ascii="Times New Roman" w:eastAsia="Arial" w:hAnsi="Times New Roman" w:cs="Times New Roman"/>
            <w:color w:val="121212"/>
          </w:rPr>
          <w:t xml:space="preserve">downloaded </w:t>
        </w:r>
        <w:r w:rsidR="00584CA9">
          <w:rPr>
            <w:rFonts w:ascii="Times New Roman" w:eastAsia="Arial" w:hAnsi="Times New Roman" w:cs="Times New Roman"/>
            <w:color w:val="121212"/>
          </w:rPr>
          <w:t xml:space="preserve">from NCBI </w:t>
        </w:r>
        <w:proofErr w:type="spellStart"/>
        <w:r w:rsidR="00584CA9">
          <w:rPr>
            <w:rFonts w:ascii="Times New Roman" w:eastAsia="Arial" w:hAnsi="Times New Roman" w:cs="Times New Roman"/>
            <w:color w:val="121212"/>
          </w:rPr>
          <w:t>RefSeq</w:t>
        </w:r>
        <w:proofErr w:type="spellEnd"/>
        <w:r w:rsidR="00584CA9">
          <w:rPr>
            <w:rFonts w:ascii="Times New Roman" w:eastAsia="Arial" w:hAnsi="Times New Roman" w:cs="Times New Roman"/>
            <w:color w:val="121212"/>
          </w:rPr>
          <w:t xml:space="preserve"> database </w:t>
        </w:r>
        <w:r w:rsidR="00584CA9" w:rsidRPr="00F10513">
          <w:rPr>
            <w:rFonts w:ascii="Times New Roman" w:eastAsia="Arial" w:hAnsi="Times New Roman" w:cs="Times New Roman"/>
            <w:color w:val="121212"/>
          </w:rPr>
          <w:t>(as of February 16th, 2022)</w:t>
        </w:r>
      </w:ins>
      <w:ins w:id="380" w:author="Amanpreet Kaur" w:date="2025-01-23T13:43:00Z" w16du:dateUtc="2025-01-23T19:43:00Z">
        <w:r w:rsidR="00584CA9">
          <w:rPr>
            <w:rFonts w:ascii="Times New Roman" w:eastAsia="Arial" w:hAnsi="Times New Roman" w:cs="Times New Roman"/>
            <w:color w:val="121212"/>
          </w:rPr>
          <w:t xml:space="preserve"> and formatted the pangenome into MIDAS-compa</w:t>
        </w:r>
      </w:ins>
      <w:ins w:id="381" w:author="Amanpreet Kaur" w:date="2025-01-23T13:44:00Z" w16du:dateUtc="2025-01-23T19:44:00Z">
        <w:r w:rsidR="00584CA9">
          <w:rPr>
            <w:rFonts w:ascii="Times New Roman" w:eastAsia="Arial" w:hAnsi="Times New Roman" w:cs="Times New Roman"/>
            <w:color w:val="121212"/>
          </w:rPr>
          <w:t>tible database, which was</w:t>
        </w:r>
      </w:ins>
      <w:moveTo w:id="382" w:author="Amanpreet Kaur" w:date="2025-01-23T10:45:00Z" w16du:dateUtc="2025-01-23T16:45:00Z">
        <w:del w:id="383" w:author="Amanpreet Kaur" w:date="2025-01-23T13:43:00Z" w16du:dateUtc="2025-01-23T19:43:00Z">
          <w:r w:rsidRPr="00F10513" w:rsidDel="00584CA9">
            <w:rPr>
              <w:rFonts w:ascii="Times New Roman" w:eastAsia="Arial" w:hAnsi="Times New Roman" w:cs="Times New Roman"/>
            </w:rPr>
            <w:delText>We</w:delText>
          </w:r>
        </w:del>
        <w:r w:rsidRPr="00F10513">
          <w:rPr>
            <w:rFonts w:ascii="Times New Roman" w:eastAsia="Arial" w:hAnsi="Times New Roman" w:cs="Times New Roman"/>
          </w:rPr>
          <w:t xml:space="preserve"> </w:t>
        </w:r>
        <w:del w:id="384" w:author="Amanpreet Kaur" w:date="2025-01-23T13:44:00Z" w16du:dateUtc="2025-01-23T19:44:00Z">
          <w:r w:rsidRPr="00F10513" w:rsidDel="00584CA9">
            <w:rPr>
              <w:rFonts w:ascii="Times New Roman" w:eastAsia="Arial" w:hAnsi="Times New Roman" w:cs="Times New Roman"/>
            </w:rPr>
            <w:delText>then built a custom database of non-redundant pangenomes (</w:delText>
          </w:r>
          <w:r w:rsidRPr="00EB2E9B" w:rsidDel="00584CA9">
            <w:rPr>
              <w:rFonts w:ascii="Times New Roman" w:eastAsia="Arial" w:hAnsi="Times New Roman" w:cs="Times New Roman"/>
              <w:i/>
              <w:iCs/>
            </w:rPr>
            <w:delText xml:space="preserve">Xp </w:delText>
          </w:r>
          <w:r w:rsidRPr="00F10513" w:rsidDel="00584CA9">
            <w:rPr>
              <w:rFonts w:ascii="Times New Roman" w:eastAsia="Arial" w:hAnsi="Times New Roman" w:cs="Times New Roman"/>
            </w:rPr>
            <w:delText>and</w:delText>
          </w:r>
          <w:r w:rsidRPr="00EB2E9B" w:rsidDel="00584CA9">
            <w:rPr>
              <w:rFonts w:ascii="Times New Roman" w:eastAsia="Arial" w:hAnsi="Times New Roman" w:cs="Times New Roman"/>
              <w:i/>
              <w:iCs/>
            </w:rPr>
            <w:delText xml:space="preserve"> Xeu</w:delText>
          </w:r>
          <w:r w:rsidRPr="00F10513" w:rsidDel="00584CA9">
            <w:rPr>
              <w:rFonts w:ascii="Times New Roman" w:eastAsia="Arial" w:hAnsi="Times New Roman" w:cs="Times New Roman"/>
            </w:rPr>
            <w:delText xml:space="preserve">) using MIDAS and </w:delText>
          </w:r>
        </w:del>
        <w:r w:rsidRPr="00F10513">
          <w:rPr>
            <w:rFonts w:ascii="Times New Roman" w:eastAsia="Arial" w:hAnsi="Times New Roman" w:cs="Times New Roman"/>
          </w:rPr>
          <w:t xml:space="preserve">subjected </w:t>
        </w:r>
        <w:del w:id="385" w:author="Amanpreet Kaur" w:date="2025-01-23T13:44:00Z" w16du:dateUtc="2025-01-23T19:44:00Z">
          <w:r w:rsidRPr="00F10513" w:rsidDel="00584CA9">
            <w:rPr>
              <w:rFonts w:ascii="Times New Roman" w:eastAsia="Arial" w:hAnsi="Times New Roman" w:cs="Times New Roman"/>
            </w:rPr>
            <w:delText xml:space="preserve">it </w:delText>
          </w:r>
        </w:del>
        <w:r w:rsidRPr="00F10513">
          <w:rPr>
            <w:rFonts w:ascii="Times New Roman" w:eastAsia="Arial" w:hAnsi="Times New Roman" w:cs="Times New Roman"/>
          </w:rPr>
          <w:t>to BLAST (blast+) with the concatenated gene sequences</w:t>
        </w:r>
      </w:moveTo>
      <w:ins w:id="386" w:author="Amanpreet Kaur" w:date="2025-01-23T13:51:00Z" w16du:dateUtc="2025-01-23T19:51:00Z">
        <w:r w:rsidR="00B272C0">
          <w:rPr>
            <w:rFonts w:ascii="Times New Roman" w:eastAsia="Arial" w:hAnsi="Times New Roman" w:cs="Times New Roman"/>
          </w:rPr>
          <w:t xml:space="preserve"> </w:t>
        </w:r>
      </w:ins>
      <w:moveTo w:id="387" w:author="Amanpreet Kaur" w:date="2025-01-23T10:45:00Z" w16du:dateUtc="2025-01-23T16:45:00Z">
        <w:del w:id="388" w:author="Amanpreet Kaur" w:date="2025-01-23T13:51:00Z" w16du:dateUtc="2025-01-23T19:51:00Z">
          <w:r w:rsidRPr="00F10513" w:rsidDel="00B272C0">
            <w:rPr>
              <w:rFonts w:ascii="Times New Roman" w:eastAsia="Arial" w:hAnsi="Times New Roman" w:cs="Times New Roman"/>
            </w:rPr>
            <w:delText xml:space="preserve"> from species with a mean abundance &gt; 0 </w:delText>
          </w:r>
        </w:del>
        <w:r w:rsidRPr="00F10513">
          <w:rPr>
            <w:rFonts w:ascii="Times New Roman" w:eastAsia="Arial" w:hAnsi="Times New Roman" w:cs="Times New Roman"/>
          </w:rPr>
          <w:t xml:space="preserve">from the previous step. </w:t>
        </w:r>
      </w:moveTo>
      <w:ins w:id="389" w:author="Amanpreet Kaur" w:date="2025-01-23T13:54:00Z" w16du:dateUtc="2025-01-23T19:54:00Z">
        <w:r w:rsidR="00B272C0">
          <w:rPr>
            <w:rFonts w:ascii="Times New Roman" w:eastAsia="Arial" w:hAnsi="Times New Roman" w:cs="Times New Roman"/>
          </w:rPr>
          <w:t xml:space="preserve">Reads </w:t>
        </w:r>
      </w:ins>
      <w:ins w:id="390" w:author="Amanpreet Kaur" w:date="2025-01-23T13:55:00Z" w16du:dateUtc="2025-01-23T19:55:00Z">
        <w:r w:rsidR="00B272C0">
          <w:rPr>
            <w:rFonts w:ascii="Times New Roman" w:eastAsia="Arial" w:hAnsi="Times New Roman" w:cs="Times New Roman"/>
          </w:rPr>
          <w:t>related to g</w:t>
        </w:r>
      </w:ins>
      <w:moveTo w:id="391" w:author="Amanpreet Kaur" w:date="2025-01-23T10:45:00Z" w16du:dateUtc="2025-01-23T16:45:00Z">
        <w:del w:id="392" w:author="Amanpreet Kaur" w:date="2025-01-23T13:55:00Z" w16du:dateUtc="2025-01-23T19:55:00Z">
          <w:r w:rsidRPr="00F10513" w:rsidDel="00B272C0">
            <w:rPr>
              <w:rFonts w:ascii="Times New Roman" w:eastAsia="Arial" w:hAnsi="Times New Roman" w:cs="Times New Roman"/>
            </w:rPr>
            <w:delText>G</w:delText>
          </w:r>
        </w:del>
        <w:r w:rsidRPr="00F10513">
          <w:rPr>
            <w:rFonts w:ascii="Times New Roman" w:eastAsia="Arial" w:hAnsi="Times New Roman" w:cs="Times New Roman"/>
          </w:rPr>
          <w:t>enes</w:t>
        </w:r>
      </w:moveTo>
      <w:ins w:id="393" w:author="Amanpreet Kaur" w:date="2025-01-23T13:54:00Z" w16du:dateUtc="2025-01-23T19:54:00Z">
        <w:r w:rsidR="00B272C0">
          <w:rPr>
            <w:rFonts w:ascii="Times New Roman" w:eastAsia="Arial" w:hAnsi="Times New Roman" w:cs="Times New Roman"/>
          </w:rPr>
          <w:t xml:space="preserve"> from identified other species </w:t>
        </w:r>
      </w:ins>
      <w:moveTo w:id="394" w:author="Amanpreet Kaur" w:date="2025-01-23T10:45:00Z" w16du:dateUtc="2025-01-23T16:45:00Z">
        <w:r w:rsidRPr="00F10513">
          <w:rPr>
            <w:rFonts w:ascii="Times New Roman" w:eastAsia="Arial" w:hAnsi="Times New Roman" w:cs="Times New Roman"/>
          </w:rPr>
          <w:t xml:space="preserve"> with </w:t>
        </w:r>
      </w:moveTo>
      <w:ins w:id="395" w:author="Amanpreet Kaur" w:date="2025-01-23T13:53:00Z" w16du:dateUtc="2025-01-23T19:53:00Z">
        <w:r w:rsidR="00B272C0">
          <w:rPr>
            <w:rFonts w:ascii="Times New Roman" w:eastAsia="Arial" w:hAnsi="Times New Roman" w:cs="Times New Roman"/>
          </w:rPr>
          <w:t>&gt;</w:t>
        </w:r>
      </w:ins>
      <w:moveTo w:id="396" w:author="Amanpreet Kaur" w:date="2025-01-23T10:45:00Z" w16du:dateUtc="2025-01-23T16:45:00Z">
        <w:r w:rsidRPr="00F10513">
          <w:rPr>
            <w:rFonts w:ascii="Times New Roman" w:eastAsia="Arial" w:hAnsi="Times New Roman" w:cs="Times New Roman"/>
          </w:rPr>
          <w:t xml:space="preserve">97% </w:t>
        </w:r>
        <w:del w:id="397" w:author="Amanpreet Kaur" w:date="2025-01-23T13:52:00Z" w16du:dateUtc="2025-01-23T19:52:00Z">
          <w:r w:rsidRPr="00F10513" w:rsidDel="00B272C0">
            <w:rPr>
              <w:rFonts w:ascii="Times New Roman" w:eastAsia="Arial" w:hAnsi="Times New Roman" w:cs="Times New Roman"/>
            </w:rPr>
            <w:delText>similarity</w:delText>
          </w:r>
        </w:del>
      </w:moveTo>
      <w:ins w:id="398" w:author="Amanpreet Kaur" w:date="2025-01-23T13:52:00Z" w16du:dateUtc="2025-01-23T19:52:00Z">
        <w:r w:rsidR="00B272C0">
          <w:rPr>
            <w:rFonts w:ascii="Times New Roman" w:eastAsia="Arial" w:hAnsi="Times New Roman" w:cs="Times New Roman"/>
          </w:rPr>
          <w:t>iden</w:t>
        </w:r>
      </w:ins>
      <w:ins w:id="399" w:author="Amanpreet Kaur" w:date="2025-01-23T13:53:00Z" w16du:dateUtc="2025-01-23T19:53:00Z">
        <w:r w:rsidR="00B272C0">
          <w:rPr>
            <w:rFonts w:ascii="Times New Roman" w:eastAsia="Arial" w:hAnsi="Times New Roman" w:cs="Times New Roman"/>
          </w:rPr>
          <w:t>tity</w:t>
        </w:r>
      </w:ins>
      <w:moveTo w:id="400" w:author="Amanpreet Kaur" w:date="2025-01-23T10:45:00Z" w16du:dateUtc="2025-01-23T16:45:00Z">
        <w:r w:rsidRPr="00F10513">
          <w:rPr>
            <w:rFonts w:ascii="Times New Roman" w:eastAsia="Arial" w:hAnsi="Times New Roman" w:cs="Times New Roman"/>
          </w:rPr>
          <w:t xml:space="preserve"> to</w:t>
        </w:r>
      </w:moveTo>
      <w:ins w:id="401" w:author="Amanpreet Kaur" w:date="2025-01-23T13:54:00Z" w16du:dateUtc="2025-01-23T19:54:00Z">
        <w:r w:rsidR="00B272C0">
          <w:rPr>
            <w:rFonts w:ascii="Times New Roman" w:eastAsia="Arial" w:hAnsi="Times New Roman" w:cs="Times New Roman"/>
          </w:rPr>
          <w:t xml:space="preserve"> the pangenome </w:t>
        </w:r>
      </w:ins>
      <w:moveTo w:id="402" w:author="Amanpreet Kaur" w:date="2025-01-23T10:45:00Z" w16du:dateUtc="2025-01-23T16:45:00Z">
        <w:del w:id="403" w:author="Amanpreet Kaur" w:date="2025-01-23T13:55:00Z" w16du:dateUtc="2025-01-23T19:55:00Z">
          <w:r w:rsidRPr="00F10513" w:rsidDel="00B272C0">
            <w:rPr>
              <w:rFonts w:ascii="Times New Roman" w:eastAsia="Arial" w:hAnsi="Times New Roman" w:cs="Times New Roman"/>
            </w:rPr>
            <w:delText xml:space="preserve"> those in the database </w:delText>
          </w:r>
        </w:del>
        <w:r w:rsidRPr="00F10513">
          <w:rPr>
            <w:rFonts w:ascii="Times New Roman" w:eastAsia="Arial" w:hAnsi="Times New Roman" w:cs="Times New Roman"/>
          </w:rPr>
          <w:t xml:space="preserve">were removed from all samples using </w:t>
        </w:r>
        <w:proofErr w:type="spellStart"/>
        <w:r w:rsidRPr="00F10513">
          <w:rPr>
            <w:rFonts w:ascii="Times New Roman" w:eastAsia="Arial" w:hAnsi="Times New Roman" w:cs="Times New Roman"/>
          </w:rPr>
          <w:t>BBDuk</w:t>
        </w:r>
        <w:proofErr w:type="spellEnd"/>
        <w:r w:rsidRPr="00F10513">
          <w:rPr>
            <w:rFonts w:ascii="Times New Roman" w:eastAsia="Arial" w:hAnsi="Times New Roman" w:cs="Times New Roman"/>
          </w:rPr>
          <w:t xml:space="preserve"> (v37.36)</w:t>
        </w:r>
        <w:r>
          <w:rPr>
            <w:rFonts w:ascii="Times New Roman" w:eastAsia="Arial" w:hAnsi="Times New Roman" w:cs="Times New Roman"/>
          </w:rPr>
          <w:t xml:space="preserve"> </w:t>
        </w:r>
        <w:r>
          <w:rPr>
            <w:rFonts w:ascii="Times New Roman" w:eastAsia="Arial" w:hAnsi="Times New Roman" w:cs="Times New Roman"/>
          </w:rPr>
          <w:fldChar w:fldCharType="begin"/>
        </w:r>
      </w:moveTo>
      <w:r w:rsidR="00D11197">
        <w:rPr>
          <w:rFonts w:ascii="Times New Roman" w:eastAsia="Arial" w:hAnsi="Times New Roman" w:cs="Times New Roman"/>
        </w:rPr>
        <w:instrText xml:space="preserve"> ADDIN ZOTERO_ITEM CSL_CITATION {"citationID":"dJAkhomS","properties":{"formattedCitation":"(Bushnell, 2020)","plainCitation":"(Bushnell, 2020)","noteIndex":0},"citationItems":[{"id":4527,"uris":["http://zotero.org/users/10053306/items/IYVH3TZC"],"itemData":{"id":4527,"type":"article-journal","container-title":"Jt Genome Inst. Available online: https://jgi. doe. gov/data-and-tools/bbtools/bb-tools-userguide/bbduk-guide/(accessed on 25 June 2020)","source":"Google Scholar","title":"BBDuk","author":[{"family":"Bushnell","given":"B."}],"issued":{"date-parts":[["2020"]]}}}],"schema":"https://github.com/citation-style-language/schema/raw/master/csl-citation.json"} </w:instrText>
      </w:r>
      <w:moveTo w:id="404" w:author="Amanpreet Kaur" w:date="2025-01-23T10:45:00Z" w16du:dateUtc="2025-01-23T16:45:00Z">
        <w:r>
          <w:rPr>
            <w:rFonts w:ascii="Times New Roman" w:eastAsia="Arial" w:hAnsi="Times New Roman" w:cs="Times New Roman"/>
          </w:rPr>
          <w:fldChar w:fldCharType="separate"/>
        </w:r>
      </w:moveTo>
      <w:r w:rsidR="00D11197">
        <w:rPr>
          <w:rFonts w:ascii="Times New Roman" w:hAnsi="Times New Roman" w:cs="Times New Roman"/>
        </w:rPr>
        <w:t>(Bushnell, 2020)</w:t>
      </w:r>
      <w:moveTo w:id="405" w:author="Amanpreet Kaur" w:date="2025-01-23T10:45:00Z" w16du:dateUtc="2025-01-23T16:45:00Z">
        <w:r>
          <w:rPr>
            <w:rFonts w:ascii="Times New Roman" w:eastAsia="Arial" w:hAnsi="Times New Roman" w:cs="Times New Roman"/>
          </w:rPr>
          <w:fldChar w:fldCharType="end"/>
        </w:r>
        <w:r w:rsidRPr="00F10513">
          <w:rPr>
            <w:rFonts w:ascii="Times New Roman" w:eastAsia="Arial" w:hAnsi="Times New Roman" w:cs="Times New Roman"/>
          </w:rPr>
          <w:t>. These</w:t>
        </w:r>
      </w:moveTo>
      <w:ins w:id="406" w:author="Amanpreet Kaur" w:date="2025-01-23T14:01:00Z" w16du:dateUtc="2025-01-23T20:01:00Z">
        <w:r w:rsidR="00D60B6A">
          <w:rPr>
            <w:rFonts w:ascii="Times New Roman" w:eastAsia="Arial" w:hAnsi="Times New Roman" w:cs="Times New Roman"/>
          </w:rPr>
          <w:t xml:space="preserve"> </w:t>
        </w:r>
      </w:ins>
      <w:ins w:id="407" w:author="Amanpreet Kaur" w:date="2025-01-23T20:56:00Z" w16du:dateUtc="2025-01-24T02:56:00Z">
        <w:r w:rsidR="00592913">
          <w:rPr>
            <w:rFonts w:ascii="Times New Roman" w:eastAsia="Arial" w:hAnsi="Times New Roman" w:cs="Times New Roman"/>
          </w:rPr>
          <w:t>filtered</w:t>
        </w:r>
      </w:ins>
      <w:moveTo w:id="408" w:author="Amanpreet Kaur" w:date="2025-01-23T10:45:00Z" w16du:dateUtc="2025-01-23T16:45:00Z">
        <w:r w:rsidRPr="00F10513">
          <w:rPr>
            <w:rFonts w:ascii="Times New Roman" w:eastAsia="Arial" w:hAnsi="Times New Roman" w:cs="Times New Roman"/>
          </w:rPr>
          <w:t xml:space="preserve"> reads were used for our subsequent analyses. </w:t>
        </w:r>
      </w:moveTo>
    </w:p>
    <w:p w14:paraId="7EEFE6C7" w14:textId="77777777" w:rsidR="00D60B6A" w:rsidRDefault="00D60B6A" w:rsidP="00FF2E1B">
      <w:pPr>
        <w:spacing w:line="360" w:lineRule="auto"/>
        <w:jc w:val="both"/>
        <w:rPr>
          <w:ins w:id="409" w:author="Amanpreet Kaur" w:date="2025-01-23T14:04:00Z" w16du:dateUtc="2025-01-23T20:04:00Z"/>
          <w:rFonts w:ascii="Times New Roman" w:eastAsia="Arial" w:hAnsi="Times New Roman" w:cs="Times New Roman"/>
        </w:rPr>
      </w:pPr>
    </w:p>
    <w:p w14:paraId="0F7445CB" w14:textId="48DE557B" w:rsidR="00FF2E1B" w:rsidRPr="00F10513" w:rsidRDefault="00D46CE6">
      <w:pPr>
        <w:spacing w:line="360" w:lineRule="auto"/>
        <w:ind w:firstLine="540"/>
        <w:jc w:val="both"/>
        <w:rPr>
          <w:ins w:id="410" w:author="Amanpreet Kaur" w:date="2025-01-23T11:39:00Z" w16du:dateUtc="2025-01-23T17:39:00Z"/>
          <w:rFonts w:ascii="Times New Roman" w:eastAsia="Arial" w:hAnsi="Times New Roman" w:cs="Times New Roman"/>
        </w:rPr>
        <w:pPrChange w:id="411" w:author="Amanpreet Kaur" w:date="2025-01-23T20:53:00Z" w16du:dateUtc="2025-01-24T02:53:00Z">
          <w:pPr>
            <w:spacing w:line="360" w:lineRule="auto"/>
            <w:jc w:val="both"/>
          </w:pPr>
        </w:pPrChange>
      </w:pPr>
      <w:ins w:id="412" w:author="Amanpreet Kaur" w:date="2025-01-23T20:45:00Z" w16du:dateUtc="2025-01-24T02:45:00Z">
        <w:r>
          <w:rPr>
            <w:rFonts w:ascii="Times New Roman" w:eastAsia="Arial" w:hAnsi="Times New Roman" w:cs="Times New Roman"/>
          </w:rPr>
          <w:t>To</w:t>
        </w:r>
      </w:ins>
      <w:ins w:id="413" w:author="Amanpreet Kaur" w:date="2025-01-23T14:27:00Z" w16du:dateUtc="2025-01-23T20:27:00Z">
        <w:r w:rsidR="009C3332">
          <w:rPr>
            <w:rFonts w:ascii="Times New Roman" w:eastAsia="Arial" w:hAnsi="Times New Roman" w:cs="Times New Roman"/>
          </w:rPr>
          <w:t xml:space="preserve"> </w:t>
        </w:r>
      </w:ins>
      <w:ins w:id="414" w:author="Amanpreet Kaur" w:date="2025-01-23T14:29:00Z" w16du:dateUtc="2025-01-23T20:29:00Z">
        <w:r w:rsidR="009C3332">
          <w:rPr>
            <w:rFonts w:ascii="Times New Roman" w:eastAsia="Arial" w:hAnsi="Times New Roman" w:cs="Times New Roman"/>
          </w:rPr>
          <w:t>calculat</w:t>
        </w:r>
      </w:ins>
      <w:ins w:id="415" w:author="Amanpreet Kaur" w:date="2025-01-23T20:45:00Z" w16du:dateUtc="2025-01-24T02:45:00Z">
        <w:r>
          <w:rPr>
            <w:rFonts w:ascii="Times New Roman" w:eastAsia="Arial" w:hAnsi="Times New Roman" w:cs="Times New Roman"/>
          </w:rPr>
          <w:t>e</w:t>
        </w:r>
      </w:ins>
      <w:ins w:id="416" w:author="Amanpreet Kaur" w:date="2025-01-23T14:29:00Z" w16du:dateUtc="2025-01-23T20:29:00Z">
        <w:r w:rsidR="009C3332">
          <w:rPr>
            <w:rFonts w:ascii="Times New Roman" w:eastAsia="Arial" w:hAnsi="Times New Roman" w:cs="Times New Roman"/>
          </w:rPr>
          <w:t xml:space="preserve"> allel</w:t>
        </w:r>
      </w:ins>
      <w:ins w:id="417" w:author="Amanpreet Kaur" w:date="2025-01-23T14:30:00Z" w16du:dateUtc="2025-01-23T20:30:00Z">
        <w:r w:rsidR="009C3332">
          <w:rPr>
            <w:rFonts w:ascii="Times New Roman" w:eastAsia="Arial" w:hAnsi="Times New Roman" w:cs="Times New Roman"/>
          </w:rPr>
          <w:t>ic</w:t>
        </w:r>
      </w:ins>
      <w:ins w:id="418" w:author="Amanpreet Kaur" w:date="2025-01-23T14:29:00Z" w16du:dateUtc="2025-01-23T20:29:00Z">
        <w:r w:rsidR="009C3332">
          <w:rPr>
            <w:rFonts w:ascii="Times New Roman" w:eastAsia="Arial" w:hAnsi="Times New Roman" w:cs="Times New Roman"/>
          </w:rPr>
          <w:t xml:space="preserve"> frequencies</w:t>
        </w:r>
      </w:ins>
      <w:ins w:id="419" w:author="Amanpreet Kaur" w:date="2025-01-23T14:30:00Z" w16du:dateUtc="2025-01-23T20:30:00Z">
        <w:r w:rsidR="009C3332">
          <w:rPr>
            <w:rFonts w:ascii="Times New Roman" w:eastAsia="Arial" w:hAnsi="Times New Roman" w:cs="Times New Roman"/>
          </w:rPr>
          <w:t xml:space="preserve"> at </w:t>
        </w:r>
      </w:ins>
      <w:ins w:id="420" w:author="Amanpreet Kaur" w:date="2025-01-23T14:31:00Z" w16du:dateUtc="2025-01-23T20:31:00Z">
        <w:r w:rsidR="009C3332">
          <w:rPr>
            <w:rFonts w:ascii="Times New Roman" w:eastAsia="Arial" w:hAnsi="Times New Roman" w:cs="Times New Roman"/>
          </w:rPr>
          <w:t xml:space="preserve">the </w:t>
        </w:r>
      </w:ins>
      <w:ins w:id="421" w:author="Amanpreet Kaur" w:date="2025-01-23T14:30:00Z" w16du:dateUtc="2025-01-23T20:30:00Z">
        <w:r w:rsidR="009C3332">
          <w:rPr>
            <w:rFonts w:ascii="Times New Roman" w:eastAsia="Arial" w:hAnsi="Times New Roman" w:cs="Times New Roman"/>
          </w:rPr>
          <w:t>Single</w:t>
        </w:r>
      </w:ins>
      <w:ins w:id="422" w:author="Amanpreet Kaur" w:date="2025-01-23T14:31:00Z" w16du:dateUtc="2025-01-23T20:31:00Z">
        <w:r w:rsidR="009C3332">
          <w:rPr>
            <w:rFonts w:ascii="Times New Roman" w:eastAsia="Arial" w:hAnsi="Times New Roman" w:cs="Times New Roman"/>
          </w:rPr>
          <w:t>-N</w:t>
        </w:r>
      </w:ins>
      <w:ins w:id="423" w:author="Amanpreet Kaur" w:date="2025-01-23T14:30:00Z" w16du:dateUtc="2025-01-23T20:30:00Z">
        <w:r w:rsidR="009C3332">
          <w:rPr>
            <w:rFonts w:ascii="Times New Roman" w:eastAsia="Arial" w:hAnsi="Times New Roman" w:cs="Times New Roman"/>
          </w:rPr>
          <w:t>ucleotide level</w:t>
        </w:r>
      </w:ins>
      <w:ins w:id="424" w:author="Amanpreet Kaur" w:date="2025-01-23T14:31:00Z" w16du:dateUtc="2025-01-23T20:31:00Z">
        <w:r w:rsidR="009C3332">
          <w:rPr>
            <w:rFonts w:ascii="Times New Roman" w:eastAsia="Arial" w:hAnsi="Times New Roman" w:cs="Times New Roman"/>
          </w:rPr>
          <w:t xml:space="preserve"> across the pangenome</w:t>
        </w:r>
      </w:ins>
      <w:ins w:id="425" w:author="Amanpreet Kaur" w:date="2025-01-23T17:13:00Z" w16du:dateUtc="2025-01-23T23:13:00Z">
        <w:r w:rsidR="00637752">
          <w:rPr>
            <w:rFonts w:ascii="Times New Roman" w:eastAsia="Arial" w:hAnsi="Times New Roman" w:cs="Times New Roman"/>
          </w:rPr>
          <w:t>,</w:t>
        </w:r>
      </w:ins>
      <w:ins w:id="426" w:author="Amanpreet Kaur" w:date="2025-01-23T14:31:00Z" w16du:dateUtc="2025-01-23T20:31:00Z">
        <w:r w:rsidR="009C3332">
          <w:rPr>
            <w:rFonts w:ascii="Times New Roman" w:eastAsia="Arial" w:hAnsi="Times New Roman" w:cs="Times New Roman"/>
          </w:rPr>
          <w:t xml:space="preserve"> </w:t>
        </w:r>
      </w:ins>
      <w:ins w:id="427" w:author="Amanpreet Kaur" w:date="2025-01-23T17:13:00Z" w16du:dateUtc="2025-01-23T23:13:00Z">
        <w:r w:rsidR="00637752">
          <w:rPr>
            <w:rFonts w:ascii="Times New Roman" w:eastAsia="Arial" w:hAnsi="Times New Roman" w:cs="Times New Roman"/>
          </w:rPr>
          <w:t>fluctuating</w:t>
        </w:r>
      </w:ins>
      <w:ins w:id="428" w:author="Amanpreet Kaur" w:date="2025-01-23T14:31:00Z" w16du:dateUtc="2025-01-23T20:31:00Z">
        <w:r w:rsidR="009C3332">
          <w:rPr>
            <w:rFonts w:ascii="Times New Roman" w:eastAsia="Arial" w:hAnsi="Times New Roman" w:cs="Times New Roman"/>
          </w:rPr>
          <w:t xml:space="preserve"> over different seasons </w:t>
        </w:r>
      </w:ins>
      <w:ins w:id="429" w:author="Amanpreet Kaur" w:date="2025-01-23T17:13:00Z" w16du:dateUtc="2025-01-23T23:13:00Z">
        <w:r w:rsidR="00637752">
          <w:rPr>
            <w:rFonts w:ascii="Times New Roman" w:eastAsia="Arial" w:hAnsi="Times New Roman" w:cs="Times New Roman"/>
          </w:rPr>
          <w:t>across</w:t>
        </w:r>
      </w:ins>
      <w:ins w:id="430" w:author="Amanpreet Kaur" w:date="2025-01-23T14:31:00Z" w16du:dateUtc="2025-01-23T20:31:00Z">
        <w:r w:rsidR="009C3332">
          <w:rPr>
            <w:rFonts w:ascii="Times New Roman" w:eastAsia="Arial" w:hAnsi="Times New Roman" w:cs="Times New Roman"/>
          </w:rPr>
          <w:t xml:space="preserve"> three years</w:t>
        </w:r>
      </w:ins>
      <w:ins w:id="431" w:author="Amanpreet Kaur" w:date="2025-01-23T20:45:00Z" w16du:dateUtc="2025-01-24T02:45:00Z">
        <w:r>
          <w:rPr>
            <w:rFonts w:ascii="Times New Roman" w:eastAsia="Arial" w:hAnsi="Times New Roman" w:cs="Times New Roman"/>
          </w:rPr>
          <w:t>,</w:t>
        </w:r>
      </w:ins>
      <w:ins w:id="432" w:author="Amanpreet Kaur" w:date="2025-01-23T14:33:00Z" w16du:dateUtc="2025-01-23T20:33:00Z">
        <w:r w:rsidR="009C3332">
          <w:rPr>
            <w:rFonts w:ascii="Times New Roman" w:eastAsia="Arial" w:hAnsi="Times New Roman" w:cs="Times New Roman"/>
          </w:rPr>
          <w:t xml:space="preserve"> </w:t>
        </w:r>
      </w:ins>
      <w:ins w:id="433" w:author="Amanpreet Kaur" w:date="2025-01-23T17:14:00Z" w16du:dateUtc="2025-01-23T23:14:00Z">
        <w:r w:rsidR="00637752">
          <w:rPr>
            <w:rFonts w:ascii="Times New Roman" w:eastAsia="Arial" w:hAnsi="Times New Roman" w:cs="Times New Roman"/>
          </w:rPr>
          <w:t>the</w:t>
        </w:r>
      </w:ins>
      <w:ins w:id="434" w:author="Amanpreet Kaur" w:date="2025-01-23T14:40:00Z" w16du:dateUtc="2025-01-23T20:40:00Z">
        <w:r w:rsidR="00FC1235" w:rsidRPr="009B0E8F">
          <w:rPr>
            <w:rFonts w:ascii="Times New Roman" w:eastAsia="Arial" w:hAnsi="Times New Roman" w:cs="Times New Roman"/>
          </w:rPr>
          <w:t xml:space="preserve"> </w:t>
        </w:r>
      </w:ins>
      <w:ins w:id="435" w:author="Amanpreet Kaur" w:date="2025-01-23T11:39:00Z" w16du:dateUtc="2025-01-23T17:39:00Z">
        <w:r w:rsidR="00FF2E1B" w:rsidRPr="009B0E8F">
          <w:rPr>
            <w:rFonts w:ascii="Times New Roman" w:eastAsia="Arial" w:hAnsi="Times New Roman" w:cs="Times New Roman"/>
          </w:rPr>
          <w:t xml:space="preserve">“midas.py </w:t>
        </w:r>
        <w:proofErr w:type="spellStart"/>
        <w:r w:rsidR="00FF2E1B" w:rsidRPr="009B0E8F">
          <w:rPr>
            <w:rFonts w:ascii="Times New Roman" w:eastAsia="Arial" w:hAnsi="Times New Roman" w:cs="Times New Roman"/>
          </w:rPr>
          <w:t>snps</w:t>
        </w:r>
        <w:proofErr w:type="spellEnd"/>
        <w:r w:rsidR="00FF2E1B" w:rsidRPr="009B0E8F">
          <w:rPr>
            <w:rFonts w:ascii="Times New Roman" w:eastAsia="Arial" w:hAnsi="Times New Roman" w:cs="Times New Roman"/>
          </w:rPr>
          <w:t xml:space="preserve">” script </w:t>
        </w:r>
        <w:r w:rsidR="00FF2E1B" w:rsidRPr="009B0E8F">
          <w:rPr>
            <w:rFonts w:ascii="Times New Roman" w:eastAsia="Arial" w:hAnsi="Times New Roman" w:cs="Times New Roman"/>
          </w:rPr>
          <w:fldChar w:fldCharType="begin"/>
        </w:r>
        <w:r w:rsidR="00FF2E1B" w:rsidRPr="009B0E8F">
          <w:rPr>
            <w:rFonts w:ascii="Times New Roman" w:eastAsia="Arial" w:hAnsi="Times New Roman" w:cs="Times New Roman"/>
          </w:rPr>
          <w:instrText xml:space="preserve"> ADDIN ZOTERO_ITEM CSL_CITATION {"citationID":"ZHpVINeB","properties":{"formattedCitation":"(Nayfach, 2022)","plainCitation":"(Nayfach, 2022)","noteIndex":0},"citationItems":[{"id":780,"uris":["http://zotero.org/groups/4756290/items/2LBUFDYD"],"itemData":{"id":780,"type":"software","abstract":"An integrated pipeline for estimating strain-level genomic variation from metagenomic data","genre":"Python","license":"GPL-3.0","note":"original-date: 2015-02-17T23:02:37Z","source":"GitHub","title":"Metagenomic Intra-Species Diversity Analysis System (MIDAS)","URL":"https://github.com/snayfach/MIDAS","author":[{"family":"Nayfach","given":"Stephen"}],"accessed":{"date-parts":[["2022",11,9]]},"issued":{"date-parts":[["2022",9,17]]}}}],"schema":"https://github.com/citation-style-language/schema/raw/master/csl-citation.json"} </w:instrText>
        </w:r>
        <w:r w:rsidR="00FF2E1B" w:rsidRPr="009B0E8F">
          <w:rPr>
            <w:rFonts w:ascii="Times New Roman" w:eastAsia="Arial" w:hAnsi="Times New Roman" w:cs="Times New Roman"/>
          </w:rPr>
          <w:fldChar w:fldCharType="separate"/>
        </w:r>
        <w:r w:rsidR="00FF2E1B" w:rsidRPr="009B0E8F">
          <w:rPr>
            <w:rFonts w:ascii="Times New Roman" w:hAnsi="Times New Roman" w:cs="Times New Roman"/>
          </w:rPr>
          <w:t>(</w:t>
        </w:r>
        <w:proofErr w:type="spellStart"/>
        <w:r w:rsidR="00FF2E1B" w:rsidRPr="009B0E8F">
          <w:rPr>
            <w:rFonts w:ascii="Times New Roman" w:hAnsi="Times New Roman" w:cs="Times New Roman"/>
          </w:rPr>
          <w:t>Nayfach</w:t>
        </w:r>
        <w:proofErr w:type="spellEnd"/>
        <w:r w:rsidR="00FF2E1B" w:rsidRPr="009B0E8F">
          <w:rPr>
            <w:rFonts w:ascii="Times New Roman" w:hAnsi="Times New Roman" w:cs="Times New Roman"/>
          </w:rPr>
          <w:t>, 2022)</w:t>
        </w:r>
        <w:r w:rsidR="00FF2E1B" w:rsidRPr="009B0E8F">
          <w:rPr>
            <w:rFonts w:ascii="Times New Roman" w:eastAsia="Arial" w:hAnsi="Times New Roman" w:cs="Times New Roman"/>
          </w:rPr>
          <w:fldChar w:fldCharType="end"/>
        </w:r>
      </w:ins>
      <w:ins w:id="436" w:author="Amanpreet Kaur" w:date="2025-01-23T14:33:00Z" w16du:dateUtc="2025-01-23T20:33:00Z">
        <w:r w:rsidR="009C3332" w:rsidRPr="009B0E8F">
          <w:rPr>
            <w:rFonts w:ascii="Times New Roman" w:eastAsia="Arial" w:hAnsi="Times New Roman" w:cs="Times New Roman"/>
          </w:rPr>
          <w:t xml:space="preserve"> </w:t>
        </w:r>
      </w:ins>
      <w:ins w:id="437" w:author="Amanpreet Kaur" w:date="2025-01-23T14:40:00Z" w16du:dateUtc="2025-01-23T20:40:00Z">
        <w:r w:rsidR="00FC1235" w:rsidRPr="009B0E8F">
          <w:rPr>
            <w:rFonts w:ascii="Times New Roman" w:eastAsia="Arial" w:hAnsi="Times New Roman" w:cs="Times New Roman"/>
          </w:rPr>
          <w:t>on</w:t>
        </w:r>
      </w:ins>
      <w:ins w:id="438" w:author="Amanpreet Kaur" w:date="2025-01-23T14:34:00Z" w16du:dateUtc="2025-01-23T20:34:00Z">
        <w:r w:rsidR="009C3332" w:rsidRPr="009B0E8F">
          <w:rPr>
            <w:rFonts w:ascii="Times New Roman" w:eastAsia="Arial" w:hAnsi="Times New Roman" w:cs="Times New Roman"/>
          </w:rPr>
          <w:t xml:space="preserve"> individual</w:t>
        </w:r>
      </w:ins>
      <w:ins w:id="439" w:author="Amanpreet Kaur" w:date="2025-01-23T14:37:00Z" w16du:dateUtc="2025-01-23T20:37:00Z">
        <w:r w:rsidR="00FC1235" w:rsidRPr="009B0E8F">
          <w:rPr>
            <w:rFonts w:ascii="Times New Roman" w:eastAsia="Arial" w:hAnsi="Times New Roman" w:cs="Times New Roman"/>
          </w:rPr>
          <w:t xml:space="preserve"> samples </w:t>
        </w:r>
      </w:ins>
      <w:ins w:id="440" w:author="Amanpreet Kaur" w:date="2025-01-23T20:45:00Z" w16du:dateUtc="2025-01-24T02:45:00Z">
        <w:r>
          <w:rPr>
            <w:rFonts w:ascii="Times New Roman" w:eastAsia="Arial" w:hAnsi="Times New Roman" w:cs="Times New Roman"/>
          </w:rPr>
          <w:t xml:space="preserve">was used. </w:t>
        </w:r>
      </w:ins>
      <w:ins w:id="441" w:author="Amanpreet Kaur" w:date="2025-01-23T20:46:00Z" w16du:dateUtc="2025-01-24T02:46:00Z">
        <w:r>
          <w:rPr>
            <w:rFonts w:ascii="Times New Roman" w:eastAsia="Arial" w:hAnsi="Times New Roman" w:cs="Times New Roman"/>
          </w:rPr>
          <w:t>T</w:t>
        </w:r>
      </w:ins>
      <w:ins w:id="442" w:author="Amanpreet Kaur" w:date="2025-01-23T14:37:00Z" w16du:dateUtc="2025-01-23T20:37:00Z">
        <w:r w:rsidR="00FC1235" w:rsidRPr="009B0E8F">
          <w:rPr>
            <w:rFonts w:ascii="Times New Roman" w:eastAsia="Arial" w:hAnsi="Times New Roman" w:cs="Times New Roman"/>
          </w:rPr>
          <w:t>hen</w:t>
        </w:r>
      </w:ins>
      <w:ins w:id="443" w:author="Amanpreet Kaur" w:date="2025-01-23T20:46:00Z" w16du:dateUtc="2025-01-24T02:46:00Z">
        <w:r>
          <w:rPr>
            <w:rFonts w:ascii="Times New Roman" w:eastAsia="Arial" w:hAnsi="Times New Roman" w:cs="Times New Roman"/>
          </w:rPr>
          <w:t>, using</w:t>
        </w:r>
      </w:ins>
      <w:ins w:id="444" w:author="Amanpreet Kaur" w:date="2025-01-23T14:37:00Z" w16du:dateUtc="2025-01-23T20:37:00Z">
        <w:r w:rsidR="00FC1235" w:rsidRPr="009B0E8F">
          <w:rPr>
            <w:rFonts w:ascii="Times New Roman" w:eastAsia="Arial" w:hAnsi="Times New Roman" w:cs="Times New Roman"/>
          </w:rPr>
          <w:t xml:space="preserve"> </w:t>
        </w:r>
      </w:ins>
      <w:ins w:id="445" w:author="Amanpreet Kaur" w:date="2025-01-23T17:15:00Z" w16du:dateUtc="2025-01-23T23:15:00Z">
        <w:r w:rsidR="00E43B6A">
          <w:rPr>
            <w:rFonts w:ascii="Times New Roman" w:eastAsia="Arial" w:hAnsi="Times New Roman" w:cs="Times New Roman"/>
          </w:rPr>
          <w:t xml:space="preserve">the </w:t>
        </w:r>
      </w:ins>
      <w:ins w:id="446" w:author="Amanpreet Kaur" w:date="2025-01-23T14:37:00Z" w16du:dateUtc="2025-01-23T20:37:00Z">
        <w:r w:rsidR="00FC1235" w:rsidRPr="009B0E8F">
          <w:rPr>
            <w:rFonts w:ascii="Times New Roman" w:hAnsi="Times New Roman" w:cs="Times New Roman"/>
            <w:color w:val="000000" w:themeColor="text1"/>
            <w:rPrChange w:id="447" w:author="Amanpreet Kaur" w:date="2025-01-23T14:49:00Z" w16du:dateUtc="2025-01-23T20:49:00Z">
              <w:rPr>
                <w:color w:val="000000" w:themeColor="text1"/>
              </w:rPr>
            </w:rPrChange>
          </w:rPr>
          <w:t xml:space="preserve">"merge_midas.py </w:t>
        </w:r>
        <w:proofErr w:type="spellStart"/>
        <w:r w:rsidR="00FC1235" w:rsidRPr="009B0E8F">
          <w:rPr>
            <w:rFonts w:ascii="Times New Roman" w:hAnsi="Times New Roman" w:cs="Times New Roman"/>
            <w:color w:val="000000" w:themeColor="text1"/>
            <w:rPrChange w:id="448" w:author="Amanpreet Kaur" w:date="2025-01-23T14:49:00Z" w16du:dateUtc="2025-01-23T20:49:00Z">
              <w:rPr>
                <w:color w:val="000000" w:themeColor="text1"/>
              </w:rPr>
            </w:rPrChange>
          </w:rPr>
          <w:t>snps</w:t>
        </w:r>
        <w:proofErr w:type="spellEnd"/>
        <w:r w:rsidR="00FC1235" w:rsidRPr="009B0E8F">
          <w:rPr>
            <w:rFonts w:ascii="Times New Roman" w:hAnsi="Times New Roman" w:cs="Times New Roman"/>
            <w:color w:val="000000" w:themeColor="text1"/>
            <w:rPrChange w:id="449" w:author="Amanpreet Kaur" w:date="2025-01-23T14:49:00Z" w16du:dateUtc="2025-01-23T20:49:00Z">
              <w:rPr>
                <w:color w:val="000000" w:themeColor="text1"/>
              </w:rPr>
            </w:rPrChange>
          </w:rPr>
          <w:t>"</w:t>
        </w:r>
      </w:ins>
      <w:ins w:id="450" w:author="Amanpreet Kaur" w:date="2025-01-23T14:48:00Z" w16du:dateUtc="2025-01-23T20:48:00Z">
        <w:r w:rsidR="009B0E8F" w:rsidRPr="009B0E8F">
          <w:rPr>
            <w:rFonts w:ascii="Times New Roman" w:hAnsi="Times New Roman" w:cs="Times New Roman"/>
            <w:color w:val="000000" w:themeColor="text1"/>
            <w:rPrChange w:id="451" w:author="Amanpreet Kaur" w:date="2025-01-23T14:49:00Z" w16du:dateUtc="2025-01-23T20:49:00Z">
              <w:rPr>
                <w:color w:val="000000" w:themeColor="text1"/>
              </w:rPr>
            </w:rPrChange>
          </w:rPr>
          <w:t xml:space="preserve"> </w:t>
        </w:r>
      </w:ins>
      <w:ins w:id="452" w:author="Amanpreet Kaur" w:date="2025-01-23T20:46:00Z" w16du:dateUtc="2025-01-24T02:46:00Z">
        <w:r>
          <w:rPr>
            <w:rFonts w:ascii="Times New Roman" w:hAnsi="Times New Roman" w:cs="Times New Roman"/>
            <w:color w:val="000000" w:themeColor="text1"/>
          </w:rPr>
          <w:t>command</w:t>
        </w:r>
      </w:ins>
      <w:ins w:id="453" w:author="Amanpreet Kaur" w:date="2025-01-23T17:14:00Z" w16du:dateUtc="2025-01-23T23:14:00Z">
        <w:r w:rsidR="00637752">
          <w:rPr>
            <w:rFonts w:ascii="Times New Roman" w:hAnsi="Times New Roman" w:cs="Times New Roman"/>
            <w:color w:val="000000" w:themeColor="text1"/>
          </w:rPr>
          <w:t xml:space="preserve">, </w:t>
        </w:r>
      </w:ins>
      <w:ins w:id="454" w:author="Amanpreet Kaur" w:date="2025-01-23T14:48:00Z" w16du:dateUtc="2025-01-23T20:48:00Z">
        <w:r w:rsidR="009B0E8F" w:rsidRPr="009B0E8F">
          <w:rPr>
            <w:rFonts w:ascii="Times New Roman" w:hAnsi="Times New Roman" w:cs="Times New Roman"/>
            <w:color w:val="000000" w:themeColor="text1"/>
            <w:rPrChange w:id="455" w:author="Amanpreet Kaur" w:date="2025-01-23T14:49:00Z" w16du:dateUtc="2025-01-23T20:49:00Z">
              <w:rPr>
                <w:color w:val="000000" w:themeColor="text1"/>
              </w:rPr>
            </w:rPrChange>
          </w:rPr>
          <w:t xml:space="preserve">major and minor alleles </w:t>
        </w:r>
      </w:ins>
      <w:ins w:id="456" w:author="Amanpreet Kaur" w:date="2025-01-23T14:49:00Z" w16du:dateUtc="2025-01-23T20:49:00Z">
        <w:r w:rsidR="009B0E8F">
          <w:rPr>
            <w:rFonts w:ascii="Times New Roman" w:hAnsi="Times New Roman" w:cs="Times New Roman"/>
            <w:color w:val="000000" w:themeColor="text1"/>
          </w:rPr>
          <w:t>at each site</w:t>
        </w:r>
      </w:ins>
      <w:ins w:id="457" w:author="Amanpreet Kaur" w:date="2025-01-23T20:46:00Z" w16du:dateUtc="2025-01-24T02:46:00Z">
        <w:r>
          <w:rPr>
            <w:rFonts w:ascii="Times New Roman" w:hAnsi="Times New Roman" w:cs="Times New Roman"/>
            <w:color w:val="000000" w:themeColor="text1"/>
          </w:rPr>
          <w:t xml:space="preserve"> were</w:t>
        </w:r>
        <w:r w:rsidRPr="00BC5373">
          <w:rPr>
            <w:rFonts w:ascii="Times New Roman" w:hAnsi="Times New Roman" w:cs="Times New Roman"/>
            <w:color w:val="000000" w:themeColor="text1"/>
          </w:rPr>
          <w:t xml:space="preserve"> </w:t>
        </w:r>
        <w:r>
          <w:rPr>
            <w:rFonts w:ascii="Times New Roman" w:hAnsi="Times New Roman" w:cs="Times New Roman"/>
            <w:color w:val="000000" w:themeColor="text1"/>
          </w:rPr>
          <w:t>identified</w:t>
        </w:r>
      </w:ins>
      <w:ins w:id="458" w:author="Amanpreet Kaur" w:date="2025-01-23T14:49:00Z" w16du:dateUtc="2025-01-23T20:49:00Z">
        <w:r w:rsidR="009B0E8F">
          <w:rPr>
            <w:rFonts w:ascii="Times New Roman" w:hAnsi="Times New Roman" w:cs="Times New Roman"/>
            <w:color w:val="000000" w:themeColor="text1"/>
          </w:rPr>
          <w:t xml:space="preserve"> </w:t>
        </w:r>
      </w:ins>
      <w:ins w:id="459" w:author="Amanpreet Kaur" w:date="2025-01-23T14:41:00Z" w16du:dateUtc="2025-01-23T20:41:00Z">
        <w:r w:rsidR="00FC1235" w:rsidRPr="009B0E8F">
          <w:rPr>
            <w:rFonts w:ascii="Times New Roman" w:hAnsi="Times New Roman" w:cs="Times New Roman"/>
            <w:color w:val="000000" w:themeColor="text1"/>
            <w:rPrChange w:id="460" w:author="Amanpreet Kaur" w:date="2025-01-23T14:49:00Z" w16du:dateUtc="2025-01-23T20:49:00Z">
              <w:rPr>
                <w:color w:val="000000" w:themeColor="text1"/>
              </w:rPr>
            </w:rPrChange>
          </w:rPr>
          <w:t xml:space="preserve">while </w:t>
        </w:r>
      </w:ins>
      <w:ins w:id="461" w:author="Amanpreet Kaur" w:date="2025-01-23T11:39:00Z" w16du:dateUtc="2025-01-23T17:39:00Z">
        <w:r w:rsidR="00FF2E1B" w:rsidRPr="009B0E8F">
          <w:rPr>
            <w:rFonts w:ascii="Times New Roman" w:eastAsia="Arial" w:hAnsi="Times New Roman" w:cs="Times New Roman"/>
          </w:rPr>
          <w:t>treat</w:t>
        </w:r>
      </w:ins>
      <w:ins w:id="462" w:author="Amanpreet Kaur" w:date="2025-01-23T14:41:00Z" w16du:dateUtc="2025-01-23T20:41:00Z">
        <w:r w:rsidR="00FC1235" w:rsidRPr="009B0E8F">
          <w:rPr>
            <w:rFonts w:ascii="Times New Roman" w:eastAsia="Arial" w:hAnsi="Times New Roman" w:cs="Times New Roman"/>
          </w:rPr>
          <w:t>ing</w:t>
        </w:r>
      </w:ins>
      <w:ins w:id="463" w:author="Amanpreet Kaur" w:date="2025-01-23T11:39:00Z" w16du:dateUtc="2025-01-23T17:39:00Z">
        <w:r w:rsidR="00FF2E1B" w:rsidRPr="009B0E8F">
          <w:rPr>
            <w:rFonts w:ascii="Times New Roman" w:eastAsia="Arial" w:hAnsi="Times New Roman" w:cs="Times New Roman"/>
          </w:rPr>
          <w:t xml:space="preserve"> all samples from different states in the southeaste</w:t>
        </w:r>
        <w:r w:rsidR="00FF2E1B" w:rsidRPr="00F10513">
          <w:rPr>
            <w:rFonts w:ascii="Times New Roman" w:eastAsia="Arial" w:hAnsi="Times New Roman" w:cs="Times New Roman"/>
          </w:rPr>
          <w:t xml:space="preserve">rn USA as a single population for </w:t>
        </w:r>
      </w:ins>
      <w:ins w:id="464" w:author="Amanpreet Kaur" w:date="2025-01-23T16:22:00Z" w16du:dateUtc="2025-01-23T22:22:00Z">
        <w:r w:rsidR="00DC5551">
          <w:rPr>
            <w:rFonts w:ascii="Times New Roman" w:eastAsia="Arial" w:hAnsi="Times New Roman" w:cs="Times New Roman"/>
          </w:rPr>
          <w:t>each sampling point</w:t>
        </w:r>
      </w:ins>
      <w:ins w:id="465" w:author="Amanpreet Kaur" w:date="2025-01-23T11:39:00Z" w16du:dateUtc="2025-01-23T17:39:00Z">
        <w:r w:rsidR="00FF2E1B" w:rsidRPr="00F10513">
          <w:rPr>
            <w:rFonts w:ascii="Times New Roman" w:eastAsia="Arial" w:hAnsi="Times New Roman" w:cs="Times New Roman"/>
          </w:rPr>
          <w:t>.</w:t>
        </w:r>
      </w:ins>
      <w:ins w:id="466" w:author="Amanpreet Kaur" w:date="2025-01-23T16:17:00Z" w16du:dateUtc="2025-01-23T22:17:00Z">
        <w:r w:rsidR="00DC5551">
          <w:rPr>
            <w:rFonts w:ascii="Times New Roman" w:eastAsia="Arial" w:hAnsi="Times New Roman" w:cs="Times New Roman"/>
          </w:rPr>
          <w:t xml:space="preserve"> </w:t>
        </w:r>
      </w:ins>
      <w:ins w:id="467" w:author="Amanpreet Kaur" w:date="2025-01-23T17:16:00Z" w16du:dateUtc="2025-01-23T23:16:00Z">
        <w:r w:rsidR="00E43B6A">
          <w:rPr>
            <w:rFonts w:ascii="Times New Roman" w:eastAsia="Arial" w:hAnsi="Times New Roman" w:cs="Times New Roman"/>
          </w:rPr>
          <w:t>Our</w:t>
        </w:r>
      </w:ins>
      <w:ins w:id="468" w:author="Amanpreet Kaur" w:date="2025-01-23T16:17:00Z" w16du:dateUtc="2025-01-23T22:17:00Z">
        <w:r w:rsidR="00DC5551">
          <w:rPr>
            <w:rFonts w:ascii="Times New Roman" w:eastAsia="Arial" w:hAnsi="Times New Roman" w:cs="Times New Roman"/>
          </w:rPr>
          <w:t xml:space="preserve"> focus</w:t>
        </w:r>
      </w:ins>
      <w:ins w:id="469" w:author="Amanpreet Kaur" w:date="2025-01-23T17:16:00Z" w16du:dateUtc="2025-01-23T23:16:00Z">
        <w:r w:rsidR="00E43B6A">
          <w:rPr>
            <w:rFonts w:ascii="Times New Roman" w:eastAsia="Arial" w:hAnsi="Times New Roman" w:cs="Times New Roman"/>
          </w:rPr>
          <w:t xml:space="preserve"> was</w:t>
        </w:r>
      </w:ins>
      <w:ins w:id="470" w:author="Amanpreet Kaur" w:date="2025-01-23T16:17:00Z" w16du:dateUtc="2025-01-23T22:17:00Z">
        <w:r w:rsidR="00DC5551">
          <w:rPr>
            <w:rFonts w:ascii="Times New Roman" w:eastAsia="Arial" w:hAnsi="Times New Roman" w:cs="Times New Roman"/>
          </w:rPr>
          <w:t xml:space="preserve"> on tracing the frequenc</w:t>
        </w:r>
      </w:ins>
      <w:ins w:id="471" w:author="Amanpreet Kaur" w:date="2025-01-23T17:16:00Z" w16du:dateUtc="2025-01-23T23:16:00Z">
        <w:r w:rsidR="00E43B6A">
          <w:rPr>
            <w:rFonts w:ascii="Times New Roman" w:eastAsia="Arial" w:hAnsi="Times New Roman" w:cs="Times New Roman"/>
          </w:rPr>
          <w:t>ies</w:t>
        </w:r>
      </w:ins>
      <w:ins w:id="472" w:author="Amanpreet Kaur" w:date="2025-01-23T16:17:00Z" w16du:dateUtc="2025-01-23T22:17:00Z">
        <w:r w:rsidR="00DC5551">
          <w:rPr>
            <w:rFonts w:ascii="Times New Roman" w:eastAsia="Arial" w:hAnsi="Times New Roman" w:cs="Times New Roman"/>
          </w:rPr>
          <w:t xml:space="preserve"> of major alleles </w:t>
        </w:r>
      </w:ins>
      <w:ins w:id="473" w:author="Amanpreet Kaur" w:date="2025-01-23T16:24:00Z" w16du:dateUtc="2025-01-23T22:24:00Z">
        <w:r w:rsidR="00910A14">
          <w:rPr>
            <w:rFonts w:ascii="Times New Roman" w:eastAsia="Arial" w:hAnsi="Times New Roman" w:cs="Times New Roman"/>
          </w:rPr>
          <w:t>from 2020</w:t>
        </w:r>
      </w:ins>
      <w:ins w:id="474" w:author="Amanpreet Kaur" w:date="2025-01-23T17:16:00Z" w16du:dateUtc="2025-01-23T23:16:00Z">
        <w:r w:rsidR="00E43B6A">
          <w:rPr>
            <w:rFonts w:ascii="Times New Roman" w:eastAsia="Arial" w:hAnsi="Times New Roman" w:cs="Times New Roman"/>
          </w:rPr>
          <w:t>. We</w:t>
        </w:r>
      </w:ins>
      <w:ins w:id="475" w:author="Amanpreet Kaur" w:date="2025-01-23T16:24:00Z" w16du:dateUtc="2025-01-23T22:24:00Z">
        <w:r w:rsidR="00910A14">
          <w:rPr>
            <w:rFonts w:ascii="Times New Roman" w:eastAsia="Arial" w:hAnsi="Times New Roman" w:cs="Times New Roman"/>
          </w:rPr>
          <w:t xml:space="preserve"> first </w:t>
        </w:r>
      </w:ins>
      <w:ins w:id="476" w:author="Amanpreet Kaur" w:date="2025-01-23T17:17:00Z" w16du:dateUtc="2025-01-23T23:17:00Z">
        <w:r w:rsidR="00E43B6A">
          <w:rPr>
            <w:rFonts w:ascii="Times New Roman" w:eastAsia="Arial" w:hAnsi="Times New Roman" w:cs="Times New Roman"/>
          </w:rPr>
          <w:t>extracted</w:t>
        </w:r>
      </w:ins>
      <w:ins w:id="477" w:author="Amanpreet Kaur" w:date="2025-01-23T16:24:00Z" w16du:dateUtc="2025-01-23T22:24:00Z">
        <w:r w:rsidR="00910A14">
          <w:rPr>
            <w:rFonts w:ascii="Times New Roman" w:eastAsia="Arial" w:hAnsi="Times New Roman" w:cs="Times New Roman"/>
          </w:rPr>
          <w:t xml:space="preserve"> the ma</w:t>
        </w:r>
      </w:ins>
      <w:ins w:id="478" w:author="Amanpreet Kaur" w:date="2025-01-23T16:25:00Z" w16du:dateUtc="2025-01-23T22:25:00Z">
        <w:r w:rsidR="00910A14">
          <w:rPr>
            <w:rFonts w:ascii="Times New Roman" w:eastAsia="Arial" w:hAnsi="Times New Roman" w:cs="Times New Roman"/>
          </w:rPr>
          <w:t>jor alleles from mid, end</w:t>
        </w:r>
      </w:ins>
      <w:ins w:id="479" w:author="Amanpreet Kaur" w:date="2025-01-23T17:17:00Z" w16du:dateUtc="2025-01-23T23:17:00Z">
        <w:r w:rsidR="00E43B6A">
          <w:rPr>
            <w:rFonts w:ascii="Times New Roman" w:eastAsia="Arial" w:hAnsi="Times New Roman" w:cs="Times New Roman"/>
          </w:rPr>
          <w:t>,</w:t>
        </w:r>
      </w:ins>
      <w:ins w:id="480" w:author="Amanpreet Kaur" w:date="2025-01-23T16:25:00Z" w16du:dateUtc="2025-01-23T22:25:00Z">
        <w:r w:rsidR="00910A14">
          <w:rPr>
            <w:rFonts w:ascii="Times New Roman" w:eastAsia="Arial" w:hAnsi="Times New Roman" w:cs="Times New Roman"/>
          </w:rPr>
          <w:t xml:space="preserve"> and fall seasons of 2020, and mapped </w:t>
        </w:r>
      </w:ins>
      <w:ins w:id="481" w:author="Amanpreet Kaur" w:date="2025-01-23T17:17:00Z" w16du:dateUtc="2025-01-23T23:17:00Z">
        <w:r w:rsidR="00E43B6A">
          <w:rPr>
            <w:rFonts w:ascii="Times New Roman" w:eastAsia="Arial" w:hAnsi="Times New Roman" w:cs="Times New Roman"/>
          </w:rPr>
          <w:t xml:space="preserve">them </w:t>
        </w:r>
      </w:ins>
      <w:ins w:id="482" w:author="Amanpreet Kaur" w:date="2025-01-23T16:25:00Z" w16du:dateUtc="2025-01-23T22:25:00Z">
        <w:r w:rsidR="00910A14">
          <w:rPr>
            <w:rFonts w:ascii="Times New Roman" w:eastAsia="Arial" w:hAnsi="Times New Roman" w:cs="Times New Roman"/>
          </w:rPr>
          <w:t xml:space="preserve">to </w:t>
        </w:r>
      </w:ins>
      <w:ins w:id="483" w:author="Amanpreet Kaur" w:date="2025-01-23T17:17:00Z" w16du:dateUtc="2025-01-23T23:17:00Z">
        <w:r w:rsidR="00E43B6A">
          <w:rPr>
            <w:rFonts w:ascii="Times New Roman" w:eastAsia="Arial" w:hAnsi="Times New Roman" w:cs="Times New Roman"/>
          </w:rPr>
          <w:t xml:space="preserve">merged outputs </w:t>
        </w:r>
      </w:ins>
      <w:ins w:id="484" w:author="Amanpreet Kaur" w:date="2025-01-23T16:26:00Z" w16du:dateUtc="2025-01-23T22:26:00Z">
        <w:r w:rsidR="00910A14">
          <w:rPr>
            <w:rFonts w:ascii="Times New Roman" w:eastAsia="Arial" w:hAnsi="Times New Roman" w:cs="Times New Roman"/>
          </w:rPr>
          <w:t xml:space="preserve">from subsequent </w:t>
        </w:r>
      </w:ins>
      <w:ins w:id="485" w:author="Amanpreet Kaur" w:date="2025-01-23T17:17:00Z" w16du:dateUtc="2025-01-23T23:17:00Z">
        <w:r w:rsidR="00E43B6A">
          <w:rPr>
            <w:rFonts w:ascii="Times New Roman" w:eastAsia="Arial" w:hAnsi="Times New Roman" w:cs="Times New Roman"/>
          </w:rPr>
          <w:t xml:space="preserve">sampling </w:t>
        </w:r>
      </w:ins>
      <w:ins w:id="486" w:author="Amanpreet Kaur" w:date="2025-01-23T16:26:00Z" w16du:dateUtc="2025-01-23T22:26:00Z">
        <w:r w:rsidR="00910A14">
          <w:rPr>
            <w:rFonts w:ascii="Times New Roman" w:eastAsia="Arial" w:hAnsi="Times New Roman" w:cs="Times New Roman"/>
          </w:rPr>
          <w:t xml:space="preserve">years </w:t>
        </w:r>
      </w:ins>
      <w:ins w:id="487" w:author="Amanpreet Kaur" w:date="2025-01-23T16:29:00Z" w16du:dateUtc="2025-01-23T22:29:00Z">
        <w:r w:rsidR="00910A14">
          <w:rPr>
            <w:rFonts w:ascii="Times New Roman" w:eastAsia="Arial" w:hAnsi="Times New Roman" w:cs="Times New Roman"/>
          </w:rPr>
          <w:t xml:space="preserve">to </w:t>
        </w:r>
      </w:ins>
      <w:ins w:id="488" w:author="Amanpreet Kaur" w:date="2025-01-23T17:18:00Z" w16du:dateUtc="2025-01-23T23:18:00Z">
        <w:r w:rsidR="00E43B6A">
          <w:rPr>
            <w:rFonts w:ascii="Times New Roman" w:eastAsia="Arial" w:hAnsi="Times New Roman" w:cs="Times New Roman"/>
          </w:rPr>
          <w:t>assess whether</w:t>
        </w:r>
      </w:ins>
      <w:ins w:id="489" w:author="Amanpreet Kaur" w:date="2025-01-23T16:25:00Z" w16du:dateUtc="2025-01-23T22:25:00Z">
        <w:r w:rsidR="00910A14">
          <w:rPr>
            <w:rFonts w:ascii="Times New Roman" w:eastAsia="Arial" w:hAnsi="Times New Roman" w:cs="Times New Roman"/>
          </w:rPr>
          <w:t xml:space="preserve"> these </w:t>
        </w:r>
      </w:ins>
      <w:ins w:id="490" w:author="Amanpreet Kaur" w:date="2025-01-23T16:26:00Z" w16du:dateUtc="2025-01-23T22:26:00Z">
        <w:r w:rsidR="00910A14">
          <w:rPr>
            <w:rFonts w:ascii="Times New Roman" w:eastAsia="Arial" w:hAnsi="Times New Roman" w:cs="Times New Roman"/>
          </w:rPr>
          <w:t xml:space="preserve">alleles </w:t>
        </w:r>
      </w:ins>
      <w:ins w:id="491" w:author="Amanpreet Kaur" w:date="2025-01-23T17:18:00Z" w16du:dateUtc="2025-01-23T23:18:00Z">
        <w:r w:rsidR="00E43B6A">
          <w:rPr>
            <w:rFonts w:ascii="Times New Roman" w:eastAsia="Arial" w:hAnsi="Times New Roman" w:cs="Times New Roman"/>
          </w:rPr>
          <w:t xml:space="preserve">remained </w:t>
        </w:r>
      </w:ins>
      <w:ins w:id="492" w:author="Amanpreet Kaur" w:date="2025-01-23T16:26:00Z" w16du:dateUtc="2025-01-23T22:26:00Z">
        <w:r w:rsidR="00910A14">
          <w:rPr>
            <w:rFonts w:ascii="Times New Roman" w:eastAsia="Arial" w:hAnsi="Times New Roman" w:cs="Times New Roman"/>
          </w:rPr>
          <w:t>major</w:t>
        </w:r>
      </w:ins>
      <w:ins w:id="493" w:author="Amanpreet Kaur" w:date="2025-01-23T17:18:00Z" w16du:dateUtc="2025-01-23T23:18:00Z">
        <w:r w:rsidR="00E43B6A">
          <w:rPr>
            <w:rFonts w:ascii="Times New Roman" w:eastAsia="Arial" w:hAnsi="Times New Roman" w:cs="Times New Roman"/>
          </w:rPr>
          <w:t xml:space="preserve"> (</w:t>
        </w:r>
        <w:r w:rsidR="00E43B6A">
          <w:rPr>
            <w:rFonts w:ascii="Times New Roman" w:eastAsia="Arial" w:hAnsi="Times New Roman" w:cs="Times New Roman"/>
            <w:i/>
            <w:iCs/>
          </w:rPr>
          <w:t>f</w:t>
        </w:r>
      </w:ins>
      <w:ins w:id="494" w:author="Amanpreet Kaur" w:date="2025-01-23T17:19:00Z" w16du:dateUtc="2025-01-23T23:19:00Z">
        <w:r w:rsidR="00E43B6A">
          <w:rPr>
            <w:rFonts w:ascii="Times New Roman" w:eastAsia="Arial" w:hAnsi="Times New Roman" w:cs="Times New Roman"/>
            <w:i/>
            <w:iCs/>
          </w:rPr>
          <w:t xml:space="preserve"> </w:t>
        </w:r>
        <w:r w:rsidR="00E43B6A">
          <w:rPr>
            <w:rFonts w:ascii="Times New Roman" w:eastAsia="Arial" w:hAnsi="Times New Roman" w:cs="Times New Roman"/>
          </w:rPr>
          <w:t>&gt;=0.8)</w:t>
        </w:r>
      </w:ins>
      <w:ins w:id="495" w:author="Amanpreet Kaur" w:date="2025-01-23T16:26:00Z" w16du:dateUtc="2025-01-23T22:26:00Z">
        <w:r w:rsidR="00910A14">
          <w:rPr>
            <w:rFonts w:ascii="Times New Roman" w:eastAsia="Arial" w:hAnsi="Times New Roman" w:cs="Times New Roman"/>
          </w:rPr>
          <w:t xml:space="preserve"> or </w:t>
        </w:r>
      </w:ins>
      <w:ins w:id="496" w:author="Amanpreet Kaur" w:date="2025-01-23T17:18:00Z" w16du:dateUtc="2025-01-23T23:18:00Z">
        <w:r w:rsidR="00E43B6A">
          <w:rPr>
            <w:rFonts w:ascii="Times New Roman" w:eastAsia="Arial" w:hAnsi="Times New Roman" w:cs="Times New Roman"/>
          </w:rPr>
          <w:t xml:space="preserve">transitioned </w:t>
        </w:r>
      </w:ins>
      <w:ins w:id="497" w:author="Amanpreet Kaur" w:date="2025-01-23T16:26:00Z" w16du:dateUtc="2025-01-23T22:26:00Z">
        <w:r w:rsidR="00910A14">
          <w:rPr>
            <w:rFonts w:ascii="Times New Roman" w:eastAsia="Arial" w:hAnsi="Times New Roman" w:cs="Times New Roman"/>
          </w:rPr>
          <w:t xml:space="preserve">minor </w:t>
        </w:r>
      </w:ins>
      <w:ins w:id="498" w:author="Amanpreet Kaur" w:date="2025-01-23T17:19:00Z" w16du:dateUtc="2025-01-23T23:19:00Z">
        <w:r w:rsidR="00E43B6A">
          <w:rPr>
            <w:rFonts w:ascii="Times New Roman" w:eastAsia="Arial" w:hAnsi="Times New Roman" w:cs="Times New Roman"/>
          </w:rPr>
          <w:t>(</w:t>
        </w:r>
        <w:r w:rsidR="00E43B6A">
          <w:rPr>
            <w:rFonts w:ascii="Times New Roman" w:eastAsia="Arial" w:hAnsi="Times New Roman" w:cs="Times New Roman"/>
            <w:i/>
            <w:iCs/>
          </w:rPr>
          <w:t xml:space="preserve">f </w:t>
        </w:r>
        <w:r w:rsidR="00E43B6A">
          <w:rPr>
            <w:rFonts w:ascii="Times New Roman" w:eastAsia="Arial" w:hAnsi="Times New Roman" w:cs="Times New Roman"/>
          </w:rPr>
          <w:t xml:space="preserve">&lt;=0.2) </w:t>
        </w:r>
      </w:ins>
      <w:ins w:id="499" w:author="Amanpreet Kaur" w:date="2025-01-23T16:17:00Z" w16du:dateUtc="2025-01-23T22:17:00Z">
        <w:r w:rsidR="00DC5551">
          <w:rPr>
            <w:rFonts w:ascii="Times New Roman" w:eastAsia="Arial" w:hAnsi="Times New Roman" w:cs="Times New Roman"/>
          </w:rPr>
          <w:t xml:space="preserve">over </w:t>
        </w:r>
      </w:ins>
      <w:ins w:id="500" w:author="Amanpreet Kaur" w:date="2025-01-23T17:19:00Z" w16du:dateUtc="2025-01-23T23:19:00Z">
        <w:r w:rsidR="00E43B6A">
          <w:rPr>
            <w:rFonts w:ascii="Times New Roman" w:eastAsia="Arial" w:hAnsi="Times New Roman" w:cs="Times New Roman"/>
          </w:rPr>
          <w:t>time</w:t>
        </w:r>
      </w:ins>
      <w:ins w:id="501" w:author="Amanpreet Kaur" w:date="2025-01-23T16:27:00Z" w16du:dateUtc="2025-01-23T22:27:00Z">
        <w:r w:rsidR="00910A14">
          <w:rPr>
            <w:rFonts w:ascii="Times New Roman" w:eastAsia="Arial" w:hAnsi="Times New Roman" w:cs="Times New Roman"/>
          </w:rPr>
          <w:t xml:space="preserve">. </w:t>
        </w:r>
      </w:ins>
      <w:ins w:id="502" w:author="Amanpreet Kaur" w:date="2025-01-23T17:20:00Z" w16du:dateUtc="2025-01-23T23:20:00Z">
        <w:r w:rsidR="00E43B6A">
          <w:rPr>
            <w:rFonts w:ascii="Times New Roman" w:eastAsia="Arial" w:hAnsi="Times New Roman" w:cs="Times New Roman"/>
          </w:rPr>
          <w:t>A</w:t>
        </w:r>
      </w:ins>
      <w:ins w:id="503" w:author="Amanpreet Kaur" w:date="2025-01-23T16:27:00Z" w16du:dateUtc="2025-01-23T22:27:00Z">
        <w:r w:rsidR="00910A14" w:rsidRPr="00F10513">
          <w:rPr>
            <w:rFonts w:ascii="Times New Roman" w:eastAsia="Arial" w:hAnsi="Times New Roman" w:cs="Times New Roman"/>
          </w:rPr>
          <w:t xml:space="preserve">llele </w:t>
        </w:r>
        <w:r w:rsidR="00910A14" w:rsidRPr="00F10513">
          <w:rPr>
            <w:rFonts w:ascii="Times New Roman" w:eastAsia="Arial" w:hAnsi="Times New Roman" w:cs="Times New Roman"/>
          </w:rPr>
          <w:lastRenderedPageBreak/>
          <w:t>frequencies</w:t>
        </w:r>
      </w:ins>
      <w:ins w:id="504" w:author="Amanpreet Kaur" w:date="2025-01-23T17:20:00Z" w16du:dateUtc="2025-01-23T23:20:00Z">
        <w:r w:rsidR="00E43B6A">
          <w:rPr>
            <w:rFonts w:ascii="Times New Roman" w:eastAsia="Arial" w:hAnsi="Times New Roman" w:cs="Times New Roman"/>
          </w:rPr>
          <w:t xml:space="preserve"> were averaged</w:t>
        </w:r>
      </w:ins>
      <w:ins w:id="505" w:author="Amanpreet Kaur" w:date="2025-01-23T16:28:00Z" w16du:dateUtc="2025-01-23T22:28:00Z">
        <w:r w:rsidR="00910A14">
          <w:rPr>
            <w:rFonts w:ascii="Times New Roman" w:eastAsia="Arial" w:hAnsi="Times New Roman" w:cs="Times New Roman"/>
          </w:rPr>
          <w:t xml:space="preserve"> </w:t>
        </w:r>
      </w:ins>
      <w:ins w:id="506" w:author="Amanpreet Kaur" w:date="2025-01-23T17:20:00Z" w16du:dateUtc="2025-01-23T23:20:00Z">
        <w:r w:rsidR="00E43B6A">
          <w:rPr>
            <w:rFonts w:ascii="Times New Roman" w:eastAsia="Arial" w:hAnsi="Times New Roman" w:cs="Times New Roman"/>
          </w:rPr>
          <w:t xml:space="preserve">across </w:t>
        </w:r>
      </w:ins>
      <w:ins w:id="507" w:author="Amanpreet Kaur" w:date="2025-01-23T16:28:00Z" w16du:dateUtc="2025-01-23T22:28:00Z">
        <w:r w:rsidR="00910A14">
          <w:rPr>
            <w:rFonts w:ascii="Times New Roman" w:eastAsia="Arial" w:hAnsi="Times New Roman" w:cs="Times New Roman"/>
          </w:rPr>
          <w:t>all samples</w:t>
        </w:r>
      </w:ins>
      <w:ins w:id="508" w:author="Amanpreet Kaur" w:date="2025-01-23T16:27:00Z" w16du:dateUtc="2025-01-23T22:27:00Z">
        <w:r w:rsidR="00910A14" w:rsidRPr="00F10513">
          <w:rPr>
            <w:rFonts w:ascii="Times New Roman" w:eastAsia="Arial" w:hAnsi="Times New Roman" w:cs="Times New Roman"/>
          </w:rPr>
          <w:t xml:space="preserve"> </w:t>
        </w:r>
      </w:ins>
      <w:ins w:id="509" w:author="Amanpreet Kaur" w:date="2025-01-23T16:28:00Z" w16du:dateUtc="2025-01-23T22:28:00Z">
        <w:r w:rsidR="00910A14">
          <w:rPr>
            <w:rFonts w:ascii="Times New Roman" w:eastAsia="Arial" w:hAnsi="Times New Roman" w:cs="Times New Roman"/>
          </w:rPr>
          <w:t>from each sampling season</w:t>
        </w:r>
      </w:ins>
      <w:ins w:id="510" w:author="Amanpreet Kaur" w:date="2025-01-23T16:30:00Z" w16du:dateUtc="2025-01-23T22:30:00Z">
        <w:r w:rsidR="00910A14">
          <w:rPr>
            <w:rFonts w:ascii="Times New Roman" w:eastAsia="Arial" w:hAnsi="Times New Roman" w:cs="Times New Roman"/>
          </w:rPr>
          <w:t xml:space="preserve"> (Figure 5B and 5C)</w:t>
        </w:r>
      </w:ins>
      <w:ins w:id="511" w:author="Amanpreet Kaur" w:date="2025-01-23T16:29:00Z" w16du:dateUtc="2025-01-23T22:29:00Z">
        <w:r w:rsidR="00910A14">
          <w:rPr>
            <w:rFonts w:ascii="Times New Roman" w:eastAsia="Arial" w:hAnsi="Times New Roman" w:cs="Times New Roman"/>
          </w:rPr>
          <w:t xml:space="preserve">. </w:t>
        </w:r>
      </w:ins>
      <w:ins w:id="512" w:author="Amanpreet Kaur" w:date="2025-01-23T17:08:00Z" w16du:dateUtc="2025-01-23T23:08:00Z">
        <w:r w:rsidR="00637752">
          <w:rPr>
            <w:rFonts w:ascii="Times New Roman" w:eastAsia="Arial" w:hAnsi="Times New Roman" w:cs="Times New Roman"/>
          </w:rPr>
          <w:t>Next</w:t>
        </w:r>
      </w:ins>
      <w:ins w:id="513" w:author="Amanpreet Kaur" w:date="2025-01-23T16:32:00Z" w16du:dateUtc="2025-01-23T22:32:00Z">
        <w:r w:rsidR="00910A14">
          <w:rPr>
            <w:rFonts w:ascii="Times New Roman" w:eastAsia="Arial" w:hAnsi="Times New Roman" w:cs="Times New Roman"/>
          </w:rPr>
          <w:t xml:space="preserve">, </w:t>
        </w:r>
      </w:ins>
      <w:ins w:id="514" w:author="Amanpreet Kaur" w:date="2025-01-23T17:08:00Z" w16du:dateUtc="2025-01-23T23:08:00Z">
        <w:r w:rsidR="00637752">
          <w:rPr>
            <w:rFonts w:ascii="Times New Roman" w:eastAsia="Arial" w:hAnsi="Times New Roman" w:cs="Times New Roman"/>
          </w:rPr>
          <w:t>we</w:t>
        </w:r>
      </w:ins>
      <w:ins w:id="515" w:author="Amanpreet Kaur" w:date="2025-01-23T16:32:00Z" w16du:dateUtc="2025-01-23T22:32:00Z">
        <w:r w:rsidR="00910A14">
          <w:rPr>
            <w:rFonts w:ascii="Times New Roman" w:eastAsia="Arial" w:hAnsi="Times New Roman" w:cs="Times New Roman"/>
          </w:rPr>
          <w:t xml:space="preserve"> </w:t>
        </w:r>
      </w:ins>
      <w:ins w:id="516" w:author="Amanpreet Kaur" w:date="2025-01-23T11:39:00Z" w16du:dateUtc="2025-01-23T17:39:00Z">
        <w:r w:rsidR="00FF2E1B" w:rsidRPr="00F10513">
          <w:rPr>
            <w:rFonts w:ascii="Times New Roman" w:eastAsia="Arial" w:hAnsi="Times New Roman" w:cs="Times New Roman"/>
          </w:rPr>
          <w:t>identif</w:t>
        </w:r>
      </w:ins>
      <w:ins w:id="517" w:author="Amanpreet Kaur" w:date="2025-01-23T17:08:00Z" w16du:dateUtc="2025-01-23T23:08:00Z">
        <w:r w:rsidR="00637752">
          <w:rPr>
            <w:rFonts w:ascii="Times New Roman" w:eastAsia="Arial" w:hAnsi="Times New Roman" w:cs="Times New Roman"/>
          </w:rPr>
          <w:t>ied</w:t>
        </w:r>
      </w:ins>
      <w:ins w:id="518" w:author="Amanpreet Kaur" w:date="2025-01-23T11:39:00Z" w16du:dateUtc="2025-01-23T17:39:00Z">
        <w:r w:rsidR="00FF2E1B" w:rsidRPr="00F10513">
          <w:rPr>
            <w:rFonts w:ascii="Times New Roman" w:eastAsia="Arial" w:hAnsi="Times New Roman" w:cs="Times New Roman"/>
          </w:rPr>
          <w:t xml:space="preserve"> parallel </w:t>
        </w:r>
      </w:ins>
      <w:ins w:id="519" w:author="Amanpreet Kaur" w:date="2025-01-23T20:48:00Z" w16du:dateUtc="2025-01-24T02:48:00Z">
        <w:r>
          <w:rPr>
            <w:rFonts w:ascii="Times New Roman" w:eastAsia="Arial" w:hAnsi="Times New Roman" w:cs="Times New Roman"/>
          </w:rPr>
          <w:t>variants</w:t>
        </w:r>
      </w:ins>
      <w:ins w:id="520" w:author="Amanpreet Kaur" w:date="2025-01-24T09:25:00Z" w16du:dateUtc="2025-01-24T15:25:00Z">
        <w:r w:rsidR="00E91994">
          <w:rPr>
            <w:rFonts w:ascii="Times New Roman" w:eastAsia="Arial" w:hAnsi="Times New Roman" w:cs="Times New Roman"/>
          </w:rPr>
          <w:t xml:space="preserve"> </w:t>
        </w:r>
        <w:r w:rsidR="00E91994">
          <w:rPr>
            <w:rFonts w:ascii="Times New Roman" w:eastAsia="Arial" w:hAnsi="Times New Roman" w:cs="Times New Roman"/>
          </w:rPr>
          <w:t>present in at least 50% of the farms for each sampling point</w:t>
        </w:r>
      </w:ins>
      <w:ins w:id="521" w:author="Amanpreet Kaur" w:date="2025-01-23T20:49:00Z" w16du:dateUtc="2025-01-24T02:49:00Z">
        <w:r>
          <w:rPr>
            <w:rFonts w:ascii="Times New Roman" w:eastAsia="Arial" w:hAnsi="Times New Roman" w:cs="Times New Roman"/>
          </w:rPr>
          <w:t>.</w:t>
        </w:r>
      </w:ins>
      <w:ins w:id="522" w:author="Amanpreet Kaur" w:date="2025-01-23T11:39:00Z" w16du:dateUtc="2025-01-23T17:39:00Z">
        <w:r w:rsidR="00FF2E1B" w:rsidRPr="00F10513">
          <w:rPr>
            <w:rFonts w:ascii="Times New Roman" w:eastAsia="Arial" w:hAnsi="Times New Roman" w:cs="Times New Roman"/>
          </w:rPr>
          <w:t xml:space="preserve"> </w:t>
        </w:r>
      </w:ins>
      <w:ins w:id="523" w:author="Amanpreet Kaur" w:date="2025-01-23T20:49:00Z" w16du:dateUtc="2025-01-24T02:49:00Z">
        <w:r>
          <w:rPr>
            <w:rFonts w:ascii="Times New Roman" w:eastAsia="Arial" w:hAnsi="Times New Roman" w:cs="Times New Roman"/>
          </w:rPr>
          <w:t xml:space="preserve">Minor </w:t>
        </w:r>
      </w:ins>
      <w:ins w:id="524" w:author="Amanpreet Kaur" w:date="2025-01-23T17:09:00Z" w16du:dateUtc="2025-01-23T23:09:00Z">
        <w:r w:rsidR="00637752">
          <w:rPr>
            <w:rFonts w:ascii="Times New Roman" w:eastAsia="Arial" w:hAnsi="Times New Roman" w:cs="Times New Roman"/>
          </w:rPr>
          <w:t xml:space="preserve">alleles </w:t>
        </w:r>
      </w:ins>
      <w:ins w:id="525" w:author="Amanpreet Kaur" w:date="2025-01-23T20:50:00Z" w16du:dateUtc="2025-01-24T02:50:00Z">
        <w:r>
          <w:rPr>
            <w:rFonts w:ascii="Times New Roman" w:eastAsia="Arial" w:hAnsi="Times New Roman" w:cs="Times New Roman"/>
          </w:rPr>
          <w:t>(</w:t>
        </w:r>
      </w:ins>
      <w:ins w:id="526" w:author="Amanpreet Kaur" w:date="2025-01-23T17:09:00Z" w16du:dateUtc="2025-01-23T23:09:00Z">
        <w:r w:rsidR="00637752">
          <w:rPr>
            <w:rFonts w:ascii="Times New Roman" w:eastAsia="Arial" w:hAnsi="Times New Roman" w:cs="Times New Roman"/>
          </w:rPr>
          <w:t>frequency &lt;= 0.2</w:t>
        </w:r>
      </w:ins>
      <w:ins w:id="527" w:author="Amanpreet Kaur" w:date="2025-01-23T11:39:00Z" w16du:dateUtc="2025-01-23T17:39:00Z">
        <w:r w:rsidR="00FF2E1B" w:rsidRPr="00F10513">
          <w:rPr>
            <w:rFonts w:ascii="Times New Roman" w:eastAsia="Arial" w:hAnsi="Times New Roman" w:cs="Times New Roman"/>
          </w:rPr>
          <w:t>)</w:t>
        </w:r>
      </w:ins>
      <w:ins w:id="528" w:author="Amanpreet Kaur" w:date="2025-01-23T17:09:00Z" w16du:dateUtc="2025-01-23T23:09:00Z">
        <w:r w:rsidR="00637752">
          <w:rPr>
            <w:rFonts w:ascii="Times New Roman" w:eastAsia="Arial" w:hAnsi="Times New Roman" w:cs="Times New Roman"/>
          </w:rPr>
          <w:t xml:space="preserve"> </w:t>
        </w:r>
      </w:ins>
      <w:ins w:id="529" w:author="Amanpreet Kaur" w:date="2025-01-23T20:50:00Z" w16du:dateUtc="2025-01-24T02:50:00Z">
        <w:r>
          <w:rPr>
            <w:rFonts w:ascii="Times New Roman" w:eastAsia="Arial" w:hAnsi="Times New Roman" w:cs="Times New Roman"/>
          </w:rPr>
          <w:t>in the</w:t>
        </w:r>
      </w:ins>
      <w:ins w:id="530" w:author="Amanpreet Kaur" w:date="2025-01-23T17:09:00Z" w16du:dateUtc="2025-01-23T23:09:00Z">
        <w:r w:rsidR="00637752">
          <w:rPr>
            <w:rFonts w:ascii="Times New Roman" w:eastAsia="Arial" w:hAnsi="Times New Roman" w:cs="Times New Roman"/>
          </w:rPr>
          <w:t xml:space="preserve"> first season</w:t>
        </w:r>
      </w:ins>
      <w:ins w:id="531" w:author="Amanpreet Kaur" w:date="2025-01-23T20:50:00Z" w16du:dateUtc="2025-01-24T02:50:00Z">
        <w:r>
          <w:rPr>
            <w:rFonts w:ascii="Times New Roman" w:eastAsia="Arial" w:hAnsi="Times New Roman" w:cs="Times New Roman"/>
          </w:rPr>
          <w:t xml:space="preserve"> were t</w:t>
        </w:r>
      </w:ins>
      <w:ins w:id="532" w:author="Amanpreet Kaur" w:date="2025-01-23T20:51:00Z" w16du:dateUtc="2025-01-24T02:51:00Z">
        <w:r>
          <w:rPr>
            <w:rFonts w:ascii="Times New Roman" w:eastAsia="Arial" w:hAnsi="Times New Roman" w:cs="Times New Roman"/>
          </w:rPr>
          <w:t>raced to</w:t>
        </w:r>
      </w:ins>
      <w:ins w:id="533" w:author="Amanpreet Kaur" w:date="2025-01-23T17:09:00Z" w16du:dateUtc="2025-01-23T23:09:00Z">
        <w:r w:rsidR="00637752">
          <w:rPr>
            <w:rFonts w:ascii="Times New Roman" w:eastAsia="Arial" w:hAnsi="Times New Roman" w:cs="Times New Roman"/>
          </w:rPr>
          <w:t xml:space="preserve"> </w:t>
        </w:r>
      </w:ins>
      <w:ins w:id="534" w:author="Amanpreet Kaur" w:date="2025-01-23T20:51:00Z" w16du:dateUtc="2025-01-24T02:51:00Z">
        <w:r>
          <w:rPr>
            <w:rFonts w:ascii="Times New Roman" w:eastAsia="Arial" w:hAnsi="Times New Roman" w:cs="Times New Roman"/>
          </w:rPr>
          <w:t>determine</w:t>
        </w:r>
      </w:ins>
      <w:ins w:id="535" w:author="Amanpreet Kaur" w:date="2025-01-23T17:10:00Z" w16du:dateUtc="2025-01-23T23:10:00Z">
        <w:r w:rsidR="00637752">
          <w:rPr>
            <w:rFonts w:ascii="Times New Roman" w:eastAsia="Arial" w:hAnsi="Times New Roman" w:cs="Times New Roman"/>
          </w:rPr>
          <w:t xml:space="preserve"> if</w:t>
        </w:r>
      </w:ins>
      <w:ins w:id="536" w:author="Amanpreet Kaur" w:date="2025-01-23T11:39:00Z" w16du:dateUtc="2025-01-23T17:39:00Z">
        <w:r w:rsidR="00FF2E1B" w:rsidRPr="00F10513">
          <w:rPr>
            <w:rFonts w:ascii="Times New Roman" w:eastAsia="Arial" w:hAnsi="Times New Roman" w:cs="Times New Roman"/>
          </w:rPr>
          <w:t xml:space="preserve"> </w:t>
        </w:r>
      </w:ins>
      <w:ins w:id="537" w:author="Amanpreet Kaur" w:date="2025-01-23T17:10:00Z" w16du:dateUtc="2025-01-23T23:10:00Z">
        <w:r w:rsidR="00637752">
          <w:rPr>
            <w:rFonts w:ascii="Times New Roman" w:eastAsia="Arial" w:hAnsi="Times New Roman" w:cs="Times New Roman"/>
          </w:rPr>
          <w:t>the</w:t>
        </w:r>
      </w:ins>
      <w:ins w:id="538" w:author="Amanpreet Kaur" w:date="2025-01-23T20:51:00Z" w16du:dateUtc="2025-01-24T02:51:00Z">
        <w:r>
          <w:rPr>
            <w:rFonts w:ascii="Times New Roman" w:eastAsia="Arial" w:hAnsi="Times New Roman" w:cs="Times New Roman"/>
          </w:rPr>
          <w:t>ir</w:t>
        </w:r>
      </w:ins>
      <w:ins w:id="539" w:author="Amanpreet Kaur" w:date="2025-01-23T17:10:00Z" w16du:dateUtc="2025-01-23T23:10:00Z">
        <w:r w:rsidR="00637752">
          <w:rPr>
            <w:rFonts w:ascii="Times New Roman" w:eastAsia="Arial" w:hAnsi="Times New Roman" w:cs="Times New Roman"/>
          </w:rPr>
          <w:t xml:space="preserve"> frequency </w:t>
        </w:r>
      </w:ins>
      <w:ins w:id="540" w:author="Amanpreet Kaur" w:date="2025-01-23T20:51:00Z" w16du:dateUtc="2025-01-24T02:51:00Z">
        <w:r>
          <w:rPr>
            <w:rFonts w:ascii="Times New Roman" w:eastAsia="Arial" w:hAnsi="Times New Roman" w:cs="Times New Roman"/>
          </w:rPr>
          <w:t>increased</w:t>
        </w:r>
      </w:ins>
      <w:ins w:id="541" w:author="Amanpreet Kaur" w:date="2025-01-23T17:10:00Z" w16du:dateUtc="2025-01-23T23:10:00Z">
        <w:r w:rsidR="00637752">
          <w:rPr>
            <w:rFonts w:ascii="Times New Roman" w:eastAsia="Arial" w:hAnsi="Times New Roman" w:cs="Times New Roman"/>
          </w:rPr>
          <w:t xml:space="preserve"> to</w:t>
        </w:r>
      </w:ins>
      <w:ins w:id="542" w:author="Amanpreet Kaur" w:date="2025-01-23T11:39:00Z" w16du:dateUtc="2025-01-23T17:39:00Z">
        <w:r w:rsidR="00FF2E1B" w:rsidRPr="00F10513">
          <w:rPr>
            <w:rFonts w:ascii="Times New Roman" w:eastAsia="Arial" w:hAnsi="Times New Roman" w:cs="Times New Roman"/>
          </w:rPr>
          <w:t xml:space="preserve"> </w:t>
        </w:r>
      </w:ins>
      <w:ins w:id="543" w:author="Amanpreet Kaur" w:date="2025-01-23T17:10:00Z" w16du:dateUtc="2025-01-23T23:10:00Z">
        <w:r w:rsidR="00637752">
          <w:rPr>
            <w:rFonts w:ascii="Times New Roman" w:eastAsia="Arial" w:hAnsi="Times New Roman" w:cs="Times New Roman"/>
          </w:rPr>
          <w:t xml:space="preserve">&gt;= 0.8 </w:t>
        </w:r>
      </w:ins>
      <w:ins w:id="544" w:author="Amanpreet Kaur" w:date="2025-01-23T11:39:00Z" w16du:dateUtc="2025-01-23T17:39:00Z">
        <w:r w:rsidR="00FF2E1B" w:rsidRPr="00F10513">
          <w:rPr>
            <w:rFonts w:ascii="Times New Roman" w:eastAsia="Arial" w:hAnsi="Times New Roman" w:cs="Times New Roman"/>
          </w:rPr>
          <w:t>(major</w:t>
        </w:r>
        <w:r w:rsidR="00FF2E1B">
          <w:rPr>
            <w:rFonts w:ascii="Times New Roman" w:eastAsia="Arial" w:hAnsi="Times New Roman" w:cs="Times New Roman"/>
          </w:rPr>
          <w:t xml:space="preserve"> alleles</w:t>
        </w:r>
        <w:r w:rsidR="00FF2E1B" w:rsidRPr="00F10513">
          <w:rPr>
            <w:rFonts w:ascii="Times New Roman" w:eastAsia="Arial" w:hAnsi="Times New Roman" w:cs="Times New Roman"/>
          </w:rPr>
          <w:t xml:space="preserve">) in the following season and remained </w:t>
        </w:r>
      </w:ins>
      <w:ins w:id="545" w:author="Amanpreet Kaur" w:date="2025-01-23T20:51:00Z" w16du:dateUtc="2025-01-24T02:51:00Z">
        <w:r>
          <w:rPr>
            <w:rFonts w:ascii="Times New Roman" w:eastAsia="Arial" w:hAnsi="Times New Roman" w:cs="Times New Roman"/>
          </w:rPr>
          <w:t>high</w:t>
        </w:r>
      </w:ins>
      <w:ins w:id="546" w:author="Amanpreet Kaur" w:date="2025-01-23T11:39:00Z" w16du:dateUtc="2025-01-23T17:39:00Z">
        <w:r w:rsidR="00FF2E1B" w:rsidRPr="00F10513">
          <w:rPr>
            <w:rFonts w:ascii="Times New Roman" w:eastAsia="Arial" w:hAnsi="Times New Roman" w:cs="Times New Roman"/>
          </w:rPr>
          <w:t xml:space="preserve"> in subsequent </w:t>
        </w:r>
      </w:ins>
      <w:ins w:id="547" w:author="Amanpreet Kaur" w:date="2025-01-23T20:51:00Z" w16du:dateUtc="2025-01-24T02:51:00Z">
        <w:r>
          <w:rPr>
            <w:rFonts w:ascii="Times New Roman" w:eastAsia="Arial" w:hAnsi="Times New Roman" w:cs="Times New Roman"/>
          </w:rPr>
          <w:t>years</w:t>
        </w:r>
      </w:ins>
      <w:ins w:id="548" w:author="Amanpreet Kaur" w:date="2025-01-23T11:39:00Z" w16du:dateUtc="2025-01-23T17:39:00Z">
        <w:r w:rsidR="00FF2E1B" w:rsidRPr="00F10513">
          <w:rPr>
            <w:rFonts w:ascii="Times New Roman" w:eastAsia="Arial" w:hAnsi="Times New Roman" w:cs="Times New Roman"/>
          </w:rPr>
          <w:t xml:space="preserve">. </w:t>
        </w:r>
      </w:ins>
      <w:ins w:id="549" w:author="Amanpreet Kaur" w:date="2025-01-23T20:52:00Z" w16du:dateUtc="2025-01-24T02:52:00Z">
        <w:r>
          <w:rPr>
            <w:rFonts w:ascii="Times New Roman" w:eastAsia="Arial" w:hAnsi="Times New Roman" w:cs="Times New Roman"/>
          </w:rPr>
          <w:t>Only</w:t>
        </w:r>
      </w:ins>
      <w:ins w:id="550" w:author="Amanpreet Kaur" w:date="2025-01-23T11:39:00Z" w16du:dateUtc="2025-01-23T17:39:00Z">
        <w:r w:rsidR="00FF2E1B" w:rsidRPr="00F10513">
          <w:rPr>
            <w:rFonts w:ascii="Times New Roman" w:eastAsia="Arial" w:hAnsi="Times New Roman" w:cs="Times New Roman"/>
          </w:rPr>
          <w:t xml:space="preserve"> those SNVs </w:t>
        </w:r>
      </w:ins>
      <w:ins w:id="551" w:author="Amanpreet Kaur" w:date="2025-01-23T20:52:00Z" w16du:dateUtc="2025-01-24T02:52:00Z">
        <w:r>
          <w:rPr>
            <w:rFonts w:ascii="Times New Roman" w:eastAsia="Arial" w:hAnsi="Times New Roman" w:cs="Times New Roman"/>
          </w:rPr>
          <w:t>showing</w:t>
        </w:r>
      </w:ins>
      <w:ins w:id="552" w:author="Amanpreet Kaur" w:date="2025-01-23T11:39:00Z" w16du:dateUtc="2025-01-23T17:39:00Z">
        <w:r w:rsidR="00FF2E1B" w:rsidRPr="00F10513">
          <w:rPr>
            <w:rFonts w:ascii="Times New Roman" w:eastAsia="Arial" w:hAnsi="Times New Roman" w:cs="Times New Roman"/>
          </w:rPr>
          <w:t xml:space="preserve"> this trend in at least 50% of the samples </w:t>
        </w:r>
        <w:proofErr w:type="gramStart"/>
        <w:r w:rsidR="00FF2E1B" w:rsidRPr="00F10513">
          <w:rPr>
            <w:rFonts w:ascii="Times New Roman" w:eastAsia="Arial" w:hAnsi="Times New Roman" w:cs="Times New Roman"/>
          </w:rPr>
          <w:t>in a given</w:t>
        </w:r>
        <w:proofErr w:type="gramEnd"/>
        <w:r w:rsidR="00FF2E1B" w:rsidRPr="00F10513">
          <w:rPr>
            <w:rFonts w:ascii="Times New Roman" w:eastAsia="Arial" w:hAnsi="Times New Roman" w:cs="Times New Roman"/>
          </w:rPr>
          <w:t xml:space="preserve"> season</w:t>
        </w:r>
      </w:ins>
      <w:ins w:id="553" w:author="Amanpreet Kaur" w:date="2025-01-23T17:11:00Z" w16du:dateUtc="2025-01-23T23:11:00Z">
        <w:r w:rsidR="00637752">
          <w:rPr>
            <w:rFonts w:ascii="Times New Roman" w:eastAsia="Arial" w:hAnsi="Times New Roman" w:cs="Times New Roman"/>
          </w:rPr>
          <w:t xml:space="preserve"> </w:t>
        </w:r>
      </w:ins>
      <w:ins w:id="554" w:author="Amanpreet Kaur" w:date="2025-01-23T20:52:00Z" w16du:dateUtc="2025-01-24T02:52:00Z">
        <w:r>
          <w:rPr>
            <w:rFonts w:ascii="Times New Roman" w:eastAsia="Arial" w:hAnsi="Times New Roman" w:cs="Times New Roman"/>
          </w:rPr>
          <w:t>were retained as evidence of</w:t>
        </w:r>
      </w:ins>
      <w:ins w:id="555" w:author="Amanpreet Kaur" w:date="2025-01-23T17:11:00Z" w16du:dateUtc="2025-01-23T23:11:00Z">
        <w:r w:rsidR="00637752">
          <w:rPr>
            <w:rFonts w:ascii="Times New Roman" w:eastAsia="Arial" w:hAnsi="Times New Roman" w:cs="Times New Roman"/>
          </w:rPr>
          <w:t xml:space="preserve"> parallel evolution</w:t>
        </w:r>
      </w:ins>
      <w:ins w:id="556" w:author="Amanpreet Kaur" w:date="2025-01-23T20:53:00Z" w16du:dateUtc="2025-01-24T02:53:00Z">
        <w:r>
          <w:rPr>
            <w:rFonts w:ascii="Times New Roman" w:eastAsia="Arial" w:hAnsi="Times New Roman" w:cs="Times New Roman"/>
          </w:rPr>
          <w:t xml:space="preserve"> (Figure 5D)</w:t>
        </w:r>
      </w:ins>
      <w:ins w:id="557" w:author="Amanpreet Kaur" w:date="2025-01-23T11:39:00Z" w16du:dateUtc="2025-01-23T17:39:00Z">
        <w:r w:rsidR="00FF2E1B" w:rsidRPr="00F10513">
          <w:rPr>
            <w:rFonts w:ascii="Times New Roman" w:eastAsia="Arial" w:hAnsi="Times New Roman" w:cs="Times New Roman"/>
          </w:rPr>
          <w:t>.</w:t>
        </w:r>
      </w:ins>
      <w:ins w:id="558" w:author="Amanpreet Kaur" w:date="2025-01-23T20:53:00Z" w16du:dateUtc="2025-01-24T02:53:00Z">
        <w:r>
          <w:rPr>
            <w:rFonts w:ascii="Times New Roman" w:eastAsia="Arial" w:hAnsi="Times New Roman" w:cs="Times New Roman"/>
          </w:rPr>
          <w:t xml:space="preserve"> </w:t>
        </w:r>
        <w:r w:rsidRPr="00F10513">
          <w:rPr>
            <w:rFonts w:ascii="Times New Roman" w:eastAsia="Arial" w:hAnsi="Times New Roman" w:cs="Times New Roman"/>
          </w:rPr>
          <w:t xml:space="preserve">To increase the accuracy, we </w:t>
        </w:r>
        <w:r>
          <w:rPr>
            <w:rFonts w:ascii="Times New Roman" w:eastAsia="Arial" w:hAnsi="Times New Roman" w:cs="Times New Roman"/>
          </w:rPr>
          <w:t>applied</w:t>
        </w:r>
        <w:r w:rsidRPr="00F10513">
          <w:rPr>
            <w:rFonts w:ascii="Times New Roman" w:eastAsia="Arial" w:hAnsi="Times New Roman" w:cs="Times New Roman"/>
          </w:rPr>
          <w:t xml:space="preserve"> additional filters</w:t>
        </w:r>
        <w:r>
          <w:rPr>
            <w:rFonts w:ascii="Times New Roman" w:eastAsia="Arial" w:hAnsi="Times New Roman" w:cs="Times New Roman"/>
          </w:rPr>
          <w:t>, excluding</w:t>
        </w:r>
        <w:r w:rsidRPr="00F10513">
          <w:rPr>
            <w:rFonts w:ascii="Times New Roman" w:eastAsia="Arial" w:hAnsi="Times New Roman" w:cs="Times New Roman"/>
          </w:rPr>
          <w:t xml:space="preserve"> SNV sites with a read depth of less than</w:t>
        </w:r>
      </w:ins>
      <w:ins w:id="559" w:author="Amanpreet Kaur" w:date="2025-01-23T20:54:00Z" w16du:dateUtc="2025-01-24T02:54:00Z">
        <w:r>
          <w:rPr>
            <w:rFonts w:ascii="Times New Roman" w:eastAsia="Arial" w:hAnsi="Times New Roman" w:cs="Times New Roman"/>
          </w:rPr>
          <w:t xml:space="preserve"> 10</w:t>
        </w:r>
      </w:ins>
      <w:ins w:id="560" w:author="Amanpreet Kaur" w:date="2025-01-23T20:53:00Z" w16du:dateUtc="2025-01-24T02:53:00Z">
        <w:r w:rsidRPr="00F10513">
          <w:rPr>
            <w:rFonts w:ascii="Times New Roman" w:eastAsia="Arial" w:hAnsi="Times New Roman" w:cs="Times New Roman"/>
          </w:rPr>
          <w:t>.</w:t>
        </w:r>
      </w:ins>
    </w:p>
    <w:p w14:paraId="6E540397" w14:textId="77777777" w:rsidR="00633067" w:rsidRPr="00F10513" w:rsidRDefault="00633067" w:rsidP="00633067">
      <w:pPr>
        <w:spacing w:line="360" w:lineRule="auto"/>
        <w:jc w:val="both"/>
        <w:rPr>
          <w:moveTo w:id="561" w:author="Amanpreet Kaur" w:date="2025-01-23T10:45:00Z" w16du:dateUtc="2025-01-23T16:45:00Z"/>
          <w:rFonts w:ascii="Times New Roman" w:eastAsia="Arial" w:hAnsi="Times New Roman" w:cs="Times New Roman"/>
        </w:rPr>
      </w:pPr>
    </w:p>
    <w:p w14:paraId="281A9EF5" w14:textId="21432BF2" w:rsidR="00633067" w:rsidDel="00FF2E1B" w:rsidRDefault="00FF2E1B" w:rsidP="00633067">
      <w:pPr>
        <w:spacing w:line="360" w:lineRule="auto"/>
        <w:jc w:val="both"/>
        <w:rPr>
          <w:del w:id="562" w:author="Amanpreet Kaur" w:date="2025-01-23T11:40:00Z" w16du:dateUtc="2025-01-23T17:40:00Z"/>
          <w:rFonts w:ascii="Times New Roman" w:eastAsia="Arial" w:hAnsi="Times New Roman" w:cs="Times New Roman"/>
          <w:b/>
          <w:bCs/>
        </w:rPr>
      </w:pPr>
      <w:ins w:id="563" w:author="Amanpreet Kaur" w:date="2025-01-23T11:39:00Z" w16du:dateUtc="2025-01-23T17:39:00Z">
        <w:r>
          <w:rPr>
            <w:rFonts w:ascii="Times New Roman" w:eastAsia="Arial" w:hAnsi="Times New Roman" w:cs="Times New Roman"/>
            <w:b/>
            <w:bCs/>
          </w:rPr>
          <w:t xml:space="preserve">2.9 </w:t>
        </w:r>
      </w:ins>
      <w:ins w:id="564" w:author="Amanpreet Kaur" w:date="2025-01-23T11:40:00Z">
        <w:r w:rsidRPr="00FF2E1B">
          <w:rPr>
            <w:rFonts w:ascii="Times New Roman" w:eastAsia="Arial" w:hAnsi="Times New Roman" w:cs="Times New Roman"/>
            <w:b/>
            <w:bCs/>
          </w:rPr>
          <w:t xml:space="preserve">Genes under adaptive or purifying forces </w:t>
        </w:r>
      </w:ins>
      <w:moveTo w:id="565" w:author="Amanpreet Kaur" w:date="2025-01-23T10:45:00Z" w16du:dateUtc="2025-01-23T16:45:00Z">
        <w:del w:id="566" w:author="Amanpreet Kaur" w:date="2025-01-23T11:40:00Z" w16du:dateUtc="2025-01-23T17:40:00Z">
          <w:r w:rsidR="00633067" w:rsidRPr="00EB2E9B" w:rsidDel="00FF2E1B">
            <w:rPr>
              <w:rFonts w:ascii="Times New Roman" w:eastAsia="Arial" w:hAnsi="Times New Roman" w:cs="Times New Roman"/>
              <w:b/>
              <w:bCs/>
            </w:rPr>
            <w:delText>Genes under selection</w:delText>
          </w:r>
        </w:del>
      </w:moveTo>
    </w:p>
    <w:p w14:paraId="401DF92D" w14:textId="77777777" w:rsidR="00FF2E1B" w:rsidRPr="00EB2E9B" w:rsidRDefault="00FF2E1B" w:rsidP="00633067">
      <w:pPr>
        <w:spacing w:line="360" w:lineRule="auto"/>
        <w:jc w:val="both"/>
        <w:rPr>
          <w:ins w:id="567" w:author="Amanpreet Kaur" w:date="2025-01-23T11:40:00Z" w16du:dateUtc="2025-01-23T17:40:00Z"/>
          <w:moveTo w:id="568" w:author="Amanpreet Kaur" w:date="2025-01-23T10:45:00Z" w16du:dateUtc="2025-01-23T16:45:00Z"/>
          <w:rFonts w:ascii="Times New Roman" w:eastAsia="Arial" w:hAnsi="Times New Roman" w:cs="Times New Roman"/>
          <w:b/>
          <w:bCs/>
        </w:rPr>
      </w:pPr>
    </w:p>
    <w:p w14:paraId="2050F473" w14:textId="37503AC2" w:rsidR="00633067" w:rsidRPr="00F10513" w:rsidRDefault="00633067" w:rsidP="00633067">
      <w:pPr>
        <w:spacing w:line="360" w:lineRule="auto"/>
        <w:jc w:val="both"/>
        <w:rPr>
          <w:moveTo w:id="569" w:author="Amanpreet Kaur" w:date="2025-01-23T10:45:00Z" w16du:dateUtc="2025-01-23T16:45:00Z"/>
          <w:rFonts w:ascii="Times New Roman" w:eastAsia="Arial" w:hAnsi="Times New Roman" w:cs="Times New Roman"/>
          <w:color w:val="191919"/>
        </w:rPr>
      </w:pPr>
      <w:moveTo w:id="570" w:author="Amanpreet Kaur" w:date="2025-01-23T10:45:00Z" w16du:dateUtc="2025-01-23T16:45:00Z">
        <w:r w:rsidRPr="00F10513">
          <w:rPr>
            <w:rFonts w:ascii="Times New Roman" w:eastAsia="Arial" w:hAnsi="Times New Roman" w:cs="Times New Roman"/>
            <w:color w:val="191919"/>
          </w:rPr>
          <w:t xml:space="preserve">We discarded the samples with zero </w:t>
        </w:r>
        <w:proofErr w:type="spellStart"/>
        <w:r w:rsidRPr="00F10513">
          <w:rPr>
            <w:rFonts w:ascii="Times New Roman" w:eastAsia="Arial" w:hAnsi="Times New Roman" w:cs="Times New Roman"/>
            <w:i/>
            <w:iCs/>
            <w:color w:val="191919"/>
          </w:rPr>
          <w:t>Xp</w:t>
        </w:r>
        <w:proofErr w:type="spellEnd"/>
        <w:r w:rsidRPr="00F10513">
          <w:rPr>
            <w:rFonts w:ascii="Times New Roman" w:eastAsia="Arial" w:hAnsi="Times New Roman" w:cs="Times New Roman"/>
            <w:i/>
            <w:iCs/>
            <w:color w:val="191919"/>
          </w:rPr>
          <w:t xml:space="preserve"> </w:t>
        </w:r>
        <w:r w:rsidRPr="00F10513">
          <w:rPr>
            <w:rFonts w:ascii="Times New Roman" w:eastAsia="Arial" w:hAnsi="Times New Roman" w:cs="Times New Roman"/>
            <w:color w:val="191919"/>
          </w:rPr>
          <w:t xml:space="preserve">abundance in the following evolutionary analyses. To calculate the genetic variation in our samples, we first mapped </w:t>
        </w:r>
        <w:del w:id="571" w:author="Amanpreet Kaur" w:date="2025-01-23T20:56:00Z" w16du:dateUtc="2025-01-24T02:56:00Z">
          <w:r w:rsidRPr="00F10513" w:rsidDel="00592913">
            <w:rPr>
              <w:rFonts w:ascii="Times New Roman" w:eastAsia="Arial" w:hAnsi="Times New Roman" w:cs="Times New Roman"/>
              <w:color w:val="191919"/>
            </w:rPr>
            <w:delText>the samples</w:delText>
          </w:r>
        </w:del>
      </w:moveTo>
      <w:ins w:id="572" w:author="Amanpreet Kaur" w:date="2025-01-23T20:56:00Z" w16du:dateUtc="2025-01-24T02:56:00Z">
        <w:r w:rsidR="00592913">
          <w:rPr>
            <w:rFonts w:ascii="Times New Roman" w:eastAsia="Arial" w:hAnsi="Times New Roman" w:cs="Times New Roman"/>
            <w:color w:val="191919"/>
          </w:rPr>
          <w:t>filtered</w:t>
        </w:r>
      </w:ins>
      <w:ins w:id="573" w:author="Amanpreet Kaur" w:date="2025-01-23T20:57:00Z" w16du:dateUtc="2025-01-24T02:57:00Z">
        <w:r w:rsidR="00592913">
          <w:rPr>
            <w:rFonts w:ascii="Times New Roman" w:eastAsia="Arial" w:hAnsi="Times New Roman" w:cs="Times New Roman"/>
            <w:color w:val="191919"/>
          </w:rPr>
          <w:t xml:space="preserve"> sample</w:t>
        </w:r>
      </w:ins>
      <w:ins w:id="574" w:author="Amanpreet Kaur" w:date="2025-01-23T20:55:00Z" w16du:dateUtc="2025-01-24T02:55:00Z">
        <w:r w:rsidR="00592913">
          <w:rPr>
            <w:rFonts w:ascii="Times New Roman" w:eastAsia="Arial" w:hAnsi="Times New Roman" w:cs="Times New Roman"/>
            <w:color w:val="191919"/>
          </w:rPr>
          <w:t xml:space="preserve"> reads (in 2.8 section)</w:t>
        </w:r>
      </w:ins>
      <w:ins w:id="575" w:author="Amanpreet Kaur" w:date="2025-01-23T20:56:00Z" w16du:dateUtc="2025-01-24T02:56:00Z">
        <w:r w:rsidR="00592913">
          <w:rPr>
            <w:rFonts w:ascii="Times New Roman" w:eastAsia="Arial" w:hAnsi="Times New Roman" w:cs="Times New Roman"/>
            <w:color w:val="191919"/>
          </w:rPr>
          <w:t xml:space="preserve"> </w:t>
        </w:r>
      </w:ins>
      <w:moveTo w:id="576" w:author="Amanpreet Kaur" w:date="2025-01-23T10:45:00Z" w16du:dateUtc="2025-01-23T16:45:00Z">
        <w:del w:id="577" w:author="Amanpreet Kaur" w:date="2025-01-23T20:55:00Z" w16du:dateUtc="2025-01-24T02:55:00Z">
          <w:r w:rsidRPr="00F10513" w:rsidDel="00592913">
            <w:rPr>
              <w:rFonts w:ascii="Times New Roman" w:eastAsia="Arial" w:hAnsi="Times New Roman" w:cs="Times New Roman"/>
              <w:color w:val="191919"/>
            </w:rPr>
            <w:delText xml:space="preserve"> </w:delText>
          </w:r>
        </w:del>
        <w:r w:rsidRPr="00F10513">
          <w:rPr>
            <w:rFonts w:ascii="Times New Roman" w:eastAsia="Arial" w:hAnsi="Times New Roman" w:cs="Times New Roman"/>
            <w:color w:val="191919"/>
          </w:rPr>
          <w:t>to the non-redundant pangenome using BWA-MEM (v0.7.12)</w:t>
        </w:r>
        <w:r>
          <w:rPr>
            <w:rFonts w:ascii="Times New Roman" w:eastAsia="Arial" w:hAnsi="Times New Roman" w:cs="Times New Roman"/>
            <w:color w:val="191919"/>
          </w:rPr>
          <w:t xml:space="preserve"> </w:t>
        </w:r>
        <w:r>
          <w:rPr>
            <w:rFonts w:ascii="Times New Roman" w:eastAsia="Arial" w:hAnsi="Times New Roman" w:cs="Times New Roman"/>
            <w:color w:val="191919"/>
          </w:rPr>
          <w:fldChar w:fldCharType="begin"/>
        </w:r>
      </w:moveTo>
      <w:r w:rsidR="00D11197">
        <w:rPr>
          <w:rFonts w:ascii="Times New Roman" w:eastAsia="Arial" w:hAnsi="Times New Roman" w:cs="Times New Roman"/>
          <w:color w:val="191919"/>
        </w:rPr>
        <w:instrText xml:space="preserve"> ADDIN ZOTERO_ITEM CSL_CITATION {"citationID":"OSg88zuI","properties":{"formattedCitation":"(Li, 2013)","plainCitation":"(Li, 2013)","noteIndex":0},"citationItems":[{"id":4797,"uris":["http://zotero.org/users/10053306/items/PQAGEKZD"],"itemData":{"id":4797,"type":"article","abstract":"Summary: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hengli@broadinstitute.org","DOI":"10.48550/arXiv.1303.3997","note":"arXiv:1303.3997 [q-bio]","number":"arXiv:1303.3997","publisher":"arXiv","source":"arXiv.org","title":"Aligning sequence reads, clone sequences and assembly contigs with BWA-MEM","URL":"http://arxiv.org/abs/1303.3997","author":[{"family":"Li","given":"Heng"}],"accessed":{"date-parts":[["2024",8,27]]},"issued":{"date-parts":[["2013",5,26]]}}}],"schema":"https://github.com/citation-style-language/schema/raw/master/csl-citation.json"} </w:instrText>
      </w:r>
      <w:moveTo w:id="578" w:author="Amanpreet Kaur" w:date="2025-01-23T10:45:00Z" w16du:dateUtc="2025-01-23T16:45:00Z">
        <w:r>
          <w:rPr>
            <w:rFonts w:ascii="Times New Roman" w:eastAsia="Arial" w:hAnsi="Times New Roman" w:cs="Times New Roman"/>
            <w:color w:val="191919"/>
          </w:rPr>
          <w:fldChar w:fldCharType="separate"/>
        </w:r>
      </w:moveTo>
      <w:r w:rsidR="00D11197">
        <w:rPr>
          <w:rFonts w:ascii="Times New Roman" w:hAnsi="Times New Roman" w:cs="Times New Roman"/>
          <w:color w:val="000000"/>
        </w:rPr>
        <w:t>(Li, 2013)</w:t>
      </w:r>
      <w:moveTo w:id="579" w:author="Amanpreet Kaur" w:date="2025-01-23T10:45:00Z" w16du:dateUtc="2025-01-23T16:45:00Z">
        <w:r>
          <w:rPr>
            <w:rFonts w:ascii="Times New Roman" w:eastAsia="Arial" w:hAnsi="Times New Roman" w:cs="Times New Roman"/>
            <w:color w:val="191919"/>
          </w:rPr>
          <w:fldChar w:fldCharType="end"/>
        </w:r>
        <w:r>
          <w:rPr>
            <w:rFonts w:ascii="Times New Roman" w:eastAsia="Arial" w:hAnsi="Times New Roman" w:cs="Times New Roman"/>
            <w:color w:val="191919"/>
          </w:rPr>
          <w:t xml:space="preserve">. </w:t>
        </w:r>
        <w:r w:rsidRPr="00F10513">
          <w:rPr>
            <w:rFonts w:ascii="Times New Roman" w:eastAsia="Arial" w:hAnsi="Times New Roman" w:cs="Times New Roman"/>
            <w:color w:val="191919"/>
          </w:rPr>
          <w:t xml:space="preserve">Next, we removed low-quality alignments and duplicate reads using </w:t>
        </w:r>
        <w:proofErr w:type="spellStart"/>
        <w:r w:rsidRPr="00F10513">
          <w:rPr>
            <w:rFonts w:ascii="Times New Roman" w:eastAsia="Arial" w:hAnsi="Times New Roman" w:cs="Times New Roman"/>
            <w:color w:val="191919"/>
          </w:rPr>
          <w:t>samtools</w:t>
        </w:r>
        <w:proofErr w:type="spellEnd"/>
        <w:r w:rsidRPr="00F10513">
          <w:rPr>
            <w:rFonts w:ascii="Times New Roman" w:eastAsia="Arial" w:hAnsi="Times New Roman" w:cs="Times New Roman"/>
            <w:color w:val="191919"/>
          </w:rPr>
          <w:t xml:space="preserve"> (v1.11)</w:t>
        </w:r>
        <w:r>
          <w:rPr>
            <w:rFonts w:ascii="Times New Roman" w:eastAsia="Arial" w:hAnsi="Times New Roman" w:cs="Times New Roman"/>
            <w:color w:val="191919"/>
          </w:rPr>
          <w:t xml:space="preserve"> </w:t>
        </w:r>
        <w:r>
          <w:rPr>
            <w:rFonts w:ascii="Times New Roman" w:eastAsia="Arial" w:hAnsi="Times New Roman" w:cs="Times New Roman"/>
            <w:color w:val="191919"/>
          </w:rPr>
          <w:fldChar w:fldCharType="begin"/>
        </w:r>
      </w:moveTo>
      <w:r w:rsidR="00D11197">
        <w:rPr>
          <w:rFonts w:ascii="Times New Roman" w:eastAsia="Arial" w:hAnsi="Times New Roman" w:cs="Times New Roman"/>
          <w:color w:val="191919"/>
        </w:rPr>
        <w:instrText xml:space="preserve"> ADDIN ZOTERO_ITEM CSL_CITATION {"citationID":"loKp70xU","properties":{"formattedCitation":"(Li {\\i{}et al.}, 2009)","plainCitation":"(Li et al., 2009)","noteIndex":0},"citationItems":[{"id":588,"uris":["http://zotero.org/groups/4756290/items/5M3PCCDI"],"itemData":{"id":588,"type":"article-journal","abstract":"Summary: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alignments.Availability:http://samtools.sourceforge.netContact:rd@sanger.ac.uk","container-title":"Bioinformatics","DOI":"10.1093/bioinformatics/btp352","ISSN":"1367-4803","issue":"16","journalAbbreviation":"Bioinformatics","page":"2078-2079","source":"Silverchair","title":"The Sequence Alignment/Map format and SAMtools","volume":"25","author":[{"family":"Li","given":"Heng"},{"family":"Handsaker","given":"Bob"},{"family":"Wysoker","given":"Alec"},{"family":"Fennell","given":"Tim"},{"family":"Ruan","given":"Jue"},{"family":"Homer","given":"Nils"},{"family":"Marth","given":"Gabor"},{"family":"Abecasis","given":"Goncalo"},{"family":"Durbin","given":"Richard"},{"literal":"1000 Genome Project Data Processing Subgroup"}],"issued":{"date-parts":[["2009",8,15]]}}}],"schema":"https://github.com/citation-style-language/schema/raw/master/csl-citation.json"} </w:instrText>
      </w:r>
      <w:moveTo w:id="580" w:author="Amanpreet Kaur" w:date="2025-01-23T10:45:00Z" w16du:dateUtc="2025-01-23T16:45:00Z">
        <w:r>
          <w:rPr>
            <w:rFonts w:ascii="Times New Roman" w:eastAsia="Arial" w:hAnsi="Times New Roman" w:cs="Times New Roman"/>
            <w:color w:val="191919"/>
          </w:rPr>
          <w:fldChar w:fldCharType="separate"/>
        </w:r>
      </w:moveTo>
      <w:r w:rsidR="00D11197" w:rsidRPr="00D11197">
        <w:rPr>
          <w:rFonts w:ascii="Times New Roman" w:hAnsi="Times New Roman" w:cs="Times New Roman"/>
          <w:color w:val="000000"/>
        </w:rPr>
        <w:t xml:space="preserve">(Li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2009)</w:t>
      </w:r>
      <w:moveTo w:id="581" w:author="Amanpreet Kaur" w:date="2025-01-23T10:45:00Z" w16du:dateUtc="2025-01-23T16:45:00Z">
        <w:r>
          <w:rPr>
            <w:rFonts w:ascii="Times New Roman" w:eastAsia="Arial" w:hAnsi="Times New Roman" w:cs="Times New Roman"/>
            <w:color w:val="191919"/>
          </w:rPr>
          <w:fldChar w:fldCharType="end"/>
        </w:r>
        <w:r w:rsidRPr="00F10513">
          <w:rPr>
            <w:rFonts w:ascii="Times New Roman" w:eastAsia="Arial" w:hAnsi="Times New Roman" w:cs="Times New Roman"/>
            <w:color w:val="191919"/>
          </w:rPr>
          <w:t xml:space="preserve"> and </w:t>
        </w:r>
        <w:proofErr w:type="spellStart"/>
        <w:r w:rsidRPr="00F10513">
          <w:rPr>
            <w:rFonts w:ascii="Times New Roman" w:eastAsia="Arial" w:hAnsi="Times New Roman" w:cs="Times New Roman"/>
            <w:color w:val="191919"/>
          </w:rPr>
          <w:t>picard</w:t>
        </w:r>
        <w:proofErr w:type="spellEnd"/>
        <w:r w:rsidRPr="00F10513">
          <w:rPr>
            <w:rFonts w:ascii="Times New Roman" w:eastAsia="Arial" w:hAnsi="Times New Roman" w:cs="Times New Roman"/>
            <w:color w:val="191919"/>
          </w:rPr>
          <w:t xml:space="preserve"> (v1.79)</w:t>
        </w:r>
        <w:r>
          <w:rPr>
            <w:rFonts w:ascii="Times New Roman" w:eastAsia="Arial" w:hAnsi="Times New Roman" w:cs="Times New Roman"/>
            <w:color w:val="191919"/>
          </w:rPr>
          <w:t xml:space="preserve"> </w:t>
        </w:r>
        <w:r>
          <w:rPr>
            <w:rFonts w:ascii="Times New Roman" w:eastAsia="Arial" w:hAnsi="Times New Roman" w:cs="Times New Roman"/>
            <w:color w:val="191919"/>
          </w:rPr>
          <w:fldChar w:fldCharType="begin"/>
        </w:r>
      </w:moveTo>
      <w:r w:rsidR="00D11197">
        <w:rPr>
          <w:rFonts w:ascii="Times New Roman" w:eastAsia="Arial" w:hAnsi="Times New Roman" w:cs="Times New Roman"/>
          <w:color w:val="191919"/>
        </w:rPr>
        <w:instrText xml:space="preserve"> ADDIN ZOTERO_ITEM CSL_CITATION {"citationID":"UbmBgX57","properties":{"formattedCitation":"(Broad Institute, 2019)","plainCitation":"(Broad Institute, 2019)","noteIndex":0},"citationItems":[{"id":4994,"uris":["http://zotero.org/users/10053306/items/4BSR2PZJ"],"itemData":{"id":4994,"type":"webpage","title":"Picard Toolkit","URL":"https://broadinstitute.github.io/picard/","author":[{"literal":"Broad Institute"}],"issued":{"date-parts":[["2019"]]}}}],"schema":"https://github.com/citation-style-language/schema/raw/master/csl-citation.json"} </w:instrText>
      </w:r>
      <w:moveTo w:id="582" w:author="Amanpreet Kaur" w:date="2025-01-23T10:45:00Z" w16du:dateUtc="2025-01-23T16:45:00Z">
        <w:r>
          <w:rPr>
            <w:rFonts w:ascii="Times New Roman" w:eastAsia="Arial" w:hAnsi="Times New Roman" w:cs="Times New Roman"/>
            <w:color w:val="191919"/>
          </w:rPr>
          <w:fldChar w:fldCharType="separate"/>
        </w:r>
      </w:moveTo>
      <w:r w:rsidR="00D11197">
        <w:rPr>
          <w:rFonts w:ascii="Times New Roman" w:hAnsi="Times New Roman" w:cs="Times New Roman"/>
          <w:color w:val="000000"/>
        </w:rPr>
        <w:t>(Broad Institute, 2019)</w:t>
      </w:r>
      <w:moveTo w:id="583" w:author="Amanpreet Kaur" w:date="2025-01-23T10:45:00Z" w16du:dateUtc="2025-01-23T16:45:00Z">
        <w:r>
          <w:rPr>
            <w:rFonts w:ascii="Times New Roman" w:eastAsia="Arial" w:hAnsi="Times New Roman" w:cs="Times New Roman"/>
            <w:color w:val="191919"/>
          </w:rPr>
          <w:fldChar w:fldCharType="end"/>
        </w:r>
        <w:r w:rsidRPr="00F10513">
          <w:rPr>
            <w:rFonts w:ascii="Times New Roman" w:eastAsia="Arial" w:hAnsi="Times New Roman" w:cs="Times New Roman"/>
            <w:color w:val="191919"/>
          </w:rPr>
          <w:t xml:space="preserve">, respectively. The resulting bam files were then processed with </w:t>
        </w:r>
        <w:proofErr w:type="spellStart"/>
        <w:r w:rsidRPr="00F10513">
          <w:rPr>
            <w:rFonts w:ascii="Times New Roman" w:eastAsia="Arial" w:hAnsi="Times New Roman" w:cs="Times New Roman"/>
            <w:color w:val="191919"/>
          </w:rPr>
          <w:t>MetaPop</w:t>
        </w:r>
        <w:proofErr w:type="spellEnd"/>
        <w:r w:rsidRPr="00F10513">
          <w:rPr>
            <w:rFonts w:ascii="Times New Roman" w:eastAsia="Arial" w:hAnsi="Times New Roman" w:cs="Times New Roman"/>
            <w:color w:val="191919"/>
          </w:rPr>
          <w:t xml:space="preserve"> (v1.0)</w:t>
        </w:r>
        <w:r>
          <w:rPr>
            <w:rFonts w:ascii="Times New Roman" w:eastAsia="Arial" w:hAnsi="Times New Roman" w:cs="Times New Roman"/>
            <w:color w:val="191919"/>
          </w:rPr>
          <w:t xml:space="preserve"> </w:t>
        </w:r>
        <w:r>
          <w:rPr>
            <w:rFonts w:ascii="Times New Roman" w:eastAsia="Arial" w:hAnsi="Times New Roman" w:cs="Times New Roman"/>
            <w:color w:val="191919"/>
          </w:rPr>
          <w:fldChar w:fldCharType="begin"/>
        </w:r>
      </w:moveTo>
      <w:r w:rsidR="00D11197">
        <w:rPr>
          <w:rFonts w:ascii="Times New Roman" w:eastAsia="Arial" w:hAnsi="Times New Roman" w:cs="Times New Roman"/>
          <w:color w:val="191919"/>
        </w:rPr>
        <w:instrText xml:space="preserve"> ADDIN ZOTERO_ITEM CSL_CITATION {"citationID":"EXLtlCLO","properties":{"formattedCitation":"(Gregory {\\i{}et al.}, 2022)","plainCitation":"(Gregory et al., 2022)","noteIndex":0},"citationItems":[{"id":539,"uris":["http://zotero.org/groups/4756290/items/7PWL4UG2"],"itemData":{"id":539,"type":"article-journal","abstract":"Microbes and their viruses are hidden engines driving Earth’s ecosystems from the oceans and soils to humans and bioreactors. Though gene marker approaches can now be complemented by genome-resolved studies of inter-(macrodiversity) and intra-(microdiversity) population variation, analytical tools to do so remain scattered or under-developed.","container-title":"Microbiome","DOI":"10.1186/s40168-022-01231-0","ISSN":"2049-2618","issue":"1","journalAbbreviation":"Microbiome","page":"49","source":"BioMed Central","title":"MetaPop: a pipeline for macro- and microdiversity analyses and visualization of microbial and viral metagenome-derived populations","title-short":"MetaPop","volume":"10","author":[{"family":"Gregory","given":"Ann C."},{"family":"Gerhardt","given":"Kenji"},{"family":"Zhong","given":"Zhi-Ping"},{"family":"Bolduc","given":"Benjamin"},{"family":"Temperton","given":"Ben"},{"family":"Konstantinidis","given":"Konstantinos T."},{"family":"Sullivan","given":"Matthew B."}],"issued":{"date-parts":[["2022",3,15]]}}}],"schema":"https://github.com/citation-style-language/schema/raw/master/csl-citation.json"} </w:instrText>
      </w:r>
      <w:moveTo w:id="584" w:author="Amanpreet Kaur" w:date="2025-01-23T10:45:00Z" w16du:dateUtc="2025-01-23T16:45:00Z">
        <w:r>
          <w:rPr>
            <w:rFonts w:ascii="Times New Roman" w:eastAsia="Arial" w:hAnsi="Times New Roman" w:cs="Times New Roman"/>
            <w:color w:val="191919"/>
          </w:rPr>
          <w:fldChar w:fldCharType="separate"/>
        </w:r>
      </w:moveTo>
      <w:r w:rsidR="00D11197" w:rsidRPr="00D11197">
        <w:rPr>
          <w:rFonts w:ascii="Times New Roman" w:hAnsi="Times New Roman" w:cs="Times New Roman"/>
          <w:color w:val="000000"/>
        </w:rPr>
        <w:t xml:space="preserve">(Gregory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2022)</w:t>
      </w:r>
      <w:moveTo w:id="585" w:author="Amanpreet Kaur" w:date="2025-01-23T10:45:00Z" w16du:dateUtc="2025-01-23T16:45:00Z">
        <w:r>
          <w:rPr>
            <w:rFonts w:ascii="Times New Roman" w:eastAsia="Arial" w:hAnsi="Times New Roman" w:cs="Times New Roman"/>
            <w:color w:val="191919"/>
          </w:rPr>
          <w:fldChar w:fldCharType="end"/>
        </w:r>
        <w:r>
          <w:rPr>
            <w:rFonts w:ascii="Times New Roman" w:eastAsia="Arial" w:hAnsi="Times New Roman" w:cs="Times New Roman"/>
            <w:color w:val="191919"/>
          </w:rPr>
          <w:t xml:space="preserve"> </w:t>
        </w:r>
        <w:r w:rsidRPr="00F10513">
          <w:rPr>
            <w:rFonts w:ascii="Times New Roman" w:eastAsia="Arial" w:hAnsi="Times New Roman" w:cs="Times New Roman"/>
            <w:color w:val="191919"/>
          </w:rPr>
          <w:t>to calculate</w:t>
        </w:r>
        <w:r>
          <w:rPr>
            <w:rFonts w:ascii="Times New Roman" w:eastAsia="Arial" w:hAnsi="Times New Roman" w:cs="Times New Roman"/>
            <w:color w:val="191919"/>
          </w:rPr>
          <w:t xml:space="preserve"> </w:t>
        </w:r>
        <w:r w:rsidRPr="00F10513">
          <w:rPr>
            <w:rFonts w:ascii="Times New Roman" w:eastAsia="Arial" w:hAnsi="Times New Roman" w:cs="Times New Roman"/>
            <w:color w:val="191919"/>
          </w:rPr>
          <w:t>the ratio of non-synonymous to synonymous polymorphisms (</w:t>
        </w:r>
        <w:proofErr w:type="spellStart"/>
        <w:r w:rsidRPr="00F10513">
          <w:rPr>
            <w:rFonts w:ascii="Times New Roman" w:eastAsia="Arial" w:hAnsi="Times New Roman" w:cs="Times New Roman"/>
            <w:color w:val="191919"/>
          </w:rPr>
          <w:t>pN</w:t>
        </w:r>
        <w:proofErr w:type="spellEnd"/>
        <w:r w:rsidRPr="00F10513">
          <w:rPr>
            <w:rFonts w:ascii="Times New Roman" w:eastAsia="Arial" w:hAnsi="Times New Roman" w:cs="Times New Roman"/>
            <w:color w:val="191919"/>
          </w:rPr>
          <w:t>/</w:t>
        </w:r>
        <w:proofErr w:type="spellStart"/>
        <w:r w:rsidRPr="00F10513">
          <w:rPr>
            <w:rFonts w:ascii="Times New Roman" w:eastAsia="Arial" w:hAnsi="Times New Roman" w:cs="Times New Roman"/>
            <w:color w:val="191919"/>
          </w:rPr>
          <w:t>pS</w:t>
        </w:r>
        <w:proofErr w:type="spellEnd"/>
        <w:r w:rsidRPr="00F10513">
          <w:rPr>
            <w:rFonts w:ascii="Times New Roman" w:eastAsia="Arial" w:hAnsi="Times New Roman" w:cs="Times New Roman"/>
            <w:color w:val="191919"/>
          </w:rPr>
          <w:t xml:space="preserve">) for each gene. </w:t>
        </w:r>
        <w:proofErr w:type="gramStart"/>
        <w:r w:rsidRPr="00F10513">
          <w:rPr>
            <w:rFonts w:ascii="Times New Roman" w:eastAsia="Arial" w:hAnsi="Times New Roman" w:cs="Times New Roman"/>
            <w:color w:val="191919"/>
          </w:rPr>
          <w:t>In</w:t>
        </w:r>
        <w:r>
          <w:rPr>
            <w:rFonts w:ascii="Times New Roman" w:eastAsia="Arial" w:hAnsi="Times New Roman" w:cs="Times New Roman"/>
            <w:color w:val="191919"/>
          </w:rPr>
          <w:t xml:space="preserve"> </w:t>
        </w:r>
        <w:r w:rsidRPr="00F10513">
          <w:rPr>
            <w:rFonts w:ascii="Times New Roman" w:eastAsia="Arial" w:hAnsi="Times New Roman" w:cs="Times New Roman"/>
            <w:color w:val="191919"/>
          </w:rPr>
          <w:t>order to</w:t>
        </w:r>
        <w:proofErr w:type="gramEnd"/>
        <w:r w:rsidRPr="00F10513">
          <w:rPr>
            <w:rFonts w:ascii="Times New Roman" w:eastAsia="Arial" w:hAnsi="Times New Roman" w:cs="Times New Roman"/>
            <w:color w:val="191919"/>
          </w:rPr>
          <w:t xml:space="preserve"> find the genes under positive selection, we chose the genes with </w:t>
        </w:r>
        <w:proofErr w:type="spellStart"/>
        <w:r w:rsidRPr="00F10513">
          <w:rPr>
            <w:rFonts w:ascii="Times New Roman" w:eastAsia="Arial" w:hAnsi="Times New Roman" w:cs="Times New Roman"/>
            <w:color w:val="191919"/>
          </w:rPr>
          <w:t>pN</w:t>
        </w:r>
        <w:proofErr w:type="spellEnd"/>
        <w:r w:rsidRPr="00F10513">
          <w:rPr>
            <w:rFonts w:ascii="Times New Roman" w:eastAsia="Arial" w:hAnsi="Times New Roman" w:cs="Times New Roman"/>
            <w:color w:val="191919"/>
          </w:rPr>
          <w:t>/</w:t>
        </w:r>
        <w:proofErr w:type="spellStart"/>
        <w:r w:rsidRPr="00F10513">
          <w:rPr>
            <w:rFonts w:ascii="Times New Roman" w:eastAsia="Arial" w:hAnsi="Times New Roman" w:cs="Times New Roman"/>
            <w:color w:val="191919"/>
          </w:rPr>
          <w:t>pS</w:t>
        </w:r>
        <w:proofErr w:type="spellEnd"/>
        <w:r w:rsidRPr="00F10513">
          <w:rPr>
            <w:rFonts w:ascii="Times New Roman" w:eastAsia="Arial" w:hAnsi="Times New Roman" w:cs="Times New Roman"/>
            <w:color w:val="191919"/>
          </w:rPr>
          <w:t xml:space="preserve"> ratios &gt;1 and present in at least 50% of the samples in a particular season.</w:t>
        </w:r>
        <w:r>
          <w:rPr>
            <w:rFonts w:ascii="Times New Roman" w:eastAsia="Arial" w:hAnsi="Times New Roman" w:cs="Times New Roman"/>
            <w:color w:val="191919"/>
          </w:rPr>
          <w:t xml:space="preserve"> Average nucleotide diversity values for each farm were also estimated using this package. </w:t>
        </w:r>
      </w:moveTo>
    </w:p>
    <w:p w14:paraId="5CBE9247" w14:textId="77777777" w:rsidR="00633067" w:rsidRPr="00F10513" w:rsidRDefault="00633067" w:rsidP="00633067">
      <w:pPr>
        <w:spacing w:line="360" w:lineRule="auto"/>
        <w:jc w:val="both"/>
        <w:rPr>
          <w:moveTo w:id="586" w:author="Amanpreet Kaur" w:date="2025-01-23T10:45:00Z" w16du:dateUtc="2025-01-23T16:45:00Z"/>
          <w:rFonts w:ascii="Times New Roman" w:eastAsia="Lucida Sans" w:hAnsi="Times New Roman" w:cs="Times New Roman"/>
          <w:color w:val="191919"/>
        </w:rPr>
      </w:pPr>
    </w:p>
    <w:p w14:paraId="15FE97F8" w14:textId="2539985F" w:rsidR="00633067" w:rsidRPr="00F10513" w:rsidDel="00FF2E1B" w:rsidRDefault="00FF2E1B" w:rsidP="00633067">
      <w:pPr>
        <w:spacing w:line="360" w:lineRule="auto"/>
        <w:jc w:val="both"/>
        <w:rPr>
          <w:del w:id="587" w:author="Amanpreet Kaur" w:date="2025-01-23T11:39:00Z" w16du:dateUtc="2025-01-23T17:39:00Z"/>
          <w:moveTo w:id="588" w:author="Amanpreet Kaur" w:date="2025-01-23T10:45:00Z" w16du:dateUtc="2025-01-23T16:45:00Z"/>
          <w:rFonts w:ascii="Times New Roman" w:eastAsia="Lucida Sans" w:hAnsi="Times New Roman" w:cs="Times New Roman"/>
          <w:color w:val="191919"/>
        </w:rPr>
      </w:pPr>
      <w:ins w:id="589" w:author="Amanpreet Kaur" w:date="2025-01-23T11:40:00Z" w16du:dateUtc="2025-01-23T17:40:00Z">
        <w:r>
          <w:rPr>
            <w:rFonts w:ascii="Times New Roman" w:eastAsia="Lucida Sans" w:hAnsi="Times New Roman" w:cs="Times New Roman"/>
            <w:b/>
            <w:bCs/>
            <w:color w:val="191919"/>
          </w:rPr>
          <w:t xml:space="preserve">2.10 </w:t>
        </w:r>
      </w:ins>
      <w:moveTo w:id="590" w:author="Amanpreet Kaur" w:date="2025-01-23T10:45:00Z" w16du:dateUtc="2025-01-23T16:45:00Z">
        <w:del w:id="591" w:author="Amanpreet Kaur" w:date="2025-01-23T11:39:00Z" w16du:dateUtc="2025-01-23T17:39:00Z">
          <w:r w:rsidR="00633067" w:rsidRPr="00F10513" w:rsidDel="00FF2E1B">
            <w:rPr>
              <w:rFonts w:ascii="Times New Roman" w:eastAsia="Lucida Sans" w:hAnsi="Times New Roman" w:cs="Times New Roman"/>
              <w:b/>
              <w:bCs/>
              <w:color w:val="191919"/>
            </w:rPr>
            <w:delText>Seasonal variants</w:delText>
          </w:r>
        </w:del>
      </w:moveTo>
    </w:p>
    <w:p w14:paraId="6318C754" w14:textId="0FA5C4C2" w:rsidR="00633067" w:rsidRPr="00F10513" w:rsidDel="00FF2E1B" w:rsidRDefault="00633067" w:rsidP="00633067">
      <w:pPr>
        <w:spacing w:line="360" w:lineRule="auto"/>
        <w:jc w:val="both"/>
        <w:rPr>
          <w:del w:id="592" w:author="Amanpreet Kaur" w:date="2025-01-23T11:39:00Z" w16du:dateUtc="2025-01-23T17:39:00Z"/>
          <w:moveTo w:id="593" w:author="Amanpreet Kaur" w:date="2025-01-23T10:45:00Z" w16du:dateUtc="2025-01-23T16:45:00Z"/>
          <w:rFonts w:ascii="Times New Roman" w:eastAsia="Arial" w:hAnsi="Times New Roman" w:cs="Times New Roman"/>
        </w:rPr>
      </w:pPr>
      <w:moveTo w:id="594" w:author="Amanpreet Kaur" w:date="2025-01-23T10:45:00Z" w16du:dateUtc="2025-01-23T16:45:00Z">
        <w:del w:id="595" w:author="Amanpreet Kaur" w:date="2025-01-23T11:39:00Z" w16du:dateUtc="2025-01-23T17:39:00Z">
          <w:r w:rsidRPr="00F10513" w:rsidDel="00FF2E1B">
            <w:rPr>
              <w:rFonts w:ascii="Times New Roman" w:eastAsia="Arial" w:hAnsi="Times New Roman" w:cs="Times New Roman"/>
            </w:rPr>
            <w:delText>To calculate the allele frequencies of SNV sites across the pangenome, we used the MIDAS “midas.py snps” script</w:delText>
          </w:r>
          <w:r w:rsidDel="00FF2E1B">
            <w:rPr>
              <w:rFonts w:ascii="Times New Roman" w:eastAsia="Arial" w:hAnsi="Times New Roman" w:cs="Times New Roman"/>
            </w:rPr>
            <w:delText xml:space="preserve"> </w:delText>
          </w:r>
          <w:r w:rsidDel="00FF2E1B">
            <w:rPr>
              <w:rFonts w:ascii="Times New Roman" w:eastAsia="Arial" w:hAnsi="Times New Roman" w:cs="Times New Roman"/>
            </w:rPr>
            <w:fldChar w:fldCharType="begin"/>
          </w:r>
        </w:del>
      </w:moveTo>
      <w:del w:id="596" w:author="Amanpreet Kaur" w:date="2025-01-23T11:39:00Z" w16du:dateUtc="2025-01-23T17:39:00Z">
        <w:r w:rsidR="00D11197" w:rsidDel="00FF2E1B">
          <w:rPr>
            <w:rFonts w:ascii="Times New Roman" w:eastAsia="Arial" w:hAnsi="Times New Roman" w:cs="Times New Roman"/>
          </w:rPr>
          <w:delInstrText xml:space="preserve"> ADDIN ZOTERO_ITEM CSL_CITATION {"citationID":"ZHpVINeB","properties":{"formattedCitation":"(Nayfach, 2022)","plainCitation":"(Nayfach, 2022)","noteIndex":0},"citationItems":[{"id":780,"uris":["http://zotero.org/groups/4756290/items/2LBUFDYD"],"itemData":{"id":780,"type":"software","abstract":"An integrated pipeline for estimating strain-level genomic variation from metagenomic data","genre":"Python","license":"GPL-3.0","note":"original-date: 2015-02-17T23:02:37Z","source":"GitHub","title":"Metagenomic Intra-Species Diversity Analysis System (MIDAS)","URL":"https://github.com/snayfach/MIDAS","author":[{"family":"Nayfach","given":"Stephen"}],"accessed":{"date-parts":[["2022",11,9]]},"issued":{"date-parts":[["2022",9,17]]}}}],"schema":"https://github.com/citation-style-language/schema/raw/master/csl-citation.json"} </w:delInstrText>
        </w:r>
      </w:del>
      <w:moveTo w:id="597" w:author="Amanpreet Kaur" w:date="2025-01-23T10:45:00Z" w16du:dateUtc="2025-01-23T16:45:00Z">
        <w:del w:id="598" w:author="Amanpreet Kaur" w:date="2025-01-23T11:39:00Z" w16du:dateUtc="2025-01-23T17:39:00Z">
          <w:r w:rsidDel="00FF2E1B">
            <w:rPr>
              <w:rFonts w:ascii="Times New Roman" w:eastAsia="Arial" w:hAnsi="Times New Roman" w:cs="Times New Roman"/>
            </w:rPr>
            <w:fldChar w:fldCharType="separate"/>
          </w:r>
        </w:del>
      </w:moveTo>
      <w:del w:id="599" w:author="Amanpreet Kaur" w:date="2025-01-23T11:39:00Z" w16du:dateUtc="2025-01-23T17:39:00Z">
        <w:r w:rsidR="00D11197" w:rsidDel="00FF2E1B">
          <w:rPr>
            <w:rFonts w:ascii="Times New Roman" w:hAnsi="Times New Roman" w:cs="Times New Roman"/>
          </w:rPr>
          <w:delText>(Nayfach, 2022)</w:delText>
        </w:r>
      </w:del>
      <w:moveTo w:id="600" w:author="Amanpreet Kaur" w:date="2025-01-23T10:45:00Z" w16du:dateUtc="2025-01-23T16:45:00Z">
        <w:del w:id="601" w:author="Amanpreet Kaur" w:date="2025-01-23T11:39:00Z" w16du:dateUtc="2025-01-23T17:39:00Z">
          <w:r w:rsidDel="00FF2E1B">
            <w:rPr>
              <w:rFonts w:ascii="Times New Roman" w:eastAsia="Arial" w:hAnsi="Times New Roman" w:cs="Times New Roman"/>
            </w:rPr>
            <w:fldChar w:fldCharType="end"/>
          </w:r>
          <w:r w:rsidRPr="00F10513" w:rsidDel="00FF2E1B">
            <w:rPr>
              <w:rFonts w:ascii="Times New Roman" w:eastAsia="Arial" w:hAnsi="Times New Roman" w:cs="Times New Roman"/>
            </w:rPr>
            <w:delText>. We treated all samples from different states in the southeastern USA as a single population for each season. To increase the accuracy of results, we had additional filters for removing SNV sites with a read depth of less than 10. For seasonal oscillations, we averaged the allele frequencies of major alleles during the season. To identify parallel variants in the population, we first extracted SNV sites where the frequency of minor alleles was less than 0.2 (considered minor</w:delText>
          </w:r>
          <w:r w:rsidDel="00FF2E1B">
            <w:rPr>
              <w:rFonts w:ascii="Times New Roman" w:eastAsia="Arial" w:hAnsi="Times New Roman" w:cs="Times New Roman"/>
            </w:rPr>
            <w:delText xml:space="preserve"> alleles</w:delText>
          </w:r>
          <w:r w:rsidRPr="00F10513" w:rsidDel="00FF2E1B">
            <w:rPr>
              <w:rFonts w:ascii="Times New Roman" w:eastAsia="Arial" w:hAnsi="Times New Roman" w:cs="Times New Roman"/>
            </w:rPr>
            <w:delText>) and changed to greater than 0.8 (considered major</w:delText>
          </w:r>
          <w:r w:rsidDel="00FF2E1B">
            <w:rPr>
              <w:rFonts w:ascii="Times New Roman" w:eastAsia="Arial" w:hAnsi="Times New Roman" w:cs="Times New Roman"/>
            </w:rPr>
            <w:delText xml:space="preserve"> alleles</w:delText>
          </w:r>
          <w:r w:rsidRPr="00F10513" w:rsidDel="00FF2E1B">
            <w:rPr>
              <w:rFonts w:ascii="Times New Roman" w:eastAsia="Arial" w:hAnsi="Times New Roman" w:cs="Times New Roman"/>
            </w:rPr>
            <w:delText>) in the following season and remained major in subsequent seasons. For example, we identified sites with minor alleles (</w:delText>
          </w:r>
          <w:r w:rsidRPr="00AA7E30" w:rsidDel="00FF2E1B">
            <w:rPr>
              <w:rFonts w:ascii="Times New Roman" w:eastAsia="Arial" w:hAnsi="Times New Roman" w:cs="Times New Roman"/>
              <w:i/>
              <w:iCs/>
            </w:rPr>
            <w:delText xml:space="preserve">f </w:delText>
          </w:r>
          <w:r w:rsidRPr="00F10513" w:rsidDel="00FF2E1B">
            <w:rPr>
              <w:rFonts w:ascii="Times New Roman" w:eastAsia="Arial" w:hAnsi="Times New Roman" w:cs="Times New Roman"/>
            </w:rPr>
            <w:delText>&lt;= 0.2) during mid-season 2020 that became major alleles (</w:delText>
          </w:r>
          <w:r w:rsidRPr="00AA7E30" w:rsidDel="00FF2E1B">
            <w:rPr>
              <w:rFonts w:ascii="Times New Roman" w:eastAsia="Arial" w:hAnsi="Times New Roman" w:cs="Times New Roman"/>
              <w:i/>
              <w:iCs/>
            </w:rPr>
            <w:delText>f</w:delText>
          </w:r>
          <w:r w:rsidRPr="00F10513" w:rsidDel="00FF2E1B">
            <w:rPr>
              <w:rFonts w:ascii="Times New Roman" w:eastAsia="Arial" w:hAnsi="Times New Roman" w:cs="Times New Roman"/>
            </w:rPr>
            <w:delText>&gt;= 0.8) by the end of the 2020 season. We retained only those SNVs that exhibited this trend in at least 50% of the samples in a given season.</w:delText>
          </w:r>
        </w:del>
      </w:moveTo>
    </w:p>
    <w:moveToRangeEnd w:id="47"/>
    <w:p w14:paraId="47BA14BB" w14:textId="77777777" w:rsidR="00FF2E1B" w:rsidRPr="00D8161D" w:rsidRDefault="00FF2E1B" w:rsidP="00FF2E1B">
      <w:pPr>
        <w:spacing w:after="240" w:line="360" w:lineRule="auto"/>
        <w:jc w:val="both"/>
        <w:rPr>
          <w:ins w:id="602" w:author="Amanpreet Kaur" w:date="2025-01-23T11:37:00Z" w16du:dateUtc="2025-01-23T17:37:00Z"/>
          <w:rFonts w:ascii="Times New Roman" w:eastAsia="Times New Roman" w:hAnsi="Times New Roman" w:cs="Times New Roman"/>
          <w:b/>
          <w:bCs/>
        </w:rPr>
      </w:pPr>
      <w:ins w:id="603" w:author="Amanpreet Kaur" w:date="2025-01-23T11:37:00Z" w16du:dateUtc="2025-01-23T17:37:00Z">
        <w:r w:rsidRPr="00D8161D">
          <w:rPr>
            <w:rFonts w:ascii="Times New Roman" w:eastAsia="Times New Roman" w:hAnsi="Times New Roman" w:cs="Times New Roman"/>
            <w:b/>
            <w:bCs/>
          </w:rPr>
          <w:t>Greenhouse Experiment</w:t>
        </w:r>
      </w:ins>
    </w:p>
    <w:p w14:paraId="48BA1E27" w14:textId="77777777" w:rsidR="00FF2E1B" w:rsidRDefault="00FF2E1B" w:rsidP="00FF2E1B">
      <w:pPr>
        <w:spacing w:line="360" w:lineRule="auto"/>
        <w:jc w:val="both"/>
        <w:rPr>
          <w:ins w:id="604" w:author="Amanpreet Kaur" w:date="2025-01-23T11:37:00Z" w16du:dateUtc="2025-01-23T17:37:00Z"/>
          <w:rFonts w:ascii="Times New Roman" w:eastAsia="Times New Roman" w:hAnsi="Times New Roman" w:cs="Times New Roman"/>
        </w:rPr>
      </w:pPr>
      <w:ins w:id="605" w:author="Amanpreet Kaur" w:date="2025-01-23T11:37:00Z" w16du:dateUtc="2025-01-23T17:37:00Z">
        <w:r w:rsidRPr="00D8161D">
          <w:rPr>
            <w:rFonts w:ascii="Times New Roman" w:eastAsia="Times New Roman" w:hAnsi="Times New Roman" w:cs="Times New Roman"/>
          </w:rPr>
          <w:t xml:space="preserve">We evaluated the effects of different SCs of </w:t>
        </w:r>
        <w:proofErr w:type="spellStart"/>
        <w:r w:rsidRPr="00D8161D">
          <w:rPr>
            <w:rFonts w:ascii="Times New Roman" w:eastAsia="Times New Roman" w:hAnsi="Times New Roman" w:cs="Times New Roman"/>
            <w:i/>
            <w:iCs/>
          </w:rPr>
          <w:t>Xp</w:t>
        </w:r>
        <w:proofErr w:type="spellEnd"/>
        <w:r w:rsidRPr="00D8161D">
          <w:rPr>
            <w:rFonts w:ascii="Times New Roman" w:eastAsia="Times New Roman" w:hAnsi="Times New Roman" w:cs="Times New Roman"/>
          </w:rPr>
          <w:t xml:space="preserve"> on </w:t>
        </w:r>
        <w:proofErr w:type="gramStart"/>
        <w:r w:rsidRPr="00D8161D">
          <w:rPr>
            <w:rFonts w:ascii="Times New Roman" w:eastAsia="Times New Roman" w:hAnsi="Times New Roman" w:cs="Times New Roman"/>
          </w:rPr>
          <w:t>4-5 week old</w:t>
        </w:r>
        <w:proofErr w:type="gramEnd"/>
        <w:r w:rsidRPr="00D8161D">
          <w:rPr>
            <w:rFonts w:ascii="Times New Roman" w:eastAsia="Times New Roman" w:hAnsi="Times New Roman" w:cs="Times New Roman"/>
          </w:rPr>
          <w:t xml:space="preserve"> tomato cultivar FL47 plants grown under greenhouse conditions. Plants were dip-inoculated for approximately 30 seconds in bacterial suspensions containing 10⁶cfu/ml of representative strains from different SCs (SC3 (Xp2010), SC4 (AL57), SC5 (AL37), and SC6 (AL65)). These SCs were chosen based on their observed abundance in samples from our previous study </w:t>
        </w:r>
        <w:r>
          <w:rPr>
            <w:rFonts w:ascii="Times New Roman" w:hAnsi="Times New Roman" w:cs="Times New Roman"/>
          </w:rPr>
          <w:fldChar w:fldCharType="begin"/>
        </w:r>
        <w:r>
          <w:rPr>
            <w:rFonts w:ascii="Times New Roman" w:hAnsi="Times New Roman" w:cs="Times New Roman"/>
          </w:rPr>
          <w:instrText xml:space="preserve"> ADDIN ZOTERO_ITEM CSL_CITATION {"citationID":"jjeUVhdN","properties":{"formattedCitation":"(Newberry {\\i{}et al.}, 2020)","plainCitation":"(Newberry et al., 2020)","noteIndex":0},"citationItems":[{"id":"yQOBYZgA/RDSkDZHA","uris":["http://zotero.org/users/10053306/items/K6QEYCQU"],"itemData":{"id":"jKPra7XX/iscM1W6V","type":"article-journal","abstract":"Assessment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Pr>
            <w:rFonts w:ascii="Times New Roman" w:hAnsi="Times New Roman" w:cs="Times New Roman"/>
          </w:rPr>
          <w:fldChar w:fldCharType="separate"/>
        </w:r>
        <w:r w:rsidRPr="00D11197">
          <w:rPr>
            <w:rFonts w:ascii="Times New Roman" w:hAnsi="Times New Roman" w:cs="Times New Roman"/>
          </w:rPr>
          <w:t xml:space="preserve">(Newberry </w:t>
        </w:r>
        <w:r w:rsidRPr="00D11197">
          <w:rPr>
            <w:rFonts w:ascii="Times New Roman" w:hAnsi="Times New Roman" w:cs="Times New Roman"/>
            <w:i/>
            <w:iCs/>
          </w:rPr>
          <w:t>et al.</w:t>
        </w:r>
        <w:r w:rsidRPr="00D11197">
          <w:rPr>
            <w:rFonts w:ascii="Times New Roman" w:hAnsi="Times New Roman" w:cs="Times New Roman"/>
          </w:rPr>
          <w:t>, 2020)</w:t>
        </w:r>
        <w:r>
          <w:rPr>
            <w:rFonts w:ascii="Times New Roman" w:hAnsi="Times New Roman" w:cs="Times New Roman"/>
          </w:rPr>
          <w:fldChar w:fldCharType="end"/>
        </w:r>
        <w:r>
          <w:rPr>
            <w:rFonts w:ascii="Times New Roman" w:eastAsia="Times New Roman" w:hAnsi="Times New Roman" w:cs="Times New Roman"/>
          </w:rPr>
          <w:t xml:space="preserve">. </w:t>
        </w:r>
        <w:r w:rsidRPr="00D8161D">
          <w:rPr>
            <w:rFonts w:ascii="Times New Roman" w:eastAsia="Times New Roman" w:hAnsi="Times New Roman" w:cs="Times New Roman"/>
          </w:rPr>
          <w:t xml:space="preserve">Treatments included a control (0.01M </w:t>
        </w:r>
        <w:proofErr w:type="spellStart"/>
        <w:r w:rsidRPr="00D8161D">
          <w:rPr>
            <w:rFonts w:ascii="Times New Roman" w:eastAsia="Times New Roman" w:hAnsi="Times New Roman" w:cs="Times New Roman"/>
          </w:rPr>
          <w:t>MgSO</w:t>
        </w:r>
        <w:proofErr w:type="spellEnd"/>
        <w:r w:rsidRPr="00D8161D">
          <w:rPr>
            <w:rFonts w:ascii="Times New Roman" w:eastAsia="Times New Roman" w:hAnsi="Times New Roman" w:cs="Times New Roman"/>
          </w:rPr>
          <w:t xml:space="preserve">₄), individual inoculations with SC3, SC4, SC5, and SC6, as well as mixed co-infections of SC4 + SC3, SC5 + SC6, SC3 + SC6, SC3 + SC5, and SC3 + SC5 + SC6. All treatments were supplemented with 0.00025% </w:t>
        </w:r>
        <w:proofErr w:type="spellStart"/>
        <w:r w:rsidRPr="00D8161D">
          <w:rPr>
            <w:rFonts w:ascii="Times New Roman" w:eastAsia="Times New Roman" w:hAnsi="Times New Roman" w:cs="Times New Roman"/>
          </w:rPr>
          <w:t>Swilvet</w:t>
        </w:r>
        <w:proofErr w:type="spellEnd"/>
        <w:r w:rsidRPr="00D8161D">
          <w:rPr>
            <w:rFonts w:ascii="Times New Roman" w:eastAsia="Times New Roman" w:hAnsi="Times New Roman" w:cs="Times New Roman"/>
          </w:rPr>
          <w:t xml:space="preserve"> and replicated five times, with plants randomly arranged in the greenhouse. Plants were watered daily, and disease severity was assessed on days 7 and 14, with additional evaluations on days 9 and 12 for plants exhibiting delayed symptoms. Disease severity was measured using the Horsfall-Barratt scale</w:t>
        </w:r>
        <w:r>
          <w:rPr>
            <w:rFonts w:ascii="Times New Roman" w:eastAsia="Times New Roman" w:hAnsi="Times New Roman" w:cs="Times New Roman"/>
          </w:rPr>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{"citationID":"4o45kYQj","properties":{"formattedCitation":"(Horsfall &amp; Barratt, 1945)","plainCitation":"(Horsfall &amp; Barratt, 1945)","noteIndex":0},"citationItems":[{"id":3303,"uris":["http://zotero.org/users/10053306/items/N78BGD8F"],"itemData":{"id":3303,"type":"article-journal","container-title":"Phytopathology","page":"655","title":"An improved grading system for measuring plant diseases","volume":"35","author":[{"family":"Horsfall","given":"J. G."},{"family":"Barratt","given":"R. W."}],"issued":{"date-parts":[["1945"]]}}}],"schema":"https://github.com/citation-style-language/schema/raw/master/csl-citation.json"} </w:instrText>
        </w:r>
        <w:r>
          <w:rPr>
            <w:rFonts w:ascii="Times New Roman" w:eastAsia="Times New Roman" w:hAnsi="Times New Roman" w:cs="Times New Roman"/>
          </w:rPr>
          <w:fldChar w:fldCharType="separate"/>
        </w:r>
        <w:r>
          <w:rPr>
            <w:rFonts w:ascii="Times New Roman" w:hAnsi="Times New Roman" w:cs="Times New Roman"/>
          </w:rPr>
          <w:t xml:space="preserve">(Horsfall &amp; Barratt, </w:t>
        </w:r>
        <w:r>
          <w:rPr>
            <w:rFonts w:ascii="Times New Roman" w:hAnsi="Times New Roman" w:cs="Times New Roman"/>
          </w:rPr>
          <w:lastRenderedPageBreak/>
          <w:t>1945)</w:t>
        </w:r>
        <w:r>
          <w:rPr>
            <w:rFonts w:ascii="Times New Roman" w:eastAsia="Times New Roman" w:hAnsi="Times New Roman" w:cs="Times New Roman"/>
          </w:rPr>
          <w:fldChar w:fldCharType="end"/>
        </w:r>
        <w:r w:rsidRPr="00D8161D">
          <w:rPr>
            <w:rFonts w:ascii="Times New Roman" w:eastAsia="Times New Roman" w:hAnsi="Times New Roman" w:cs="Times New Roman"/>
          </w:rPr>
          <w:t xml:space="preserve">. To minimize bias, two observers recorded the disease severity, and the average score was used. Raw disease severity indices were then used to calculate the area under the disease progress curve (AUDPC), which correlates multiple observations of disease progression into a single value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{"citationID":"tyXaXbrD","properties":{"formattedCitation":"(Simko &amp; Piepho, 2012)","plainCitation":"(Simko &amp; Piepho, 2012)","noteIndex":0},"citationItems":[{"id":4979,"uris":["http://zotero.org/users/10053306/items/HHIBGAAT"],"itemData":{"id":4979,"type":"article-journal","abstract":"The area under the disease progress curve (AUDPC) is frequently used to combine multiple observations of disease progress into a single value. However, our analysis shows that this approach severely underestimates the effect of the first and last observation. To get a better estimate of disease progress, we have developed a new formula termed the area under the disease progress stairs (AUDPS). The AUDPS approach improves the estimation of disease progress by giving a weight closer to optimal to the first and last observations. Analysis of real data indicates that AUDPS outperforms AUDPC in most of the tested trials and may be less precise than AUDPC only when assessments in the first or last observations have a comparatively large variance. We propose using AUDPS and its standardized (sAUDPS) and relative (rAUDPS) forms when combining multiple observations from disease progress experiments into a single value.","container-title":"Phytopathology","DOI":"10.1094/PHYTO-07-11-0216","ISSN":"0031-949X","issue":"4","journalAbbreviation":"Phytopathology","language":"eng","note":"PMID: 22122266","page":"381-389","source":"PubMed","title":"The area under the disease progress stairs: calculation, advantage, and application","title-short":"The area under the disease progress stairs","volume":"102","author":[{"family":"Simko","given":"Ivan"},{"family":"Piepho","given":"Hans-Peter"}],"issued":{"date-parts":[["2012",4]]}}}],"schema":"https://github.com/citation-style-language/schema/raw/master/csl-citation.json"} </w:instrText>
        </w:r>
        <w:r>
          <w:rPr>
            <w:rFonts w:ascii="Times New Roman" w:eastAsia="Times New Roman" w:hAnsi="Times New Roman" w:cs="Times New Roman"/>
          </w:rPr>
          <w:fldChar w:fldCharType="separate"/>
        </w:r>
        <w:r>
          <w:rPr>
            <w:rFonts w:ascii="Times New Roman" w:hAnsi="Times New Roman" w:cs="Times New Roman"/>
          </w:rPr>
          <w:t>(Simko &amp; Piepho, 2012)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Pr="00D8161D">
          <w:rPr>
            <w:rFonts w:ascii="Times New Roman" w:eastAsia="Times New Roman" w:hAnsi="Times New Roman" w:cs="Times New Roman"/>
          </w:rPr>
          <w:t>AUDPC values were plotted for each treatment across seven experimental batches using the "</w:t>
        </w:r>
        <w:proofErr w:type="spellStart"/>
        <w:r w:rsidRPr="00D8161D">
          <w:rPr>
            <w:rFonts w:ascii="Times New Roman" w:eastAsia="Times New Roman" w:hAnsi="Times New Roman" w:cs="Times New Roman"/>
          </w:rPr>
          <w:t>dplyr</w:t>
        </w:r>
        <w:proofErr w:type="spellEnd"/>
        <w:r w:rsidRPr="00D8161D">
          <w:rPr>
            <w:rFonts w:ascii="Times New Roman" w:eastAsia="Times New Roman" w:hAnsi="Times New Roman" w:cs="Times New Roman"/>
          </w:rPr>
          <w:t>" package in R Studio and built linear and linear mixed-effects models using "lme4" and "</w:t>
        </w:r>
        <w:proofErr w:type="spellStart"/>
        <w:r w:rsidRPr="00D8161D">
          <w:rPr>
            <w:rFonts w:ascii="Times New Roman" w:eastAsia="Times New Roman" w:hAnsi="Times New Roman" w:cs="Times New Roman"/>
          </w:rPr>
          <w:t>lmerTest</w:t>
        </w:r>
        <w:proofErr w:type="spellEnd"/>
        <w:r w:rsidRPr="00D8161D">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{"citationID":"LLUvJ4su","properties":{"formattedCitation":"(Bates, D {\\i{}et al.}, 2007; Kuznetsova {\\i{}et al.}, 2017)","plainCitation":"(Bates, D et al., 2007; Kuznetsova et al., 2017)","noteIndex":0},"citationItems":[{"id":4818,"uris":["http://zotero.org/users/10053306/items/WFRNJB62"],"itemData":{"id":4818,"type":"software","title":"The lme4 package. R package","author":[{"literal":"Bates, D"},{"literal":"Sarkar, D"},{"literal":"Bated, M. D."},{"literal":"Matrix, L."}],"issued":{"date-parts":[["2007"]]}}},{"id":4819,"uris":["http://zotero.org/users/10053306/items/HK6ECBTE"],"itemData":{"id":4819,"type":"article-journal","abstract":"One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well.","container-title":"Journal of Statistical Software","DOI":"10.18637/jss.v082.i13","ISSN":"1548-7660","language":"en","license":"Copyright (c) 2017 Alexandra Kuznetsova, Per B. Brockhoff, Rune H. B. Christensen","page":"1-26","source":"www.jstatsoft.org","title":"lmerTest Package: Tests in Linear Mixed Effects Models","title-short":"lmerTest Package","volume":"82","author":[{"family":"Kuznetsova","given":"Alexandra"},{"family":"Brockhoff","given":"Per B."},{"family":"Christensen","given":"Rune H. B."}],"issued":{"date-parts":[["2017",12,6]]}}}],"schema":"https://github.com/citation-style-language/schema/raw/master/csl-citation.json"} </w:instrText>
        </w:r>
        <w:r>
          <w:rPr>
            <w:rFonts w:ascii="Times New Roman" w:eastAsia="Times New Roman" w:hAnsi="Times New Roman" w:cs="Times New Roman"/>
          </w:rPr>
          <w:fldChar w:fldCharType="separate"/>
        </w:r>
        <w:r w:rsidRPr="00D11197">
          <w:rPr>
            <w:rFonts w:ascii="Times New Roman" w:hAnsi="Times New Roman" w:cs="Times New Roman"/>
          </w:rPr>
          <w:t xml:space="preserve">(Bates, D </w:t>
        </w:r>
        <w:r w:rsidRPr="00D11197">
          <w:rPr>
            <w:rFonts w:ascii="Times New Roman" w:hAnsi="Times New Roman" w:cs="Times New Roman"/>
            <w:i/>
            <w:iCs/>
          </w:rPr>
          <w:t>et al.</w:t>
        </w:r>
        <w:r w:rsidRPr="00D11197">
          <w:rPr>
            <w:rFonts w:ascii="Times New Roman" w:hAnsi="Times New Roman" w:cs="Times New Roman"/>
          </w:rPr>
          <w:t xml:space="preserve">, 2007; Kuznetsova </w:t>
        </w:r>
        <w:r w:rsidRPr="00D11197">
          <w:rPr>
            <w:rFonts w:ascii="Times New Roman" w:hAnsi="Times New Roman" w:cs="Times New Roman"/>
            <w:i/>
            <w:iCs/>
          </w:rPr>
          <w:t>et al.</w:t>
        </w:r>
        <w:r w:rsidRPr="00D11197">
          <w:rPr>
            <w:rFonts w:ascii="Times New Roman" w:hAnsi="Times New Roman" w:cs="Times New Roman"/>
          </w:rPr>
          <w:t>, 2017)</w:t>
        </w:r>
        <w:r>
          <w:rPr>
            <w:rFonts w:ascii="Times New Roman" w:eastAsia="Times New Roman" w:hAnsi="Times New Roman" w:cs="Times New Roman"/>
          </w:rPr>
          <w:fldChar w:fldCharType="end"/>
        </w:r>
        <w:r w:rsidRPr="00D8161D">
          <w:rPr>
            <w:rFonts w:ascii="Times New Roman" w:eastAsia="Times New Roman" w:hAnsi="Times New Roman" w:cs="Times New Roman"/>
          </w:rPr>
          <w:t xml:space="preserve">. For individual strains a generalized linear hypothesis test was used while for multiple comparisons Tukey’s method was used. Linear mixed effect models were used to assess the development of disease severity slopes across treatments.  </w:t>
        </w:r>
      </w:ins>
    </w:p>
    <w:p w14:paraId="13388E9F" w14:textId="77777777" w:rsidR="00633067" w:rsidRDefault="00633067">
      <w:pPr>
        <w:spacing w:line="360" w:lineRule="auto"/>
        <w:jc w:val="both"/>
        <w:rPr>
          <w:rFonts w:ascii="Times New Roman" w:eastAsia="Arial" w:hAnsi="Times New Roman" w:cs="Times New Roman"/>
        </w:rPr>
        <w:pPrChange w:id="606" w:author="Amanpreet Kaur" w:date="2025-01-23T10:44:00Z" w16du:dateUtc="2025-01-23T16:44:00Z">
          <w:pPr>
            <w:spacing w:line="480" w:lineRule="auto"/>
            <w:jc w:val="both"/>
          </w:pPr>
        </w:pPrChange>
      </w:pPr>
    </w:p>
    <w:p w14:paraId="1ACEBD26" w14:textId="028CDAAD" w:rsidR="00B10A9C" w:rsidRPr="00B10A9C" w:rsidRDefault="006C62F6">
      <w:pPr>
        <w:pStyle w:val="ListParagraph"/>
        <w:numPr>
          <w:ilvl w:val="0"/>
          <w:numId w:val="4"/>
        </w:numPr>
        <w:spacing w:line="360" w:lineRule="auto"/>
        <w:ind w:left="0" w:hanging="270"/>
        <w:jc w:val="both"/>
        <w:rPr>
          <w:rFonts w:ascii="Times New Roman" w:eastAsia="Arial" w:hAnsi="Times New Roman" w:cs="Times New Roman"/>
          <w:rPrChange w:id="607" w:author="Amanpreet Kaur" w:date="2025-01-23T10:53:00Z" w16du:dateUtc="2025-01-23T16:53:00Z">
            <w:rPr/>
          </w:rPrChange>
        </w:rPr>
        <w:pPrChange w:id="608" w:author="Amanpreet Kaur" w:date="2025-01-23T10:44:00Z" w16du:dateUtc="2025-01-23T16:44:00Z">
          <w:pPr>
            <w:spacing w:line="480" w:lineRule="auto"/>
            <w:jc w:val="both"/>
          </w:pPr>
        </w:pPrChange>
      </w:pPr>
      <w:del w:id="609" w:author="Amanpreet Kaur" w:date="2025-01-23T10:53:00Z" w16du:dateUtc="2025-01-23T16:53:00Z">
        <w:r w:rsidRPr="00C06220" w:rsidDel="00B10A9C">
          <w:rPr>
            <w:rFonts w:ascii="Times New Roman" w:hAnsi="Times New Roman" w:cs="Times New Roman"/>
            <w:b/>
            <w:bCs/>
          </w:rPr>
          <w:delText>Results</w:delText>
        </w:r>
        <w:bookmarkEnd w:id="1"/>
        <w:r w:rsidRPr="00C06220" w:rsidDel="00B10A9C">
          <w:rPr>
            <w:rFonts w:ascii="Times New Roman" w:hAnsi="Times New Roman" w:cs="Times New Roman"/>
            <w:b/>
            <w:bCs/>
          </w:rPr>
          <w:delText xml:space="preserve"> </w:delText>
        </w:r>
      </w:del>
      <w:ins w:id="610" w:author="Amanpreet Kaur" w:date="2025-01-23T10:53:00Z" w16du:dateUtc="2025-01-23T16:53:00Z">
        <w:r w:rsidR="00B10A9C">
          <w:rPr>
            <w:rFonts w:ascii="Times New Roman" w:hAnsi="Times New Roman" w:cs="Times New Roman"/>
            <w:b/>
            <w:bCs/>
          </w:rPr>
          <w:t>Results</w:t>
        </w:r>
      </w:ins>
    </w:p>
    <w:p w14:paraId="242E76F0" w14:textId="3A0DDD3E" w:rsidR="006C62F6" w:rsidRPr="00F10513" w:rsidRDefault="006C62F6">
      <w:pPr>
        <w:spacing w:line="360" w:lineRule="auto"/>
        <w:jc w:val="both"/>
        <w:rPr>
          <w:rFonts w:ascii="Times New Roman" w:hAnsi="Times New Roman" w:cs="Times New Roman"/>
          <w:b/>
          <w:bCs/>
        </w:rPr>
        <w:pPrChange w:id="611" w:author="Amanpreet Kaur" w:date="2025-01-23T10:44:00Z" w16du:dateUtc="2025-01-23T16:44:00Z">
          <w:pPr>
            <w:spacing w:line="480" w:lineRule="auto"/>
            <w:jc w:val="both"/>
          </w:pPr>
        </w:pPrChange>
      </w:pPr>
      <w:r w:rsidRPr="00F10513">
        <w:rPr>
          <w:rFonts w:ascii="Times New Roman" w:hAnsi="Times New Roman" w:cs="Times New Roman"/>
          <w:b/>
          <w:bCs/>
        </w:rPr>
        <w:t>Varying levels of BLS disease</w:t>
      </w:r>
      <w:r w:rsidR="00145F37">
        <w:rPr>
          <w:rFonts w:ascii="Times New Roman" w:hAnsi="Times New Roman" w:cs="Times New Roman"/>
          <w:b/>
          <w:bCs/>
        </w:rPr>
        <w:t xml:space="preserve"> severity</w:t>
      </w:r>
      <w:r w:rsidRPr="00F10513">
        <w:rPr>
          <w:rFonts w:ascii="Times New Roman" w:hAnsi="Times New Roman" w:cs="Times New Roman"/>
          <w:b/>
          <w:bCs/>
        </w:rPr>
        <w:t xml:space="preserve"> </w:t>
      </w:r>
      <w:r w:rsidR="00F1011D">
        <w:rPr>
          <w:rFonts w:ascii="Times New Roman" w:hAnsi="Times New Roman" w:cs="Times New Roman"/>
          <w:b/>
          <w:bCs/>
        </w:rPr>
        <w:t>exist with</w:t>
      </w:r>
      <w:r w:rsidRPr="00F10513">
        <w:rPr>
          <w:rFonts w:ascii="Times New Roman" w:hAnsi="Times New Roman" w:cs="Times New Roman"/>
          <w:b/>
          <w:bCs/>
        </w:rPr>
        <w:t xml:space="preserve">in the </w:t>
      </w:r>
      <w:r w:rsidR="00F1011D">
        <w:rPr>
          <w:rFonts w:ascii="Times New Roman" w:hAnsi="Times New Roman" w:cs="Times New Roman"/>
          <w:b/>
          <w:bCs/>
        </w:rPr>
        <w:t>S</w:t>
      </w:r>
      <w:r w:rsidR="0009248A" w:rsidRPr="00F10513">
        <w:rPr>
          <w:rFonts w:ascii="Times New Roman" w:hAnsi="Times New Roman" w:cs="Times New Roman"/>
          <w:b/>
          <w:bCs/>
        </w:rPr>
        <w:t xml:space="preserve">outheastern US </w:t>
      </w:r>
    </w:p>
    <w:p w14:paraId="43A191D4" w14:textId="6F440AA2" w:rsidR="006C62F6" w:rsidRPr="00F10513" w:rsidRDefault="6D55F502">
      <w:pPr>
        <w:spacing w:line="360" w:lineRule="auto"/>
        <w:jc w:val="both"/>
        <w:rPr>
          <w:rFonts w:ascii="Times New Roman" w:hAnsi="Times New Roman" w:cs="Times New Roman"/>
        </w:rPr>
        <w:pPrChange w:id="612" w:author="Amanpreet Kaur" w:date="2025-01-23T10:44:00Z" w16du:dateUtc="2025-01-23T16:44:00Z">
          <w:pPr>
            <w:spacing w:line="480" w:lineRule="auto"/>
            <w:jc w:val="both"/>
          </w:pPr>
        </w:pPrChange>
      </w:pPr>
      <w:r w:rsidRPr="6D55F502">
        <w:rPr>
          <w:rFonts w:ascii="Times New Roman" w:hAnsi="Times New Roman" w:cs="Times New Roman"/>
          <w:color w:val="000000" w:themeColor="text1"/>
        </w:rPr>
        <w:t xml:space="preserve">A total of </w:t>
      </w:r>
      <w:r w:rsidR="009748D2">
        <w:rPr>
          <w:rFonts w:ascii="Times New Roman" w:hAnsi="Times New Roman" w:cs="Times New Roman"/>
          <w:color w:val="000000" w:themeColor="text1"/>
        </w:rPr>
        <w:t>66</w:t>
      </w:r>
      <w:r w:rsidRPr="6D55F502">
        <w:rPr>
          <w:rFonts w:ascii="Times New Roman" w:hAnsi="Times New Roman" w:cs="Times New Roman"/>
          <w:color w:val="000000" w:themeColor="text1"/>
        </w:rPr>
        <w:t xml:space="preserve"> tomato </w:t>
      </w:r>
      <w:proofErr w:type="spellStart"/>
      <w:r w:rsidRPr="6D55F502">
        <w:rPr>
          <w:rFonts w:ascii="Times New Roman" w:hAnsi="Times New Roman" w:cs="Times New Roman"/>
          <w:color w:val="000000" w:themeColor="text1"/>
        </w:rPr>
        <w:t>phyllosphere</w:t>
      </w:r>
      <w:proofErr w:type="spellEnd"/>
      <w:r w:rsidRPr="6D55F502">
        <w:rPr>
          <w:rFonts w:ascii="Times New Roman" w:hAnsi="Times New Roman" w:cs="Times New Roman"/>
          <w:color w:val="000000" w:themeColor="text1"/>
        </w:rPr>
        <w:t xml:space="preserve"> samples were gathered over three years (2020-2022) from Alabama, Georgia, North Carolina, and South Carolina </w:t>
      </w:r>
      <w:r w:rsidRPr="005D5FDB">
        <w:rPr>
          <w:rFonts w:ascii="Times New Roman" w:hAnsi="Times New Roman" w:cs="Times New Roman"/>
          <w:color w:val="000000" w:themeColor="text1"/>
        </w:rPr>
        <w:t>(</w:t>
      </w:r>
      <w:r w:rsidR="00374926">
        <w:rPr>
          <w:rFonts w:ascii="Times New Roman" w:hAnsi="Times New Roman" w:cs="Times New Roman"/>
          <w:color w:val="000000" w:themeColor="text1"/>
        </w:rPr>
        <w:t>Figure</w:t>
      </w:r>
      <w:r w:rsidRPr="005D5FDB">
        <w:rPr>
          <w:rFonts w:ascii="Times New Roman" w:hAnsi="Times New Roman" w:cs="Times New Roman"/>
          <w:color w:val="000000" w:themeColor="text1"/>
        </w:rPr>
        <w:t xml:space="preserve"> </w:t>
      </w:r>
      <w:ins w:id="613" w:author="Amanpreet Kaur" w:date="2025-01-23T20:58:00Z" w16du:dateUtc="2025-01-24T02:58:00Z">
        <w:r w:rsidR="00B41A3D">
          <w:rPr>
            <w:rFonts w:ascii="Times New Roman" w:hAnsi="Times New Roman" w:cs="Times New Roman"/>
            <w:color w:val="000000" w:themeColor="text1"/>
          </w:rPr>
          <w:t>2</w:t>
        </w:r>
      </w:ins>
      <w:del w:id="614" w:author="Amanpreet Kaur" w:date="2025-01-23T20:58:00Z" w16du:dateUtc="2025-01-24T02:58:00Z">
        <w:r w:rsidRPr="005D5FDB" w:rsidDel="00B41A3D">
          <w:rPr>
            <w:rFonts w:ascii="Times New Roman" w:hAnsi="Times New Roman" w:cs="Times New Roman"/>
            <w:color w:val="000000" w:themeColor="text1"/>
          </w:rPr>
          <w:delText>1</w:delText>
        </w:r>
      </w:del>
      <w:r w:rsidRPr="005D5FDB">
        <w:rPr>
          <w:rFonts w:ascii="Times New Roman" w:hAnsi="Times New Roman" w:cs="Times New Roman"/>
          <w:color w:val="000000" w:themeColor="text1"/>
        </w:rPr>
        <w:t>A</w:t>
      </w:r>
      <w:r w:rsidR="005D5FDB" w:rsidRPr="005D5FDB">
        <w:rPr>
          <w:rFonts w:ascii="Times New Roman" w:hAnsi="Times New Roman" w:cs="Times New Roman"/>
          <w:color w:val="000000" w:themeColor="text1"/>
        </w:rPr>
        <w:t>;</w:t>
      </w:r>
      <w:r w:rsidRPr="005D5FDB">
        <w:rPr>
          <w:rFonts w:ascii="Times New Roman" w:hAnsi="Times New Roman" w:cs="Times New Roman"/>
          <w:color w:val="000000" w:themeColor="text1"/>
        </w:rPr>
        <w:t xml:space="preserve"> S</w:t>
      </w:r>
      <w:r w:rsidR="005D5FDB" w:rsidRPr="005D5FDB">
        <w:rPr>
          <w:rFonts w:ascii="Times New Roman" w:hAnsi="Times New Roman" w:cs="Times New Roman"/>
          <w:color w:val="000000" w:themeColor="text1"/>
        </w:rPr>
        <w:t>1</w:t>
      </w:r>
      <w:r w:rsidR="00A93802">
        <w:rPr>
          <w:rFonts w:ascii="Times New Roman" w:hAnsi="Times New Roman" w:cs="Times New Roman"/>
          <w:color w:val="000000" w:themeColor="text1"/>
        </w:rPr>
        <w:t>A</w:t>
      </w:r>
      <w:r w:rsidR="005D5FDB" w:rsidRPr="005D5FDB">
        <w:rPr>
          <w:rFonts w:ascii="Times New Roman" w:hAnsi="Times New Roman" w:cs="Times New Roman"/>
          <w:color w:val="000000" w:themeColor="text1"/>
        </w:rPr>
        <w:t xml:space="preserve"> Table</w:t>
      </w:r>
      <w:r w:rsidRPr="6D55F502">
        <w:rPr>
          <w:rFonts w:ascii="Times New Roman" w:hAnsi="Times New Roman" w:cs="Times New Roman"/>
          <w:color w:val="000000" w:themeColor="text1"/>
        </w:rPr>
        <w:t xml:space="preserve">). The sampling method was determined based on the field size and the amount of disease present </w:t>
      </w:r>
      <w:r w:rsidRPr="005D5FDB">
        <w:rPr>
          <w:rFonts w:ascii="Times New Roman" w:hAnsi="Times New Roman" w:cs="Times New Roman"/>
          <w:color w:val="000000" w:themeColor="text1"/>
        </w:rPr>
        <w:t>(</w:t>
      </w:r>
      <w:r w:rsidR="00374926">
        <w:rPr>
          <w:rFonts w:ascii="Times New Roman" w:hAnsi="Times New Roman" w:cs="Times New Roman"/>
          <w:color w:val="000000" w:themeColor="text1"/>
        </w:rPr>
        <w:t>Figure</w:t>
      </w:r>
      <w:r w:rsidRPr="005D5FDB">
        <w:rPr>
          <w:rFonts w:ascii="Times New Roman" w:hAnsi="Times New Roman" w:cs="Times New Roman"/>
          <w:color w:val="000000" w:themeColor="text1"/>
        </w:rPr>
        <w:t xml:space="preserve"> </w:t>
      </w:r>
      <w:ins w:id="615" w:author="Amanpreet Kaur" w:date="2025-01-23T20:58:00Z" w16du:dateUtc="2025-01-24T02:58:00Z">
        <w:r w:rsidR="00B41A3D">
          <w:rPr>
            <w:rFonts w:ascii="Times New Roman" w:hAnsi="Times New Roman" w:cs="Times New Roman"/>
            <w:color w:val="000000" w:themeColor="text1"/>
          </w:rPr>
          <w:t>2</w:t>
        </w:r>
      </w:ins>
      <w:del w:id="616" w:author="Amanpreet Kaur" w:date="2025-01-23T20:58:00Z" w16du:dateUtc="2025-01-24T02:58:00Z">
        <w:r w:rsidRPr="005D5FDB" w:rsidDel="00B41A3D">
          <w:rPr>
            <w:rFonts w:ascii="Times New Roman" w:hAnsi="Times New Roman" w:cs="Times New Roman"/>
            <w:color w:val="000000" w:themeColor="text1"/>
          </w:rPr>
          <w:delText>1</w:delText>
        </w:r>
      </w:del>
      <w:r w:rsidRPr="005D5FDB">
        <w:rPr>
          <w:rFonts w:ascii="Times New Roman" w:hAnsi="Times New Roman" w:cs="Times New Roman"/>
          <w:color w:val="000000" w:themeColor="text1"/>
        </w:rPr>
        <w:t>B)</w:t>
      </w:r>
      <w:r w:rsidRPr="6D55F502">
        <w:rPr>
          <w:rFonts w:ascii="Times New Roman" w:hAnsi="Times New Roman" w:cs="Times New Roman"/>
          <w:color w:val="000000" w:themeColor="text1"/>
        </w:rPr>
        <w:t xml:space="preserve">. Metagenomic DNA from the leaf samples was subjected to shotgun metagenomics to obtain a high-resolution pathogen population structure in the southeastern US. Apart from </w:t>
      </w:r>
      <w:r w:rsidR="004F5E8F">
        <w:rPr>
          <w:rFonts w:ascii="Times New Roman" w:hAnsi="Times New Roman" w:cs="Times New Roman"/>
          <w:color w:val="000000" w:themeColor="text1"/>
        </w:rPr>
        <w:t>five</w:t>
      </w:r>
      <w:r w:rsidR="004F5E8F" w:rsidRPr="6D55F502">
        <w:rPr>
          <w:rFonts w:ascii="Times New Roman" w:hAnsi="Times New Roman" w:cs="Times New Roman"/>
          <w:color w:val="000000" w:themeColor="text1"/>
        </w:rPr>
        <w:t xml:space="preserve"> </w:t>
      </w:r>
      <w:r w:rsidRPr="6D55F502">
        <w:rPr>
          <w:rFonts w:ascii="Times New Roman" w:hAnsi="Times New Roman" w:cs="Times New Roman"/>
          <w:color w:val="000000" w:themeColor="text1"/>
        </w:rPr>
        <w:t>samples showing no BLS symptoms, the sampled fields showed variable levels of disease severity</w:t>
      </w:r>
      <w:r w:rsidR="00A93802">
        <w:rPr>
          <w:rFonts w:ascii="Times New Roman" w:hAnsi="Times New Roman" w:cs="Times New Roman"/>
          <w:color w:val="000000" w:themeColor="text1"/>
        </w:rPr>
        <w:t xml:space="preserve"> (S1B Table)</w:t>
      </w:r>
      <w:r w:rsidR="0035064F">
        <w:rPr>
          <w:rFonts w:ascii="Times New Roman" w:hAnsi="Times New Roman" w:cs="Times New Roman"/>
          <w:color w:val="000000" w:themeColor="text1"/>
        </w:rPr>
        <w:t xml:space="preserve"> across consistently sampled individual fields </w:t>
      </w:r>
      <w:r w:rsidR="0035064F" w:rsidRPr="005D5FDB">
        <w:rPr>
          <w:rFonts w:ascii="Times New Roman" w:hAnsi="Times New Roman" w:cs="Times New Roman"/>
          <w:color w:val="000000" w:themeColor="text1"/>
        </w:rPr>
        <w:t>(S1</w:t>
      </w:r>
      <w:r w:rsidR="005D5FDB" w:rsidRPr="005D5FDB">
        <w:rPr>
          <w:rFonts w:ascii="Times New Roman" w:hAnsi="Times New Roman" w:cs="Times New Roman"/>
          <w:color w:val="000000" w:themeColor="text1"/>
        </w:rPr>
        <w:t xml:space="preserve"> </w:t>
      </w:r>
      <w:r w:rsidR="00374926">
        <w:rPr>
          <w:rFonts w:ascii="Times New Roman" w:hAnsi="Times New Roman" w:cs="Times New Roman"/>
          <w:color w:val="000000" w:themeColor="text1"/>
        </w:rPr>
        <w:t>Figure</w:t>
      </w:r>
      <w:r w:rsidR="0035064F" w:rsidRPr="005D5FDB">
        <w:rPr>
          <w:rFonts w:ascii="Times New Roman" w:hAnsi="Times New Roman" w:cs="Times New Roman"/>
          <w:color w:val="000000" w:themeColor="text1"/>
        </w:rPr>
        <w:t>),</w:t>
      </w:r>
      <w:r w:rsidRPr="6D55F502">
        <w:rPr>
          <w:rFonts w:ascii="Times New Roman" w:hAnsi="Times New Roman" w:cs="Times New Roman"/>
          <w:color w:val="000000" w:themeColor="text1"/>
        </w:rPr>
        <w:t xml:space="preserve"> across the season and within and across states (</w:t>
      </w:r>
      <w:r w:rsidR="00374926">
        <w:rPr>
          <w:rFonts w:ascii="Times New Roman" w:hAnsi="Times New Roman" w:cs="Times New Roman"/>
          <w:color w:val="000000" w:themeColor="text1"/>
        </w:rPr>
        <w:t xml:space="preserve">Figures </w:t>
      </w:r>
      <w:ins w:id="617" w:author="Amanpreet Kaur" w:date="2025-01-23T20:58:00Z" w16du:dateUtc="2025-01-24T02:58:00Z">
        <w:r w:rsidR="00B41A3D">
          <w:rPr>
            <w:rFonts w:ascii="Times New Roman" w:hAnsi="Times New Roman" w:cs="Times New Roman"/>
            <w:color w:val="000000" w:themeColor="text1"/>
          </w:rPr>
          <w:t>2</w:t>
        </w:r>
      </w:ins>
      <w:del w:id="618" w:author="Amanpreet Kaur" w:date="2025-01-23T20:58:00Z" w16du:dateUtc="2025-01-24T02:58:00Z">
        <w:r w:rsidRPr="6D55F502" w:rsidDel="00B41A3D">
          <w:rPr>
            <w:rFonts w:ascii="Times New Roman" w:hAnsi="Times New Roman" w:cs="Times New Roman"/>
            <w:color w:val="000000" w:themeColor="text1"/>
          </w:rPr>
          <w:delText>1</w:delText>
        </w:r>
      </w:del>
      <w:r w:rsidRPr="6D55F502">
        <w:rPr>
          <w:rFonts w:ascii="Times New Roman" w:hAnsi="Times New Roman" w:cs="Times New Roman"/>
          <w:color w:val="000000" w:themeColor="text1"/>
        </w:rPr>
        <w:t>C</w:t>
      </w:r>
      <w:r w:rsidR="00075661">
        <w:rPr>
          <w:rFonts w:ascii="Times New Roman" w:hAnsi="Times New Roman" w:cs="Times New Roman"/>
          <w:color w:val="000000" w:themeColor="text1"/>
        </w:rPr>
        <w:t xml:space="preserve"> and</w:t>
      </w:r>
      <w:r w:rsidR="003D5ED9">
        <w:rPr>
          <w:rFonts w:ascii="Times New Roman" w:hAnsi="Times New Roman" w:cs="Times New Roman"/>
          <w:color w:val="000000" w:themeColor="text1"/>
        </w:rPr>
        <w:t xml:space="preserve"> S2A</w:t>
      </w:r>
      <w:r w:rsidRPr="6D55F502">
        <w:rPr>
          <w:rFonts w:ascii="Times New Roman" w:hAnsi="Times New Roman" w:cs="Times New Roman"/>
          <w:color w:val="000000" w:themeColor="text1"/>
        </w:rPr>
        <w:t>). We observed that average disease severity in samples from Alabama was lower</w:t>
      </w:r>
      <w:r w:rsidR="00453932">
        <w:rPr>
          <w:rFonts w:ascii="Times New Roman" w:hAnsi="Times New Roman" w:cs="Times New Roman"/>
          <w:color w:val="000000" w:themeColor="text1"/>
        </w:rPr>
        <w:t xml:space="preserve"> </w:t>
      </w:r>
      <w:r w:rsidRPr="6D55F502">
        <w:rPr>
          <w:rFonts w:ascii="Times New Roman" w:hAnsi="Times New Roman" w:cs="Times New Roman"/>
          <w:color w:val="000000" w:themeColor="text1"/>
        </w:rPr>
        <w:t xml:space="preserve">during mid-season compared to other states. </w:t>
      </w:r>
      <w:r w:rsidR="009778FA">
        <w:rPr>
          <w:rFonts w:ascii="Times New Roman" w:hAnsi="Times New Roman" w:cs="Times New Roman"/>
          <w:color w:val="000000" w:themeColor="text1"/>
        </w:rPr>
        <w:t>But</w:t>
      </w:r>
      <w:r w:rsidRPr="6D55F502">
        <w:rPr>
          <w:rFonts w:ascii="Times New Roman" w:hAnsi="Times New Roman" w:cs="Times New Roman"/>
          <w:color w:val="000000" w:themeColor="text1"/>
        </w:rPr>
        <w:t xml:space="preserve"> the average disease severity during the end season was higher in Alabama compared to other states (</w:t>
      </w:r>
      <w:r w:rsidR="00374926">
        <w:rPr>
          <w:rFonts w:ascii="Times New Roman" w:hAnsi="Times New Roman" w:cs="Times New Roman"/>
          <w:color w:val="000000" w:themeColor="text1"/>
        </w:rPr>
        <w:t xml:space="preserve">Figures </w:t>
      </w:r>
      <w:ins w:id="619" w:author="Amanpreet Kaur" w:date="2025-01-23T20:58:00Z" w16du:dateUtc="2025-01-24T02:58:00Z">
        <w:r w:rsidR="00B41A3D">
          <w:rPr>
            <w:rFonts w:ascii="Times New Roman" w:hAnsi="Times New Roman" w:cs="Times New Roman"/>
            <w:color w:val="000000" w:themeColor="text1"/>
          </w:rPr>
          <w:t>2</w:t>
        </w:r>
      </w:ins>
      <w:del w:id="620" w:author="Amanpreet Kaur" w:date="2025-01-23T20:58:00Z" w16du:dateUtc="2025-01-24T02:58:00Z">
        <w:r w:rsidRPr="6D55F502" w:rsidDel="00B41A3D">
          <w:rPr>
            <w:rFonts w:ascii="Times New Roman" w:hAnsi="Times New Roman" w:cs="Times New Roman"/>
            <w:color w:val="000000" w:themeColor="text1"/>
          </w:rPr>
          <w:delText>1</w:delText>
        </w:r>
      </w:del>
      <w:r w:rsidRPr="6D55F502">
        <w:rPr>
          <w:rFonts w:ascii="Times New Roman" w:hAnsi="Times New Roman" w:cs="Times New Roman"/>
          <w:color w:val="000000" w:themeColor="text1"/>
        </w:rPr>
        <w:t>C</w:t>
      </w:r>
      <w:r w:rsidR="00075661">
        <w:rPr>
          <w:rFonts w:ascii="Times New Roman" w:hAnsi="Times New Roman" w:cs="Times New Roman"/>
          <w:color w:val="000000" w:themeColor="text1"/>
        </w:rPr>
        <w:t xml:space="preserve"> and</w:t>
      </w:r>
      <w:r w:rsidR="003D5ED9">
        <w:rPr>
          <w:rFonts w:ascii="Times New Roman" w:hAnsi="Times New Roman" w:cs="Times New Roman"/>
          <w:color w:val="000000" w:themeColor="text1"/>
        </w:rPr>
        <w:t xml:space="preserve"> S2A</w:t>
      </w:r>
      <w:r w:rsidRPr="6D55F502">
        <w:rPr>
          <w:rFonts w:ascii="Times New Roman" w:hAnsi="Times New Roman" w:cs="Times New Roman"/>
          <w:color w:val="000000" w:themeColor="text1"/>
        </w:rPr>
        <w:t>). However, disease severity was not consistently higher as the season progressed, as seen with samples from Georgia and South Carolina (</w:t>
      </w:r>
      <w:r w:rsidR="00374926">
        <w:rPr>
          <w:rFonts w:ascii="Times New Roman" w:hAnsi="Times New Roman" w:cs="Times New Roman"/>
          <w:color w:val="000000" w:themeColor="text1"/>
        </w:rPr>
        <w:t xml:space="preserve">Figures </w:t>
      </w:r>
      <w:ins w:id="621" w:author="Amanpreet Kaur" w:date="2025-01-23T20:58:00Z" w16du:dateUtc="2025-01-24T02:58:00Z">
        <w:r w:rsidR="00B41A3D">
          <w:rPr>
            <w:rFonts w:ascii="Times New Roman" w:hAnsi="Times New Roman" w:cs="Times New Roman"/>
            <w:color w:val="000000" w:themeColor="text1"/>
          </w:rPr>
          <w:t>2</w:t>
        </w:r>
      </w:ins>
      <w:del w:id="622" w:author="Amanpreet Kaur" w:date="2025-01-23T20:58:00Z" w16du:dateUtc="2025-01-24T02:58:00Z">
        <w:r w:rsidRPr="6D55F502" w:rsidDel="00B41A3D">
          <w:rPr>
            <w:rFonts w:ascii="Times New Roman" w:hAnsi="Times New Roman" w:cs="Times New Roman"/>
            <w:color w:val="000000" w:themeColor="text1"/>
          </w:rPr>
          <w:delText>1</w:delText>
        </w:r>
      </w:del>
      <w:r w:rsidRPr="6D55F502">
        <w:rPr>
          <w:rFonts w:ascii="Times New Roman" w:hAnsi="Times New Roman" w:cs="Times New Roman"/>
          <w:color w:val="000000" w:themeColor="text1"/>
        </w:rPr>
        <w:t>C</w:t>
      </w:r>
      <w:r w:rsidR="00075661">
        <w:rPr>
          <w:rFonts w:ascii="Times New Roman" w:hAnsi="Times New Roman" w:cs="Times New Roman"/>
          <w:color w:val="000000" w:themeColor="text1"/>
        </w:rPr>
        <w:t xml:space="preserve"> and</w:t>
      </w:r>
      <w:r w:rsidR="005D5FDB">
        <w:rPr>
          <w:rFonts w:ascii="Times New Roman" w:hAnsi="Times New Roman" w:cs="Times New Roman"/>
          <w:color w:val="000000" w:themeColor="text1"/>
        </w:rPr>
        <w:t xml:space="preserve"> </w:t>
      </w:r>
      <w:r w:rsidR="003D5ED9">
        <w:rPr>
          <w:rFonts w:ascii="Times New Roman" w:hAnsi="Times New Roman" w:cs="Times New Roman"/>
          <w:color w:val="000000" w:themeColor="text1"/>
        </w:rPr>
        <w:t>S2A</w:t>
      </w:r>
      <w:r w:rsidRPr="6D55F502">
        <w:rPr>
          <w:rFonts w:ascii="Times New Roman" w:hAnsi="Times New Roman" w:cs="Times New Roman"/>
          <w:color w:val="000000" w:themeColor="text1"/>
        </w:rPr>
        <w:t xml:space="preserve">). We used the SNV profiling method, </w:t>
      </w:r>
      <w:proofErr w:type="spellStart"/>
      <w:r w:rsidRPr="6D55F502">
        <w:rPr>
          <w:rFonts w:ascii="Times New Roman" w:hAnsi="Times New Roman" w:cs="Times New Roman"/>
          <w:color w:val="000000" w:themeColor="text1"/>
        </w:rPr>
        <w:t>strainEST</w:t>
      </w:r>
      <w:proofErr w:type="spellEnd"/>
      <w:r w:rsidRPr="6D55F502">
        <w:rPr>
          <w:rFonts w:ascii="Times New Roman" w:hAnsi="Times New Roman" w:cs="Times New Roman"/>
          <w:color w:val="000000" w:themeColor="text1"/>
        </w:rPr>
        <w:t>, to detect pathogen</w:t>
      </w:r>
      <w:r w:rsidR="00E61DD4">
        <w:rPr>
          <w:rFonts w:ascii="Times New Roman" w:hAnsi="Times New Roman" w:cs="Times New Roman"/>
          <w:color w:val="000000" w:themeColor="text1"/>
        </w:rPr>
        <w:t xml:space="preserve"> lineages</w:t>
      </w:r>
      <w:r w:rsidRPr="6D55F502">
        <w:rPr>
          <w:rFonts w:ascii="Times New Roman" w:hAnsi="Times New Roman" w:cs="Times New Roman"/>
          <w:color w:val="000000" w:themeColor="text1"/>
        </w:rPr>
        <w:t xml:space="preserve"> </w:t>
      </w:r>
      <w:r w:rsidR="00C4377B">
        <w:rPr>
          <w:rFonts w:ascii="Times New Roman" w:hAnsi="Times New Roman" w:cs="Times New Roman"/>
          <w:color w:val="000000" w:themeColor="text1"/>
        </w:rPr>
        <w:t xml:space="preserve">at finer resolution including those with </w:t>
      </w:r>
      <w:r w:rsidRPr="6D55F502">
        <w:rPr>
          <w:rFonts w:ascii="Times New Roman" w:hAnsi="Times New Roman" w:cs="Times New Roman"/>
          <w:color w:val="000000" w:themeColor="text1"/>
        </w:rPr>
        <w:t xml:space="preserve">low abundance levels. For this, we screened metagenomic reads for the presence of BLS pathogenic species, </w:t>
      </w:r>
      <w:proofErr w:type="spellStart"/>
      <w:r w:rsidRPr="6D55F502">
        <w:rPr>
          <w:rFonts w:ascii="Times New Roman" w:hAnsi="Times New Roman" w:cs="Times New Roman"/>
          <w:i/>
          <w:iCs/>
          <w:color w:val="000000" w:themeColor="text1"/>
        </w:rPr>
        <w:t>Xp</w:t>
      </w:r>
      <w:proofErr w:type="spellEnd"/>
      <w:r w:rsidRPr="6D55F502">
        <w:rPr>
          <w:rFonts w:ascii="Times New Roman" w:hAnsi="Times New Roman" w:cs="Times New Roman"/>
          <w:color w:val="000000" w:themeColor="text1"/>
        </w:rPr>
        <w:t xml:space="preserve">, </w:t>
      </w:r>
      <w:proofErr w:type="spellStart"/>
      <w:r w:rsidRPr="6D55F502">
        <w:rPr>
          <w:rFonts w:ascii="Times New Roman" w:hAnsi="Times New Roman" w:cs="Times New Roman"/>
          <w:i/>
          <w:iCs/>
          <w:color w:val="000000" w:themeColor="text1"/>
        </w:rPr>
        <w:t>Xeu</w:t>
      </w:r>
      <w:proofErr w:type="spellEnd"/>
      <w:r w:rsidR="004F5E8F">
        <w:rPr>
          <w:rFonts w:ascii="Times New Roman" w:hAnsi="Times New Roman" w:cs="Times New Roman"/>
          <w:i/>
          <w:iCs/>
          <w:color w:val="000000" w:themeColor="text1"/>
        </w:rPr>
        <w:t xml:space="preserve"> (</w:t>
      </w:r>
      <w:proofErr w:type="spellStart"/>
      <w:r w:rsidR="004F5E8F">
        <w:rPr>
          <w:rFonts w:ascii="Times New Roman" w:hAnsi="Times New Roman" w:cs="Times New Roman"/>
          <w:i/>
          <w:iCs/>
          <w:color w:val="000000" w:themeColor="text1"/>
        </w:rPr>
        <w:t>Xanthmonas</w:t>
      </w:r>
      <w:proofErr w:type="spellEnd"/>
      <w:r w:rsidR="004F5E8F">
        <w:rPr>
          <w:rFonts w:ascii="Times New Roman" w:hAnsi="Times New Roman" w:cs="Times New Roman"/>
          <w:i/>
          <w:iCs/>
          <w:color w:val="000000" w:themeColor="text1"/>
        </w:rPr>
        <w:t xml:space="preserve"> </w:t>
      </w:r>
      <w:proofErr w:type="spellStart"/>
      <w:r w:rsidR="004F5E8F">
        <w:rPr>
          <w:rFonts w:ascii="Times New Roman" w:hAnsi="Times New Roman" w:cs="Times New Roman"/>
          <w:i/>
          <w:iCs/>
          <w:color w:val="000000" w:themeColor="text1"/>
        </w:rPr>
        <w:t>euvesicatoria</w:t>
      </w:r>
      <w:proofErr w:type="spellEnd"/>
      <w:r w:rsidR="009832EF">
        <w:rPr>
          <w:rFonts w:ascii="Times New Roman" w:hAnsi="Times New Roman" w:cs="Times New Roman"/>
          <w:i/>
          <w:iCs/>
          <w:color w:val="000000" w:themeColor="text1"/>
        </w:rPr>
        <w:t xml:space="preserve"> </w:t>
      </w:r>
      <w:proofErr w:type="spellStart"/>
      <w:r w:rsidR="009832EF">
        <w:rPr>
          <w:rFonts w:ascii="Times New Roman" w:hAnsi="Times New Roman" w:cs="Times New Roman"/>
          <w:i/>
          <w:iCs/>
          <w:color w:val="000000" w:themeColor="text1"/>
        </w:rPr>
        <w:t>pv</w:t>
      </w:r>
      <w:proofErr w:type="spellEnd"/>
      <w:r w:rsidR="009832EF">
        <w:rPr>
          <w:rFonts w:ascii="Times New Roman" w:hAnsi="Times New Roman" w:cs="Times New Roman"/>
          <w:i/>
          <w:iCs/>
          <w:color w:val="000000" w:themeColor="text1"/>
        </w:rPr>
        <w:t>.</w:t>
      </w:r>
      <w:r w:rsidR="009832EF" w:rsidRPr="009832EF">
        <w:rPr>
          <w:rFonts w:ascii="Times New Roman" w:hAnsi="Times New Roman" w:cs="Times New Roman"/>
          <w:i/>
          <w:iCs/>
          <w:color w:val="000000" w:themeColor="text1"/>
        </w:rPr>
        <w:t xml:space="preserve"> </w:t>
      </w:r>
      <w:proofErr w:type="spellStart"/>
      <w:r w:rsidR="009832EF">
        <w:rPr>
          <w:rFonts w:ascii="Times New Roman" w:hAnsi="Times New Roman" w:cs="Times New Roman"/>
          <w:i/>
          <w:iCs/>
          <w:color w:val="000000" w:themeColor="text1"/>
        </w:rPr>
        <w:t>euvesicatoria</w:t>
      </w:r>
      <w:proofErr w:type="spellEnd"/>
      <w:r w:rsidR="004F5E8F">
        <w:rPr>
          <w:rFonts w:ascii="Times New Roman" w:hAnsi="Times New Roman" w:cs="Times New Roman"/>
          <w:i/>
          <w:iCs/>
          <w:color w:val="000000" w:themeColor="text1"/>
        </w:rPr>
        <w:t>)</w:t>
      </w:r>
      <w:r w:rsidRPr="6D55F502">
        <w:rPr>
          <w:rFonts w:ascii="Times New Roman" w:hAnsi="Times New Roman" w:cs="Times New Roman"/>
          <w:color w:val="000000" w:themeColor="text1"/>
        </w:rPr>
        <w:t xml:space="preserve">, and </w:t>
      </w:r>
      <w:proofErr w:type="spellStart"/>
      <w:r w:rsidRPr="00893386">
        <w:rPr>
          <w:rFonts w:ascii="Times New Roman" w:hAnsi="Times New Roman" w:cs="Times New Roman"/>
          <w:i/>
          <w:iCs/>
          <w:color w:val="000000" w:themeColor="text1"/>
        </w:rPr>
        <w:t>X</w:t>
      </w:r>
      <w:r w:rsidRPr="6D55F502">
        <w:rPr>
          <w:rFonts w:ascii="Times New Roman" w:hAnsi="Times New Roman" w:cs="Times New Roman"/>
          <w:i/>
          <w:iCs/>
          <w:color w:val="000000" w:themeColor="text1"/>
        </w:rPr>
        <w:t>eu</w:t>
      </w:r>
      <w:proofErr w:type="spellEnd"/>
      <w:r w:rsidRPr="6D55F502">
        <w:rPr>
          <w:rFonts w:ascii="Times New Roman" w:hAnsi="Times New Roman" w:cs="Times New Roman"/>
          <w:i/>
          <w:iCs/>
          <w:color w:val="000000" w:themeColor="text1"/>
        </w:rPr>
        <w:t>-</w:t>
      </w:r>
      <w:r w:rsidRPr="6D55F502">
        <w:rPr>
          <w:rFonts w:ascii="Times New Roman" w:hAnsi="Times New Roman" w:cs="Times New Roman"/>
          <w:color w:val="000000" w:themeColor="text1"/>
        </w:rPr>
        <w:t>related pathovars (</w:t>
      </w:r>
      <w:proofErr w:type="spellStart"/>
      <w:r w:rsidRPr="6D55F502">
        <w:rPr>
          <w:rFonts w:ascii="Times New Roman" w:hAnsi="Times New Roman" w:cs="Times New Roman"/>
          <w:i/>
          <w:iCs/>
          <w:color w:val="000000" w:themeColor="text1"/>
        </w:rPr>
        <w:t>Xeu</w:t>
      </w:r>
      <w:proofErr w:type="spellEnd"/>
      <w:r w:rsidRPr="6D55F502">
        <w:rPr>
          <w:rFonts w:ascii="Times New Roman" w:hAnsi="Times New Roman" w:cs="Times New Roman"/>
          <w:color w:val="000000" w:themeColor="text1"/>
        </w:rPr>
        <w:t xml:space="preserve"> sister clades). We observed the absence of </w:t>
      </w:r>
      <w:proofErr w:type="spellStart"/>
      <w:r w:rsidRPr="6D55F502">
        <w:rPr>
          <w:rFonts w:ascii="Times New Roman" w:hAnsi="Times New Roman" w:cs="Times New Roman"/>
          <w:i/>
          <w:iCs/>
          <w:color w:val="000000" w:themeColor="text1"/>
        </w:rPr>
        <w:t>Xeu</w:t>
      </w:r>
      <w:proofErr w:type="spellEnd"/>
      <w:r w:rsidRPr="6D55F502">
        <w:rPr>
          <w:rFonts w:ascii="Times New Roman" w:hAnsi="Times New Roman" w:cs="Times New Roman"/>
          <w:color w:val="000000" w:themeColor="text1"/>
        </w:rPr>
        <w:t xml:space="preserve"> in sampled tomato fields suggesting that </w:t>
      </w:r>
      <w:proofErr w:type="spellStart"/>
      <w:r w:rsidRPr="6D55F502">
        <w:rPr>
          <w:rFonts w:ascii="Times New Roman" w:hAnsi="Times New Roman" w:cs="Times New Roman"/>
          <w:i/>
          <w:iCs/>
          <w:color w:val="000000" w:themeColor="text1"/>
        </w:rPr>
        <w:t>Xp</w:t>
      </w:r>
      <w:proofErr w:type="spellEnd"/>
      <w:r w:rsidRPr="6D55F502">
        <w:rPr>
          <w:rFonts w:ascii="Times New Roman" w:hAnsi="Times New Roman" w:cs="Times New Roman"/>
          <w:color w:val="000000" w:themeColor="text1"/>
        </w:rPr>
        <w:t xml:space="preserve"> is the dominant pathogen of BLS in tomatoes in the southeastern United States. </w:t>
      </w:r>
      <w:r w:rsidR="00C82A62">
        <w:rPr>
          <w:rFonts w:ascii="Times New Roman" w:hAnsi="Times New Roman" w:cs="Times New Roman"/>
          <w:color w:val="000000" w:themeColor="text1"/>
        </w:rPr>
        <w:t>Using correlation analysis as an exploratory tool, we found that t</w:t>
      </w:r>
      <w:r w:rsidRPr="6D55F502">
        <w:rPr>
          <w:rFonts w:ascii="Times New Roman" w:hAnsi="Times New Roman" w:cs="Times New Roman"/>
          <w:color w:val="000000" w:themeColor="text1"/>
        </w:rPr>
        <w:t xml:space="preserve">he absolute abundance of </w:t>
      </w:r>
      <w:proofErr w:type="spellStart"/>
      <w:r w:rsidRPr="6D55F502">
        <w:rPr>
          <w:rFonts w:ascii="Times New Roman" w:hAnsi="Times New Roman" w:cs="Times New Roman"/>
          <w:i/>
          <w:iCs/>
          <w:color w:val="000000" w:themeColor="text1"/>
        </w:rPr>
        <w:t>Xp</w:t>
      </w:r>
      <w:proofErr w:type="spellEnd"/>
      <w:r w:rsidRPr="6D55F502">
        <w:rPr>
          <w:rFonts w:ascii="Times New Roman" w:hAnsi="Times New Roman" w:cs="Times New Roman"/>
          <w:color w:val="000000" w:themeColor="text1"/>
        </w:rPr>
        <w:t xml:space="preserve"> </w:t>
      </w:r>
      <w:r w:rsidR="002E2D2B" w:rsidRPr="6D55F502">
        <w:rPr>
          <w:rFonts w:ascii="Times New Roman" w:hAnsi="Times New Roman" w:cs="Times New Roman"/>
          <w:color w:val="000000" w:themeColor="text1"/>
        </w:rPr>
        <w:t>(</w:t>
      </w:r>
      <w:r w:rsidR="00374926">
        <w:rPr>
          <w:rFonts w:ascii="Times New Roman" w:hAnsi="Times New Roman" w:cs="Times New Roman"/>
          <w:color w:val="000000" w:themeColor="text1"/>
        </w:rPr>
        <w:t xml:space="preserve">Figures </w:t>
      </w:r>
      <w:ins w:id="623" w:author="Amanpreet Kaur" w:date="2025-01-23T20:58:00Z" w16du:dateUtc="2025-01-24T02:58:00Z">
        <w:r w:rsidR="00B41A3D">
          <w:rPr>
            <w:rFonts w:ascii="Times New Roman" w:hAnsi="Times New Roman" w:cs="Times New Roman"/>
            <w:color w:val="000000" w:themeColor="text1"/>
          </w:rPr>
          <w:t>2</w:t>
        </w:r>
      </w:ins>
      <w:del w:id="624" w:author="Amanpreet Kaur" w:date="2025-01-23T20:58:00Z" w16du:dateUtc="2025-01-24T02:58:00Z">
        <w:r w:rsidR="002E2D2B" w:rsidRPr="6D55F502" w:rsidDel="00B41A3D">
          <w:rPr>
            <w:rFonts w:ascii="Times New Roman" w:hAnsi="Times New Roman" w:cs="Times New Roman"/>
            <w:color w:val="000000" w:themeColor="text1"/>
          </w:rPr>
          <w:delText>1</w:delText>
        </w:r>
      </w:del>
      <w:r w:rsidR="002E2D2B" w:rsidRPr="6D55F502">
        <w:rPr>
          <w:rFonts w:ascii="Times New Roman" w:hAnsi="Times New Roman" w:cs="Times New Roman"/>
          <w:color w:val="000000" w:themeColor="text1"/>
        </w:rPr>
        <w:t>D</w:t>
      </w:r>
      <w:r w:rsidR="00075661">
        <w:rPr>
          <w:rFonts w:ascii="Times New Roman" w:hAnsi="Times New Roman" w:cs="Times New Roman"/>
          <w:color w:val="000000" w:themeColor="text1"/>
        </w:rPr>
        <w:t xml:space="preserve"> and </w:t>
      </w:r>
      <w:r w:rsidR="002E2D2B">
        <w:rPr>
          <w:rFonts w:ascii="Times New Roman" w:hAnsi="Times New Roman" w:cs="Times New Roman"/>
          <w:color w:val="000000" w:themeColor="text1"/>
        </w:rPr>
        <w:t>S2B</w:t>
      </w:r>
      <w:r w:rsidR="002E2D2B" w:rsidRPr="6D55F502">
        <w:rPr>
          <w:rFonts w:ascii="Times New Roman" w:hAnsi="Times New Roman" w:cs="Times New Roman"/>
          <w:color w:val="000000" w:themeColor="text1"/>
        </w:rPr>
        <w:t>)</w:t>
      </w:r>
      <w:r w:rsidR="002E2D2B">
        <w:rPr>
          <w:rFonts w:ascii="Times New Roman" w:hAnsi="Times New Roman" w:cs="Times New Roman"/>
          <w:color w:val="000000" w:themeColor="text1"/>
        </w:rPr>
        <w:t xml:space="preserve"> </w:t>
      </w:r>
      <w:r w:rsidRPr="6D55F502">
        <w:rPr>
          <w:rFonts w:ascii="Times New Roman" w:hAnsi="Times New Roman" w:cs="Times New Roman"/>
          <w:color w:val="000000" w:themeColor="text1"/>
        </w:rPr>
        <w:t>positively correlated with disease severity (mid-season: R</w:t>
      </w:r>
      <w:r w:rsidRPr="6D55F502">
        <w:rPr>
          <w:rFonts w:ascii="Times New Roman" w:hAnsi="Times New Roman" w:cs="Times New Roman"/>
          <w:color w:val="000000" w:themeColor="text1"/>
          <w:vertAlign w:val="superscript"/>
        </w:rPr>
        <w:t>2</w:t>
      </w:r>
      <w:r w:rsidRPr="6D55F502">
        <w:rPr>
          <w:rFonts w:ascii="Times New Roman" w:hAnsi="Times New Roman" w:cs="Times New Roman"/>
          <w:color w:val="000000" w:themeColor="text1"/>
        </w:rPr>
        <w:t xml:space="preserve"> = 0.381, </w:t>
      </w:r>
      <w:r w:rsidRPr="6D55F502">
        <w:rPr>
          <w:rFonts w:ascii="Times New Roman" w:hAnsi="Times New Roman" w:cs="Times New Roman"/>
          <w:i/>
          <w:iCs/>
          <w:color w:val="000000" w:themeColor="text1"/>
        </w:rPr>
        <w:t>p</w:t>
      </w:r>
      <w:r w:rsidRPr="6D55F502">
        <w:rPr>
          <w:rFonts w:ascii="Times New Roman" w:hAnsi="Times New Roman" w:cs="Times New Roman"/>
          <w:color w:val="000000" w:themeColor="text1"/>
        </w:rPr>
        <w:t xml:space="preserve"> &lt; 0.001, end-season: R</w:t>
      </w:r>
      <w:r w:rsidRPr="6D55F502">
        <w:rPr>
          <w:rFonts w:ascii="Times New Roman" w:hAnsi="Times New Roman" w:cs="Times New Roman"/>
          <w:color w:val="000000" w:themeColor="text1"/>
          <w:vertAlign w:val="superscript"/>
        </w:rPr>
        <w:t>2</w:t>
      </w:r>
      <w:r w:rsidRPr="6D55F502">
        <w:rPr>
          <w:rFonts w:ascii="Times New Roman" w:hAnsi="Times New Roman" w:cs="Times New Roman"/>
          <w:color w:val="000000" w:themeColor="text1"/>
        </w:rPr>
        <w:t xml:space="preserve"> = </w:t>
      </w:r>
      <w:r w:rsidRPr="6D55F502">
        <w:rPr>
          <w:rFonts w:ascii="Times New Roman" w:hAnsi="Times New Roman" w:cs="Times New Roman"/>
          <w:color w:val="000000" w:themeColor="text1"/>
        </w:rPr>
        <w:lastRenderedPageBreak/>
        <w:t xml:space="preserve">0.283, </w:t>
      </w:r>
      <w:r w:rsidRPr="6D55F502">
        <w:rPr>
          <w:rFonts w:ascii="Times New Roman" w:hAnsi="Times New Roman" w:cs="Times New Roman"/>
          <w:i/>
          <w:iCs/>
          <w:color w:val="000000" w:themeColor="text1"/>
        </w:rPr>
        <w:t>p</w:t>
      </w:r>
      <w:r w:rsidRPr="6D55F502">
        <w:rPr>
          <w:rFonts w:ascii="Times New Roman" w:hAnsi="Times New Roman" w:cs="Times New Roman"/>
          <w:color w:val="000000" w:themeColor="text1"/>
        </w:rPr>
        <w:t xml:space="preserve"> &lt; 0.01)</w:t>
      </w:r>
      <w:r w:rsidR="002E2D2B">
        <w:rPr>
          <w:rFonts w:ascii="Times New Roman" w:hAnsi="Times New Roman" w:cs="Times New Roman"/>
          <w:color w:val="000000" w:themeColor="text1"/>
        </w:rPr>
        <w:t>.</w:t>
      </w:r>
      <w:r w:rsidRPr="6D55F502">
        <w:rPr>
          <w:rFonts w:ascii="Times New Roman" w:hAnsi="Times New Roman" w:cs="Times New Roman"/>
          <w:color w:val="000000" w:themeColor="text1"/>
        </w:rPr>
        <w:t xml:space="preserve"> A similar observation was made with the relative abundance of </w:t>
      </w:r>
      <w:proofErr w:type="spellStart"/>
      <w:r w:rsidRPr="6D55F502">
        <w:rPr>
          <w:rFonts w:ascii="Times New Roman" w:hAnsi="Times New Roman" w:cs="Times New Roman"/>
          <w:i/>
          <w:iCs/>
          <w:color w:val="000000" w:themeColor="text1"/>
        </w:rPr>
        <w:t>Xp</w:t>
      </w:r>
      <w:proofErr w:type="spellEnd"/>
      <w:r w:rsidR="00DE7D8B">
        <w:rPr>
          <w:rFonts w:ascii="Times New Roman" w:hAnsi="Times New Roman" w:cs="Times New Roman"/>
          <w:i/>
          <w:iCs/>
          <w:color w:val="000000" w:themeColor="text1"/>
        </w:rPr>
        <w:t xml:space="preserve"> </w:t>
      </w:r>
      <w:r w:rsidR="00DE7D8B">
        <w:rPr>
          <w:rFonts w:ascii="Times New Roman" w:hAnsi="Times New Roman" w:cs="Times New Roman"/>
          <w:color w:val="000000" w:themeColor="text1"/>
        </w:rPr>
        <w:t>(</w:t>
      </w:r>
      <w:r w:rsidR="00374926">
        <w:rPr>
          <w:rFonts w:ascii="Times New Roman" w:hAnsi="Times New Roman" w:cs="Times New Roman"/>
          <w:color w:val="000000" w:themeColor="text1"/>
        </w:rPr>
        <w:t xml:space="preserve">Figure </w:t>
      </w:r>
      <w:r w:rsidR="00DE7D8B">
        <w:rPr>
          <w:rFonts w:ascii="Times New Roman" w:hAnsi="Times New Roman" w:cs="Times New Roman"/>
          <w:color w:val="000000" w:themeColor="text1"/>
        </w:rPr>
        <w:t>S2C)</w:t>
      </w:r>
      <w:r w:rsidR="002E2D2B">
        <w:rPr>
          <w:rFonts w:ascii="Times New Roman" w:hAnsi="Times New Roman" w:cs="Times New Roman"/>
          <w:i/>
          <w:iCs/>
          <w:color w:val="000000" w:themeColor="text1"/>
        </w:rPr>
        <w:t xml:space="preserve"> </w:t>
      </w:r>
      <w:r w:rsidRPr="6D55F502">
        <w:rPr>
          <w:rFonts w:ascii="Times New Roman" w:hAnsi="Times New Roman" w:cs="Times New Roman"/>
          <w:color w:val="000000" w:themeColor="text1"/>
        </w:rPr>
        <w:t>(mid-season: R</w:t>
      </w:r>
      <w:r w:rsidRPr="6D55F502">
        <w:rPr>
          <w:rFonts w:ascii="Times New Roman" w:hAnsi="Times New Roman" w:cs="Times New Roman"/>
          <w:color w:val="000000" w:themeColor="text1"/>
          <w:vertAlign w:val="superscript"/>
        </w:rPr>
        <w:t>2</w:t>
      </w:r>
      <w:r w:rsidRPr="6D55F502">
        <w:rPr>
          <w:rFonts w:ascii="Times New Roman" w:hAnsi="Times New Roman" w:cs="Times New Roman"/>
          <w:color w:val="000000" w:themeColor="text1"/>
        </w:rPr>
        <w:t xml:space="preserve"> = 0.508, </w:t>
      </w:r>
      <w:r w:rsidRPr="6D55F502">
        <w:rPr>
          <w:rFonts w:ascii="Times New Roman" w:hAnsi="Times New Roman" w:cs="Times New Roman"/>
          <w:i/>
          <w:iCs/>
          <w:color w:val="000000" w:themeColor="text1"/>
        </w:rPr>
        <w:t xml:space="preserve">p </w:t>
      </w:r>
      <w:r w:rsidRPr="6D55F502">
        <w:rPr>
          <w:rFonts w:ascii="Times New Roman" w:hAnsi="Times New Roman" w:cs="Times New Roman"/>
          <w:color w:val="000000" w:themeColor="text1"/>
        </w:rPr>
        <w:t>&lt; 0.001, end</w:t>
      </w:r>
      <w:r w:rsidR="009778FA">
        <w:rPr>
          <w:rFonts w:ascii="Times New Roman" w:hAnsi="Times New Roman" w:cs="Times New Roman"/>
          <w:color w:val="000000" w:themeColor="text1"/>
        </w:rPr>
        <w:t>-</w:t>
      </w:r>
      <w:r w:rsidRPr="6D55F502">
        <w:rPr>
          <w:rFonts w:ascii="Times New Roman" w:hAnsi="Times New Roman" w:cs="Times New Roman"/>
          <w:color w:val="000000" w:themeColor="text1"/>
        </w:rPr>
        <w:t>season: R</w:t>
      </w:r>
      <w:r w:rsidRPr="6D55F502">
        <w:rPr>
          <w:rFonts w:ascii="Times New Roman" w:hAnsi="Times New Roman" w:cs="Times New Roman"/>
          <w:color w:val="000000" w:themeColor="text1"/>
          <w:vertAlign w:val="superscript"/>
        </w:rPr>
        <w:t>2</w:t>
      </w:r>
      <w:r w:rsidRPr="6D55F502">
        <w:rPr>
          <w:rFonts w:ascii="Times New Roman" w:hAnsi="Times New Roman" w:cs="Times New Roman"/>
          <w:color w:val="000000" w:themeColor="text1"/>
        </w:rPr>
        <w:t xml:space="preserve"> = 0.378,</w:t>
      </w:r>
      <w:r w:rsidRPr="6D55F502">
        <w:rPr>
          <w:rFonts w:ascii="Times New Roman" w:hAnsi="Times New Roman" w:cs="Times New Roman"/>
          <w:i/>
          <w:iCs/>
          <w:color w:val="000000" w:themeColor="text1"/>
        </w:rPr>
        <w:t xml:space="preserve"> p</w:t>
      </w:r>
      <w:r w:rsidRPr="6D55F502">
        <w:rPr>
          <w:rFonts w:ascii="Times New Roman" w:hAnsi="Times New Roman" w:cs="Times New Roman"/>
          <w:color w:val="000000" w:themeColor="text1"/>
        </w:rPr>
        <w:t xml:space="preserve"> &lt; 0.001)</w:t>
      </w:r>
      <w:r w:rsidR="00DE7D8B">
        <w:rPr>
          <w:rFonts w:ascii="Times New Roman" w:hAnsi="Times New Roman" w:cs="Times New Roman"/>
          <w:color w:val="000000" w:themeColor="text1"/>
        </w:rPr>
        <w:t xml:space="preserve">. </w:t>
      </w:r>
      <w:r w:rsidRPr="6D55F502">
        <w:rPr>
          <w:rFonts w:ascii="Times New Roman" w:hAnsi="Times New Roman" w:cs="Times New Roman"/>
          <w:color w:val="000000" w:themeColor="text1"/>
        </w:rPr>
        <w:t xml:space="preserve">The pathogen population </w:t>
      </w:r>
      <w:r w:rsidR="005C1B00">
        <w:rPr>
          <w:rFonts w:ascii="Times New Roman" w:hAnsi="Times New Roman" w:cs="Times New Roman"/>
          <w:color w:val="000000" w:themeColor="text1"/>
        </w:rPr>
        <w:t xml:space="preserve">was </w:t>
      </w:r>
      <w:r w:rsidRPr="6D55F502">
        <w:rPr>
          <w:rFonts w:ascii="Times New Roman" w:hAnsi="Times New Roman" w:cs="Times New Roman"/>
          <w:color w:val="000000" w:themeColor="text1"/>
        </w:rPr>
        <w:t xml:space="preserve">significantly </w:t>
      </w:r>
      <w:r w:rsidR="005C1B00">
        <w:rPr>
          <w:rFonts w:ascii="Times New Roman" w:hAnsi="Times New Roman" w:cs="Times New Roman"/>
          <w:color w:val="000000" w:themeColor="text1"/>
        </w:rPr>
        <w:t xml:space="preserve">associated with </w:t>
      </w:r>
      <w:r w:rsidRPr="6D55F502">
        <w:rPr>
          <w:rFonts w:ascii="Times New Roman" w:hAnsi="Times New Roman" w:cs="Times New Roman"/>
          <w:color w:val="000000" w:themeColor="text1"/>
        </w:rPr>
        <w:t>disease severity during the early season compared to the late season based on R</w:t>
      </w:r>
      <w:r w:rsidRPr="6D55F502">
        <w:rPr>
          <w:rFonts w:ascii="Times New Roman" w:hAnsi="Times New Roman" w:cs="Times New Roman"/>
          <w:color w:val="000000" w:themeColor="text1"/>
          <w:vertAlign w:val="superscript"/>
        </w:rPr>
        <w:t xml:space="preserve">2 </w:t>
      </w:r>
      <w:r w:rsidRPr="6D55F502">
        <w:rPr>
          <w:rFonts w:ascii="Times New Roman" w:hAnsi="Times New Roman" w:cs="Times New Roman"/>
          <w:color w:val="000000" w:themeColor="text1"/>
        </w:rPr>
        <w:t xml:space="preserve">value. Although </w:t>
      </w:r>
      <w:r w:rsidR="00DE7D8B">
        <w:rPr>
          <w:rFonts w:ascii="Times New Roman" w:hAnsi="Times New Roman" w:cs="Times New Roman"/>
          <w:color w:val="000000" w:themeColor="text1"/>
        </w:rPr>
        <w:t>small</w:t>
      </w:r>
      <w:r w:rsidRPr="6D55F502">
        <w:rPr>
          <w:rFonts w:ascii="Times New Roman" w:hAnsi="Times New Roman" w:cs="Times New Roman"/>
          <w:color w:val="000000" w:themeColor="text1"/>
        </w:rPr>
        <w:t xml:space="preserve">-scale farms showed slightly higher disease severity, this difference compared to </w:t>
      </w:r>
      <w:r w:rsidR="00DE7D8B">
        <w:rPr>
          <w:rFonts w:ascii="Times New Roman" w:hAnsi="Times New Roman" w:cs="Times New Roman"/>
          <w:color w:val="000000" w:themeColor="text1"/>
        </w:rPr>
        <w:t>commercial</w:t>
      </w:r>
      <w:r w:rsidRPr="6D55F502">
        <w:rPr>
          <w:rFonts w:ascii="Times New Roman" w:hAnsi="Times New Roman" w:cs="Times New Roman"/>
          <w:color w:val="000000" w:themeColor="text1"/>
        </w:rPr>
        <w:t>-scale farms w</w:t>
      </w:r>
      <w:r w:rsidR="009748D2">
        <w:rPr>
          <w:rFonts w:ascii="Times New Roman" w:hAnsi="Times New Roman" w:cs="Times New Roman"/>
          <w:color w:val="000000" w:themeColor="text1"/>
        </w:rPr>
        <w:t>as</w:t>
      </w:r>
      <w:r w:rsidRPr="6D55F502">
        <w:rPr>
          <w:rFonts w:ascii="Times New Roman" w:hAnsi="Times New Roman" w:cs="Times New Roman"/>
          <w:color w:val="000000" w:themeColor="text1"/>
        </w:rPr>
        <w:t xml:space="preserve"> not statistically significant (</w:t>
      </w:r>
      <w:r w:rsidRPr="6D55F502">
        <w:rPr>
          <w:rFonts w:ascii="Times New Roman" w:hAnsi="Times New Roman" w:cs="Times New Roman"/>
          <w:i/>
          <w:iCs/>
          <w:color w:val="000000" w:themeColor="text1"/>
        </w:rPr>
        <w:t>p</w:t>
      </w:r>
      <w:r w:rsidRPr="6D55F502">
        <w:rPr>
          <w:rFonts w:ascii="Times New Roman" w:hAnsi="Times New Roman" w:cs="Times New Roman"/>
          <w:color w:val="000000" w:themeColor="text1"/>
        </w:rPr>
        <w:t xml:space="preserve"> = 0.45,</w:t>
      </w:r>
      <w:r w:rsidR="00075661">
        <w:rPr>
          <w:rFonts w:ascii="Times New Roman" w:hAnsi="Times New Roman" w:cs="Times New Roman"/>
          <w:color w:val="000000" w:themeColor="text1"/>
        </w:rPr>
        <w:t xml:space="preserve"> see</w:t>
      </w:r>
      <w:r w:rsidRPr="6D55F502">
        <w:rPr>
          <w:rFonts w:ascii="Times New Roman" w:hAnsi="Times New Roman" w:cs="Times New Roman"/>
          <w:color w:val="000000" w:themeColor="text1"/>
        </w:rPr>
        <w:t xml:space="preserve"> </w:t>
      </w:r>
      <w:r w:rsidR="00374926">
        <w:rPr>
          <w:rFonts w:ascii="Times New Roman" w:hAnsi="Times New Roman" w:cs="Times New Roman"/>
          <w:color w:val="000000" w:themeColor="text1"/>
        </w:rPr>
        <w:t xml:space="preserve">Figure </w:t>
      </w:r>
      <w:r w:rsidRPr="6D55F502">
        <w:rPr>
          <w:rFonts w:ascii="Times New Roman" w:hAnsi="Times New Roman" w:cs="Times New Roman"/>
          <w:color w:val="000000" w:themeColor="text1"/>
        </w:rPr>
        <w:t xml:space="preserve">S3A). </w:t>
      </w:r>
    </w:p>
    <w:p w14:paraId="38A65499" w14:textId="30ADC7E1" w:rsidR="006C62F6" w:rsidRPr="00F10513" w:rsidRDefault="00235572">
      <w:pPr>
        <w:spacing w:line="360" w:lineRule="auto"/>
        <w:rPr>
          <w:rFonts w:ascii="Times New Roman" w:hAnsi="Times New Roman" w:cs="Times New Roman"/>
        </w:rPr>
        <w:pPrChange w:id="625" w:author="Amanpreet Kaur" w:date="2025-01-23T10:44:00Z" w16du:dateUtc="2025-01-23T16:44:00Z">
          <w:pPr>
            <w:spacing w:line="480" w:lineRule="auto"/>
          </w:pPr>
        </w:pPrChange>
      </w:pPr>
      <w:r w:rsidRPr="00235572">
        <w:rPr>
          <w:noProof/>
        </w:rPr>
        <w:lastRenderedPageBreak/>
        <w:t xml:space="preserve"> </w:t>
      </w:r>
      <w:r w:rsidR="002E2D2B" w:rsidRPr="002E2D2B">
        <w:rPr>
          <w:noProof/>
        </w:rPr>
        <w:t xml:space="preserve"> </w:t>
      </w:r>
      <w:r w:rsidR="00CA55CB" w:rsidRPr="00CA55CB">
        <w:rPr>
          <w:noProof/>
        </w:rPr>
        <w:drawing>
          <wp:inline distT="0" distB="0" distL="0" distR="0" wp14:anchorId="15D9DBAE" wp14:editId="31D6B725">
            <wp:extent cx="5943600" cy="7548880"/>
            <wp:effectExtent l="0" t="0" r="0" b="0"/>
            <wp:docPr id="202432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5858" name=""/>
                    <pic:cNvPicPr/>
                  </pic:nvPicPr>
                  <pic:blipFill>
                    <a:blip r:embed="rId13"/>
                    <a:stretch>
                      <a:fillRect/>
                    </a:stretch>
                  </pic:blipFill>
                  <pic:spPr>
                    <a:xfrm>
                      <a:off x="0" y="0"/>
                      <a:ext cx="5943600" cy="7548880"/>
                    </a:xfrm>
                    <a:prstGeom prst="rect">
                      <a:avLst/>
                    </a:prstGeom>
                  </pic:spPr>
                </pic:pic>
              </a:graphicData>
            </a:graphic>
          </wp:inline>
        </w:drawing>
      </w:r>
    </w:p>
    <w:p w14:paraId="7F3D7C81" w14:textId="41ADB5BB" w:rsidR="0006438A" w:rsidRPr="00893386" w:rsidRDefault="00374926">
      <w:pPr>
        <w:spacing w:line="360" w:lineRule="auto"/>
        <w:rPr>
          <w:rFonts w:ascii="Times New Roman" w:eastAsia="Times New Roman" w:hAnsi="Times New Roman" w:cs="Times New Roman"/>
          <w:color w:val="000000" w:themeColor="text1"/>
          <w:sz w:val="20"/>
          <w:szCs w:val="20"/>
        </w:rPr>
        <w:pPrChange w:id="626" w:author="Amanpreet Kaur" w:date="2025-01-23T10:44:00Z" w16du:dateUtc="2025-01-23T16:44:00Z">
          <w:pPr/>
        </w:pPrChange>
      </w:pPr>
      <w:r>
        <w:rPr>
          <w:rFonts w:ascii="Times New Roman" w:hAnsi="Times New Roman" w:cs="Times New Roman"/>
          <w:color w:val="000000" w:themeColor="text1"/>
        </w:rPr>
        <w:lastRenderedPageBreak/>
        <w:t xml:space="preserve">Figure </w:t>
      </w:r>
      <w:ins w:id="627" w:author="Amanpreet Kaur" w:date="2025-01-23T20:59:00Z" w16du:dateUtc="2025-01-24T02:59:00Z">
        <w:r w:rsidR="00B41A3D">
          <w:rPr>
            <w:rFonts w:ascii="Times New Roman" w:hAnsi="Times New Roman" w:cs="Times New Roman"/>
            <w:b/>
            <w:bCs/>
            <w:color w:val="000000" w:themeColor="text1"/>
            <w:sz w:val="22"/>
            <w:szCs w:val="22"/>
          </w:rPr>
          <w:t>2</w:t>
        </w:r>
      </w:ins>
      <w:del w:id="628" w:author="Amanpreet Kaur" w:date="2025-01-23T20:59:00Z" w16du:dateUtc="2025-01-24T02:59:00Z">
        <w:r w:rsidR="00321002" w:rsidRPr="006147CE" w:rsidDel="00B41A3D">
          <w:rPr>
            <w:rFonts w:ascii="Times New Roman" w:hAnsi="Times New Roman" w:cs="Times New Roman"/>
            <w:b/>
            <w:bCs/>
            <w:color w:val="000000" w:themeColor="text1"/>
            <w:sz w:val="22"/>
            <w:szCs w:val="22"/>
          </w:rPr>
          <w:delText>1</w:delText>
        </w:r>
      </w:del>
      <w:r w:rsidR="005D5FDB">
        <w:rPr>
          <w:rFonts w:ascii="Times New Roman" w:hAnsi="Times New Roman" w:cs="Times New Roman"/>
          <w:b/>
          <w:bCs/>
          <w:color w:val="000000" w:themeColor="text1"/>
          <w:sz w:val="22"/>
          <w:szCs w:val="22"/>
        </w:rPr>
        <w:t>.</w:t>
      </w:r>
      <w:r w:rsidR="00321002" w:rsidRPr="006147CE">
        <w:rPr>
          <w:rFonts w:ascii="Times New Roman" w:hAnsi="Times New Roman" w:cs="Times New Roman"/>
          <w:b/>
          <w:bCs/>
          <w:color w:val="000000" w:themeColor="text1"/>
          <w:sz w:val="22"/>
          <w:szCs w:val="22"/>
        </w:rPr>
        <w:t xml:space="preserve"> </w:t>
      </w:r>
      <w:r w:rsidR="00321002" w:rsidRPr="006147CE">
        <w:rPr>
          <w:rFonts w:ascii="Times New Roman" w:hAnsi="Times New Roman" w:cs="Times New Roman"/>
          <w:b/>
          <w:bCs/>
          <w:i/>
          <w:iCs/>
          <w:color w:val="000000" w:themeColor="text1"/>
          <w:sz w:val="22"/>
          <w:szCs w:val="22"/>
        </w:rPr>
        <w:t xml:space="preserve">Xanthomonas </w:t>
      </w:r>
      <w:proofErr w:type="spellStart"/>
      <w:r w:rsidR="00321002" w:rsidRPr="006147CE">
        <w:rPr>
          <w:rFonts w:ascii="Times New Roman" w:hAnsi="Times New Roman" w:cs="Times New Roman"/>
          <w:b/>
          <w:bCs/>
          <w:i/>
          <w:iCs/>
          <w:color w:val="000000" w:themeColor="text1"/>
          <w:sz w:val="22"/>
          <w:szCs w:val="22"/>
        </w:rPr>
        <w:t>euvesicatoria</w:t>
      </w:r>
      <w:proofErr w:type="spellEnd"/>
      <w:r w:rsidR="00321002" w:rsidRPr="006147CE">
        <w:rPr>
          <w:rFonts w:ascii="Times New Roman" w:hAnsi="Times New Roman" w:cs="Times New Roman"/>
          <w:b/>
          <w:bCs/>
          <w:color w:val="000000" w:themeColor="text1"/>
          <w:sz w:val="22"/>
          <w:szCs w:val="22"/>
        </w:rPr>
        <w:t xml:space="preserve"> </w:t>
      </w:r>
      <w:proofErr w:type="spellStart"/>
      <w:r w:rsidR="00321002" w:rsidRPr="006147CE">
        <w:rPr>
          <w:rFonts w:ascii="Times New Roman" w:hAnsi="Times New Roman" w:cs="Times New Roman"/>
          <w:b/>
          <w:bCs/>
          <w:color w:val="000000" w:themeColor="text1"/>
          <w:sz w:val="22"/>
          <w:szCs w:val="22"/>
        </w:rPr>
        <w:t>pv</w:t>
      </w:r>
      <w:proofErr w:type="spellEnd"/>
      <w:r w:rsidR="00321002" w:rsidRPr="006147CE">
        <w:rPr>
          <w:rFonts w:ascii="Times New Roman" w:hAnsi="Times New Roman" w:cs="Times New Roman"/>
          <w:b/>
          <w:bCs/>
          <w:color w:val="000000" w:themeColor="text1"/>
          <w:sz w:val="22"/>
          <w:szCs w:val="22"/>
        </w:rPr>
        <w:t xml:space="preserve">. </w:t>
      </w:r>
      <w:proofErr w:type="spellStart"/>
      <w:r w:rsidR="00321002" w:rsidRPr="006147CE">
        <w:rPr>
          <w:rFonts w:ascii="Times New Roman" w:hAnsi="Times New Roman" w:cs="Times New Roman"/>
          <w:b/>
          <w:bCs/>
          <w:i/>
          <w:iCs/>
          <w:color w:val="000000" w:themeColor="text1"/>
          <w:sz w:val="22"/>
          <w:szCs w:val="22"/>
        </w:rPr>
        <w:t>perforans</w:t>
      </w:r>
      <w:proofErr w:type="spellEnd"/>
      <w:r w:rsidR="00321002" w:rsidRPr="006147CE">
        <w:rPr>
          <w:rFonts w:ascii="Times New Roman" w:hAnsi="Times New Roman" w:cs="Times New Roman"/>
          <w:b/>
          <w:bCs/>
          <w:color w:val="000000" w:themeColor="text1"/>
          <w:sz w:val="22"/>
          <w:szCs w:val="22"/>
        </w:rPr>
        <w:t xml:space="preserve"> </w:t>
      </w:r>
      <w:r w:rsidR="00856315" w:rsidRPr="006147CE">
        <w:rPr>
          <w:rFonts w:ascii="Times New Roman" w:hAnsi="Times New Roman" w:cs="Times New Roman"/>
          <w:b/>
          <w:bCs/>
          <w:color w:val="000000" w:themeColor="text1"/>
          <w:sz w:val="22"/>
          <w:szCs w:val="22"/>
        </w:rPr>
        <w:t>(</w:t>
      </w:r>
      <w:proofErr w:type="spellStart"/>
      <w:r w:rsidR="00856315" w:rsidRPr="006147CE">
        <w:rPr>
          <w:rFonts w:ascii="Times New Roman" w:hAnsi="Times New Roman" w:cs="Times New Roman"/>
          <w:b/>
          <w:bCs/>
          <w:i/>
          <w:iCs/>
          <w:color w:val="000000" w:themeColor="text1"/>
          <w:sz w:val="22"/>
          <w:szCs w:val="22"/>
        </w:rPr>
        <w:t>Xp</w:t>
      </w:r>
      <w:proofErr w:type="spellEnd"/>
      <w:r w:rsidR="00856315" w:rsidRPr="006147CE">
        <w:rPr>
          <w:rFonts w:ascii="Times New Roman" w:hAnsi="Times New Roman" w:cs="Times New Roman"/>
          <w:b/>
          <w:bCs/>
          <w:color w:val="000000" w:themeColor="text1"/>
          <w:sz w:val="22"/>
          <w:szCs w:val="22"/>
        </w:rPr>
        <w:t xml:space="preserve">) </w:t>
      </w:r>
      <w:r w:rsidR="00321002" w:rsidRPr="006147CE">
        <w:rPr>
          <w:rFonts w:ascii="Times New Roman" w:hAnsi="Times New Roman" w:cs="Times New Roman"/>
          <w:b/>
          <w:bCs/>
          <w:color w:val="000000" w:themeColor="text1"/>
          <w:sz w:val="22"/>
          <w:szCs w:val="22"/>
        </w:rPr>
        <w:t>continues to be a</w:t>
      </w:r>
      <w:r w:rsidR="00321002" w:rsidRPr="006147CE">
        <w:rPr>
          <w:rFonts w:ascii="Times New Roman" w:hAnsi="Times New Roman" w:cs="Times New Roman"/>
          <w:b/>
          <w:bCs/>
          <w:i/>
          <w:iCs/>
          <w:color w:val="000000" w:themeColor="text1"/>
          <w:sz w:val="22"/>
          <w:szCs w:val="22"/>
        </w:rPr>
        <w:t xml:space="preserve"> </w:t>
      </w:r>
      <w:r w:rsidR="00321002" w:rsidRPr="006147CE">
        <w:rPr>
          <w:rFonts w:ascii="Times New Roman" w:hAnsi="Times New Roman" w:cs="Times New Roman"/>
          <w:b/>
          <w:bCs/>
          <w:color w:val="000000" w:themeColor="text1"/>
          <w:sz w:val="22"/>
          <w:szCs w:val="22"/>
        </w:rPr>
        <w:t xml:space="preserve">significant pathogen in the tomato fields across </w:t>
      </w:r>
      <w:r w:rsidR="00321002" w:rsidRPr="006147CE">
        <w:rPr>
          <w:rFonts w:ascii="Times New Roman" w:hAnsi="Times New Roman" w:cs="Times New Roman"/>
          <w:b/>
          <w:bCs/>
          <w:i/>
          <w:iCs/>
          <w:color w:val="000000" w:themeColor="text1"/>
          <w:sz w:val="22"/>
          <w:szCs w:val="22"/>
        </w:rPr>
        <w:t>the</w:t>
      </w:r>
      <w:r w:rsidR="00321002" w:rsidRPr="006147CE">
        <w:rPr>
          <w:rFonts w:ascii="Times New Roman" w:hAnsi="Times New Roman" w:cs="Times New Roman"/>
          <w:b/>
          <w:bCs/>
          <w:color w:val="000000" w:themeColor="text1"/>
          <w:sz w:val="22"/>
          <w:szCs w:val="22"/>
        </w:rPr>
        <w:t xml:space="preserve"> </w:t>
      </w:r>
      <w:r w:rsidR="00183900" w:rsidRPr="006147CE">
        <w:rPr>
          <w:rFonts w:ascii="Times New Roman" w:hAnsi="Times New Roman" w:cs="Times New Roman"/>
          <w:b/>
          <w:bCs/>
          <w:color w:val="000000" w:themeColor="text1"/>
          <w:sz w:val="22"/>
          <w:szCs w:val="22"/>
        </w:rPr>
        <w:t>s</w:t>
      </w:r>
      <w:r w:rsidR="00321002" w:rsidRPr="006147CE">
        <w:rPr>
          <w:rFonts w:ascii="Times New Roman" w:hAnsi="Times New Roman" w:cs="Times New Roman"/>
          <w:b/>
          <w:bCs/>
          <w:color w:val="000000" w:themeColor="text1"/>
          <w:sz w:val="22"/>
          <w:szCs w:val="22"/>
        </w:rPr>
        <w:t>outheastern US, although with variable diseas</w:t>
      </w:r>
      <w:r w:rsidR="005B0652">
        <w:rPr>
          <w:rFonts w:ascii="Times New Roman" w:hAnsi="Times New Roman" w:cs="Times New Roman"/>
          <w:b/>
          <w:bCs/>
          <w:color w:val="000000" w:themeColor="text1"/>
          <w:sz w:val="22"/>
          <w:szCs w:val="22"/>
        </w:rPr>
        <w:t>e severity</w:t>
      </w:r>
      <w:r w:rsidR="00A34682">
        <w:rPr>
          <w:rFonts w:ascii="Times New Roman" w:hAnsi="Times New Roman" w:cs="Times New Roman"/>
          <w:b/>
          <w:bCs/>
          <w:color w:val="000000" w:themeColor="text1"/>
          <w:sz w:val="22"/>
          <w:szCs w:val="22"/>
        </w:rPr>
        <w:t xml:space="preserve"> </w:t>
      </w:r>
      <w:r w:rsidR="00321002" w:rsidRPr="006147CE">
        <w:rPr>
          <w:rFonts w:ascii="Times New Roman" w:hAnsi="Times New Roman" w:cs="Times New Roman"/>
          <w:b/>
          <w:bCs/>
          <w:color w:val="000000" w:themeColor="text1"/>
          <w:sz w:val="22"/>
          <w:szCs w:val="22"/>
        </w:rPr>
        <w:t xml:space="preserve">in the region. </w:t>
      </w:r>
      <w:r w:rsidR="00321002" w:rsidRPr="00893386">
        <w:rPr>
          <w:rFonts w:ascii="Times New Roman" w:hAnsi="Times New Roman" w:cs="Times New Roman"/>
          <w:b/>
          <w:bCs/>
          <w:color w:val="000000" w:themeColor="text1"/>
          <w:sz w:val="22"/>
          <w:szCs w:val="22"/>
        </w:rPr>
        <w:t>(A)</w:t>
      </w:r>
      <w:r w:rsidR="00321002" w:rsidRPr="006147CE">
        <w:rPr>
          <w:rFonts w:ascii="Times New Roman" w:hAnsi="Times New Roman" w:cs="Times New Roman"/>
          <w:b/>
          <w:bCs/>
          <w:color w:val="000000" w:themeColor="text1"/>
          <w:sz w:val="22"/>
          <w:szCs w:val="22"/>
        </w:rPr>
        <w:t xml:space="preserve"> </w:t>
      </w:r>
      <w:r w:rsidR="00321002" w:rsidRPr="006147CE">
        <w:rPr>
          <w:rFonts w:ascii="Times New Roman" w:hAnsi="Times New Roman" w:cs="Times New Roman"/>
          <w:color w:val="000000" w:themeColor="text1"/>
          <w:sz w:val="22"/>
          <w:szCs w:val="22"/>
        </w:rPr>
        <w:t>Map</w:t>
      </w:r>
      <w:r w:rsidR="00321002" w:rsidRPr="006147CE">
        <w:rPr>
          <w:rStyle w:val="apple-converted-space"/>
          <w:rFonts w:ascii="Times New Roman" w:hAnsi="Times New Roman" w:cs="Times New Roman"/>
          <w:color w:val="000000" w:themeColor="text1"/>
          <w:sz w:val="22"/>
          <w:szCs w:val="22"/>
        </w:rPr>
        <w:t> </w:t>
      </w:r>
      <w:r w:rsidR="00321002" w:rsidRPr="006147CE">
        <w:rPr>
          <w:rFonts w:ascii="Times New Roman" w:hAnsi="Times New Roman" w:cs="Times New Roman"/>
          <w:color w:val="000000" w:themeColor="text1"/>
          <w:sz w:val="22"/>
          <w:szCs w:val="22"/>
        </w:rPr>
        <w:t>of the</w:t>
      </w:r>
      <w:r w:rsidR="00321002" w:rsidRPr="006147CE">
        <w:rPr>
          <w:rStyle w:val="apple-converted-space"/>
          <w:rFonts w:ascii="Times New Roman" w:hAnsi="Times New Roman" w:cs="Times New Roman"/>
          <w:color w:val="000000" w:themeColor="text1"/>
          <w:sz w:val="22"/>
          <w:szCs w:val="22"/>
        </w:rPr>
        <w:t> </w:t>
      </w:r>
      <w:r w:rsidR="00321002" w:rsidRPr="006147CE">
        <w:rPr>
          <w:rFonts w:ascii="Times New Roman" w:hAnsi="Times New Roman" w:cs="Times New Roman"/>
          <w:color w:val="000000" w:themeColor="text1"/>
          <w:sz w:val="22"/>
          <w:szCs w:val="22"/>
        </w:rPr>
        <w:t>study</w:t>
      </w:r>
      <w:r w:rsidR="00321002" w:rsidRPr="006147CE">
        <w:rPr>
          <w:rStyle w:val="apple-converted-space"/>
          <w:rFonts w:ascii="Times New Roman" w:hAnsi="Times New Roman" w:cs="Times New Roman"/>
          <w:color w:val="000000" w:themeColor="text1"/>
          <w:sz w:val="22"/>
          <w:szCs w:val="22"/>
        </w:rPr>
        <w:t> </w:t>
      </w:r>
      <w:r w:rsidR="00321002" w:rsidRPr="006147CE">
        <w:rPr>
          <w:rFonts w:ascii="Times New Roman" w:hAnsi="Times New Roman" w:cs="Times New Roman"/>
          <w:color w:val="000000" w:themeColor="text1"/>
          <w:sz w:val="22"/>
          <w:szCs w:val="22"/>
        </w:rPr>
        <w:t>area</w:t>
      </w:r>
      <w:r w:rsidR="00321002" w:rsidRPr="006147CE">
        <w:rPr>
          <w:rStyle w:val="apple-converted-space"/>
          <w:rFonts w:ascii="Times New Roman" w:hAnsi="Times New Roman" w:cs="Times New Roman"/>
          <w:color w:val="000000" w:themeColor="text1"/>
          <w:sz w:val="22"/>
          <w:szCs w:val="22"/>
        </w:rPr>
        <w:t> </w:t>
      </w:r>
      <w:r w:rsidR="00321002" w:rsidRPr="006147CE">
        <w:rPr>
          <w:rFonts w:ascii="Times New Roman" w:hAnsi="Times New Roman" w:cs="Times New Roman"/>
          <w:color w:val="000000" w:themeColor="text1"/>
          <w:sz w:val="22"/>
          <w:szCs w:val="22"/>
        </w:rPr>
        <w:t xml:space="preserve">from Alabama, North Carolina, South Carolina, and Georgia from </w:t>
      </w:r>
      <w:r w:rsidR="00C06220" w:rsidRPr="006147CE">
        <w:rPr>
          <w:rFonts w:ascii="Times New Roman" w:hAnsi="Times New Roman" w:cs="Times New Roman"/>
          <w:color w:val="000000" w:themeColor="text1"/>
          <w:sz w:val="22"/>
          <w:szCs w:val="22"/>
        </w:rPr>
        <w:t>S</w:t>
      </w:r>
      <w:r w:rsidR="00321002" w:rsidRPr="006147CE">
        <w:rPr>
          <w:rFonts w:ascii="Times New Roman" w:hAnsi="Times New Roman" w:cs="Times New Roman"/>
          <w:color w:val="000000" w:themeColor="text1"/>
          <w:sz w:val="22"/>
          <w:szCs w:val="22"/>
        </w:rPr>
        <w:t>outheast United States. The dots in the figures represent the sampled farm, and the size of the dot represents the number of samples collected during the years 2020, 2021, and 2022</w:t>
      </w:r>
      <w:r w:rsidR="00DE7D8B">
        <w:rPr>
          <w:rFonts w:ascii="Times New Roman" w:hAnsi="Times New Roman" w:cs="Times New Roman"/>
          <w:color w:val="000000" w:themeColor="text1"/>
          <w:sz w:val="22"/>
          <w:szCs w:val="22"/>
        </w:rPr>
        <w:t>. The samples were collected from two different growing seasons: summer (with mid and end-season sampling points) and fall season</w:t>
      </w:r>
      <w:r w:rsidR="00321002" w:rsidRPr="006147CE">
        <w:rPr>
          <w:rFonts w:ascii="Times New Roman" w:hAnsi="Times New Roman" w:cs="Times New Roman"/>
          <w:color w:val="000000" w:themeColor="text1"/>
          <w:sz w:val="22"/>
          <w:szCs w:val="22"/>
        </w:rPr>
        <w:t xml:space="preserve">. </w:t>
      </w:r>
      <w:r w:rsidR="00321002" w:rsidRPr="00893386">
        <w:rPr>
          <w:rFonts w:ascii="Times New Roman" w:hAnsi="Times New Roman" w:cs="Times New Roman"/>
          <w:b/>
          <w:bCs/>
          <w:color w:val="000000" w:themeColor="text1"/>
          <w:sz w:val="22"/>
          <w:szCs w:val="22"/>
        </w:rPr>
        <w:t>(B)</w:t>
      </w:r>
      <w:r w:rsidR="00321002" w:rsidRPr="006147CE">
        <w:rPr>
          <w:rFonts w:ascii="Times New Roman" w:hAnsi="Times New Roman" w:cs="Times New Roman"/>
          <w:color w:val="000000"/>
          <w:sz w:val="22"/>
          <w:szCs w:val="22"/>
        </w:rPr>
        <w:t xml:space="preserve"> Sampling methods varied by field size. In small farms, stratified random sampling was used to collect representative leaflets (left). In large fields, samples were taken along an X (mid) or W (right) pattern. </w:t>
      </w:r>
      <w:r w:rsidR="00321002" w:rsidRPr="006147CE">
        <w:rPr>
          <w:rFonts w:ascii="Times New Roman" w:hAnsi="Times New Roman" w:cs="Times New Roman"/>
          <w:color w:val="202124"/>
          <w:sz w:val="22"/>
          <w:szCs w:val="22"/>
          <w:shd w:val="clear" w:color="auto" w:fill="FFFFFF"/>
        </w:rPr>
        <w:t xml:space="preserve">Split-violin plots </w:t>
      </w:r>
      <w:r w:rsidR="00321002" w:rsidRPr="006147CE">
        <w:rPr>
          <w:rFonts w:ascii="Times New Roman" w:hAnsi="Times New Roman" w:cs="Times New Roman"/>
          <w:color w:val="000000" w:themeColor="text1"/>
          <w:sz w:val="22"/>
          <w:szCs w:val="22"/>
        </w:rPr>
        <w:t xml:space="preserve">showing </w:t>
      </w:r>
      <w:r w:rsidR="00321002" w:rsidRPr="00893386">
        <w:rPr>
          <w:rFonts w:ascii="Times New Roman" w:hAnsi="Times New Roman" w:cs="Times New Roman"/>
          <w:b/>
          <w:bCs/>
          <w:color w:val="000000" w:themeColor="text1"/>
          <w:sz w:val="22"/>
          <w:szCs w:val="22"/>
        </w:rPr>
        <w:t>(C)</w:t>
      </w:r>
      <w:r w:rsidR="00321002" w:rsidRPr="006147CE">
        <w:rPr>
          <w:rFonts w:ascii="Times New Roman" w:hAnsi="Times New Roman" w:cs="Times New Roman"/>
          <w:color w:val="000000" w:themeColor="text1"/>
          <w:sz w:val="22"/>
          <w:szCs w:val="22"/>
        </w:rPr>
        <w:t xml:space="preserve"> disease severity</w:t>
      </w:r>
      <w:r w:rsidR="00B04CBE" w:rsidRPr="006147CE">
        <w:rPr>
          <w:rFonts w:ascii="Times New Roman" w:hAnsi="Times New Roman" w:cs="Times New Roman"/>
          <w:color w:val="000000" w:themeColor="text1"/>
          <w:sz w:val="22"/>
          <w:szCs w:val="22"/>
        </w:rPr>
        <w:t xml:space="preserve"> </w:t>
      </w:r>
      <w:r w:rsidR="00DE7D8B">
        <w:rPr>
          <w:rFonts w:ascii="Times New Roman" w:hAnsi="Times New Roman" w:cs="Times New Roman"/>
          <w:color w:val="000000" w:themeColor="text1"/>
          <w:sz w:val="22"/>
          <w:szCs w:val="22"/>
        </w:rPr>
        <w:t xml:space="preserve">ratings for all collected samples </w:t>
      </w:r>
      <w:r w:rsidR="00DE7D8B" w:rsidRPr="0079563D">
        <w:rPr>
          <w:rFonts w:ascii="Times New Roman" w:eastAsia="Times New Roman" w:hAnsi="Times New Roman" w:cs="Times New Roman"/>
          <w:color w:val="000000" w:themeColor="text1"/>
          <w:sz w:val="20"/>
          <w:szCs w:val="20"/>
        </w:rPr>
        <w:t xml:space="preserve">estimated using the Horsfall-Barratt scale, which ranges from 1 to 12, with </w:t>
      </w:r>
      <w:r w:rsidR="00DE7D8B">
        <w:rPr>
          <w:rFonts w:ascii="Times New Roman" w:eastAsia="Times New Roman" w:hAnsi="Times New Roman" w:cs="Times New Roman"/>
          <w:color w:val="000000" w:themeColor="text1"/>
          <w:sz w:val="20"/>
          <w:szCs w:val="20"/>
        </w:rPr>
        <w:t xml:space="preserve">the </w:t>
      </w:r>
      <w:r w:rsidR="00DE7D8B" w:rsidRPr="0079563D">
        <w:rPr>
          <w:rFonts w:ascii="Times New Roman" w:eastAsia="Times New Roman" w:hAnsi="Times New Roman" w:cs="Times New Roman"/>
          <w:color w:val="000000" w:themeColor="text1"/>
          <w:sz w:val="20"/>
          <w:szCs w:val="20"/>
        </w:rPr>
        <w:t xml:space="preserve">scale of 1 being no disease and 12 being 100% </w:t>
      </w:r>
      <w:r w:rsidR="00FF3BA6">
        <w:rPr>
          <w:rFonts w:ascii="Times New Roman" w:eastAsia="Times New Roman" w:hAnsi="Times New Roman" w:cs="Times New Roman"/>
          <w:color w:val="000000" w:themeColor="text1"/>
          <w:sz w:val="20"/>
          <w:szCs w:val="20"/>
        </w:rPr>
        <w:t xml:space="preserve">defoliation </w:t>
      </w:r>
      <w:r w:rsidR="00FF3BA6" w:rsidRPr="00893386">
        <w:rPr>
          <w:rFonts w:ascii="Times New Roman" w:eastAsia="Times New Roman" w:hAnsi="Times New Roman" w:cs="Times New Roman"/>
          <w:sz w:val="20"/>
          <w:szCs w:val="20"/>
        </w:rPr>
        <w:fldChar w:fldCharType="begin"/>
      </w:r>
      <w:r w:rsidR="00D11197">
        <w:rPr>
          <w:rFonts w:ascii="Times New Roman" w:eastAsia="Times New Roman" w:hAnsi="Times New Roman" w:cs="Times New Roman"/>
          <w:sz w:val="20"/>
          <w:szCs w:val="20"/>
        </w:rPr>
        <w:instrText xml:space="preserve"> ADDIN ZOTERO_ITEM CSL_CITATION {"citationID":"XzTZCpAg","properties":{"formattedCitation":"(Horsfall &amp; Barratt, 1945)","plainCitation":"(Horsfall &amp; Barratt, 1945)","noteIndex":0},"citationItems":[{"id":3303,"uris":["http://zotero.org/users/10053306/items/N78BGD8F"],"itemData":{"id":3303,"type":"article-journal","container-title":"Phytopathology","page":"655","title":"An improved grading system for measuring plant diseases","volume":"35","author":[{"family":"Horsfall","given":"J. G."},{"family":"Barratt","given":"R. W."}],"issued":{"date-parts":[["1945"]]}}}],"schema":"https://github.com/citation-style-language/schema/raw/master/csl-citation.json"} </w:instrText>
      </w:r>
      <w:r w:rsidR="00FF3BA6" w:rsidRPr="00893386">
        <w:rPr>
          <w:rFonts w:ascii="Times New Roman" w:eastAsia="Times New Roman" w:hAnsi="Times New Roman" w:cs="Times New Roman"/>
          <w:sz w:val="20"/>
          <w:szCs w:val="20"/>
        </w:rPr>
        <w:fldChar w:fldCharType="separate"/>
      </w:r>
      <w:r w:rsidR="00D11197">
        <w:rPr>
          <w:rFonts w:ascii="Times New Roman" w:hAnsi="Times New Roman" w:cs="Times New Roman"/>
          <w:sz w:val="20"/>
        </w:rPr>
        <w:t>(Horsfall &amp; Barratt, 1945)</w:t>
      </w:r>
      <w:r w:rsidR="00FF3BA6" w:rsidRPr="00893386">
        <w:rPr>
          <w:rFonts w:ascii="Times New Roman" w:eastAsia="Times New Roman" w:hAnsi="Times New Roman" w:cs="Times New Roman"/>
          <w:sz w:val="20"/>
          <w:szCs w:val="20"/>
        </w:rPr>
        <w:fldChar w:fldCharType="end"/>
      </w:r>
      <w:r w:rsidR="00FF3BA6">
        <w:rPr>
          <w:rFonts w:ascii="Times New Roman" w:eastAsia="Times New Roman" w:hAnsi="Times New Roman" w:cs="Times New Roman"/>
        </w:rPr>
        <w:t xml:space="preserve"> </w:t>
      </w:r>
      <w:r w:rsidR="00321002" w:rsidRPr="006147CE">
        <w:rPr>
          <w:rFonts w:ascii="Times New Roman" w:hAnsi="Times New Roman" w:cs="Times New Roman"/>
          <w:color w:val="000000" w:themeColor="text1"/>
          <w:sz w:val="22"/>
          <w:szCs w:val="22"/>
        </w:rPr>
        <w:t xml:space="preserve">and </w:t>
      </w:r>
      <w:r w:rsidR="00321002" w:rsidRPr="00893386">
        <w:rPr>
          <w:rFonts w:ascii="Times New Roman" w:hAnsi="Times New Roman" w:cs="Times New Roman"/>
          <w:b/>
          <w:bCs/>
          <w:color w:val="000000" w:themeColor="text1"/>
          <w:sz w:val="22"/>
          <w:szCs w:val="22"/>
        </w:rPr>
        <w:t>(D)</w:t>
      </w:r>
      <w:r w:rsidR="00321002" w:rsidRPr="006147CE">
        <w:rPr>
          <w:rFonts w:ascii="Times New Roman" w:hAnsi="Times New Roman" w:cs="Times New Roman"/>
          <w:color w:val="000000" w:themeColor="text1"/>
          <w:sz w:val="22"/>
          <w:szCs w:val="22"/>
        </w:rPr>
        <w:t xml:space="preserve"> the absolute abundance of </w:t>
      </w:r>
      <w:proofErr w:type="spellStart"/>
      <w:r w:rsidR="00321002" w:rsidRPr="006147CE">
        <w:rPr>
          <w:rFonts w:ascii="Times New Roman" w:hAnsi="Times New Roman" w:cs="Times New Roman"/>
          <w:i/>
          <w:iCs/>
          <w:color w:val="000000" w:themeColor="text1"/>
          <w:sz w:val="22"/>
          <w:szCs w:val="22"/>
        </w:rPr>
        <w:t>Xp</w:t>
      </w:r>
      <w:proofErr w:type="spellEnd"/>
      <w:r w:rsidR="00321002" w:rsidRPr="006147CE">
        <w:rPr>
          <w:rFonts w:ascii="Times New Roman" w:hAnsi="Times New Roman" w:cs="Times New Roman"/>
          <w:color w:val="000000" w:themeColor="text1"/>
          <w:sz w:val="22"/>
          <w:szCs w:val="22"/>
        </w:rPr>
        <w:t xml:space="preserve"> collected from different states during 2020, 2021, and 2022.</w:t>
      </w:r>
      <w:bookmarkStart w:id="629" w:name="_Toc149942922"/>
      <w:r w:rsidR="00DE7D8B">
        <w:rPr>
          <w:rFonts w:ascii="Times New Roman" w:hAnsi="Times New Roman" w:cs="Times New Roman"/>
          <w:color w:val="000000" w:themeColor="text1"/>
          <w:sz w:val="22"/>
          <w:szCs w:val="22"/>
        </w:rPr>
        <w:t xml:space="preserve"> The</w:t>
      </w:r>
      <w:r w:rsidR="0006438A">
        <w:rPr>
          <w:rFonts w:ascii="Times New Roman" w:hAnsi="Times New Roman" w:cs="Times New Roman"/>
          <w:color w:val="000000" w:themeColor="text1"/>
          <w:sz w:val="22"/>
          <w:szCs w:val="22"/>
        </w:rPr>
        <w:t xml:space="preserve"> absolute abundance for each sample was estimated by multiplying the amount of DNA per ng of the sample with relative abundance of </w:t>
      </w:r>
      <w:proofErr w:type="spellStart"/>
      <w:r w:rsidR="0006438A">
        <w:rPr>
          <w:rFonts w:ascii="Times New Roman" w:hAnsi="Times New Roman" w:cs="Times New Roman"/>
          <w:i/>
          <w:iCs/>
          <w:color w:val="000000" w:themeColor="text1"/>
          <w:sz w:val="22"/>
          <w:szCs w:val="22"/>
        </w:rPr>
        <w:t>Xp</w:t>
      </w:r>
      <w:proofErr w:type="spellEnd"/>
      <w:r w:rsidR="0006438A">
        <w:rPr>
          <w:rFonts w:ascii="Times New Roman" w:hAnsi="Times New Roman" w:cs="Times New Roman"/>
          <w:color w:val="000000" w:themeColor="text1"/>
          <w:sz w:val="22"/>
          <w:szCs w:val="22"/>
        </w:rPr>
        <w:t xml:space="preserve"> present in it.</w:t>
      </w:r>
    </w:p>
    <w:p w14:paraId="7B656056" w14:textId="77777777" w:rsidR="00ED2A0A" w:rsidRPr="00F10513" w:rsidRDefault="00ED2A0A">
      <w:pPr>
        <w:spacing w:line="360" w:lineRule="auto"/>
        <w:rPr>
          <w:rFonts w:ascii="Times New Roman" w:hAnsi="Times New Roman" w:cs="Times New Roman"/>
          <w:color w:val="000000" w:themeColor="text1"/>
        </w:rPr>
        <w:pPrChange w:id="630" w:author="Amanpreet Kaur" w:date="2025-01-23T10:44:00Z" w16du:dateUtc="2025-01-23T16:44:00Z">
          <w:pPr>
            <w:spacing w:line="480" w:lineRule="auto"/>
          </w:pPr>
        </w:pPrChange>
      </w:pPr>
    </w:p>
    <w:p w14:paraId="798F2EAB" w14:textId="3CCA62FC" w:rsidR="00ED2A0A" w:rsidRPr="00F10513" w:rsidRDefault="00BB3101">
      <w:pPr>
        <w:spacing w:line="360" w:lineRule="auto"/>
        <w:jc w:val="both"/>
        <w:rPr>
          <w:rFonts w:ascii="Times New Roman" w:hAnsi="Times New Roman" w:cs="Times New Roman"/>
          <w:b/>
        </w:rPr>
        <w:pPrChange w:id="631" w:author="Amanpreet Kaur" w:date="2025-01-23T10:44:00Z" w16du:dateUtc="2025-01-23T16:44:00Z">
          <w:pPr>
            <w:spacing w:line="480" w:lineRule="auto"/>
            <w:jc w:val="both"/>
          </w:pPr>
        </w:pPrChange>
      </w:pPr>
      <w:r w:rsidRPr="00F10513">
        <w:rPr>
          <w:rFonts w:ascii="Times New Roman" w:hAnsi="Times New Roman" w:cs="Times New Roman"/>
          <w:b/>
          <w:i/>
          <w:iCs/>
        </w:rPr>
        <w:t>Xanthomonas</w:t>
      </w:r>
      <w:r w:rsidRPr="00F10513">
        <w:rPr>
          <w:rFonts w:ascii="Times New Roman" w:hAnsi="Times New Roman" w:cs="Times New Roman"/>
          <w:b/>
        </w:rPr>
        <w:t xml:space="preserve"> abundance reveals </w:t>
      </w:r>
      <w:r w:rsidR="006F432A" w:rsidRPr="00F10513">
        <w:rPr>
          <w:rFonts w:ascii="Times New Roman" w:hAnsi="Times New Roman" w:cs="Times New Roman"/>
          <w:b/>
        </w:rPr>
        <w:t xml:space="preserve">a heterogeneous spatial distribution of pathogen lineages, </w:t>
      </w:r>
      <w:bookmarkEnd w:id="629"/>
      <w:r w:rsidR="006F432A" w:rsidRPr="00F10513">
        <w:rPr>
          <w:rFonts w:ascii="Times New Roman" w:hAnsi="Times New Roman" w:cs="Times New Roman"/>
          <w:b/>
        </w:rPr>
        <w:t xml:space="preserve">and the increased </w:t>
      </w:r>
      <w:r w:rsidR="009374FD">
        <w:rPr>
          <w:rFonts w:ascii="Times New Roman" w:hAnsi="Times New Roman" w:cs="Times New Roman"/>
          <w:b/>
        </w:rPr>
        <w:t xml:space="preserve">pathogen </w:t>
      </w:r>
      <w:r w:rsidR="006F432A" w:rsidRPr="00F10513">
        <w:rPr>
          <w:rFonts w:ascii="Times New Roman" w:hAnsi="Times New Roman" w:cs="Times New Roman"/>
          <w:b/>
        </w:rPr>
        <w:t xml:space="preserve">diversity was associated with higher disease </w:t>
      </w:r>
      <w:r w:rsidR="005B0652">
        <w:rPr>
          <w:rFonts w:ascii="Times New Roman" w:hAnsi="Times New Roman" w:cs="Times New Roman"/>
          <w:b/>
        </w:rPr>
        <w:t>severity</w:t>
      </w:r>
      <w:r w:rsidR="00ED2A0A" w:rsidRPr="00F10513">
        <w:rPr>
          <w:rFonts w:ascii="Times New Roman" w:hAnsi="Times New Roman" w:cs="Times New Roman"/>
          <w:b/>
        </w:rPr>
        <w:t>.</w:t>
      </w:r>
    </w:p>
    <w:p w14:paraId="6BB8FE0D" w14:textId="5DBFBBE8" w:rsidR="00BB3101" w:rsidRDefault="6104001E">
      <w:pPr>
        <w:spacing w:line="360" w:lineRule="auto"/>
        <w:jc w:val="both"/>
        <w:rPr>
          <w:rFonts w:ascii="Times New Roman" w:hAnsi="Times New Roman" w:cs="Times New Roman"/>
        </w:rPr>
        <w:pPrChange w:id="632" w:author="Amanpreet Kaur" w:date="2025-01-23T10:44:00Z" w16du:dateUtc="2025-01-23T16:44:00Z">
          <w:pPr>
            <w:spacing w:line="480" w:lineRule="auto"/>
            <w:jc w:val="both"/>
          </w:pPr>
        </w:pPrChange>
      </w:pPr>
      <w:r w:rsidRPr="00F10513">
        <w:rPr>
          <w:rFonts w:ascii="Times New Roman" w:hAnsi="Times New Roman" w:cs="Times New Roman"/>
        </w:rPr>
        <w:t xml:space="preserve">Given our observation of varying levels of epidemics, we hypothesized that pathogen heterogeneity is responsible for varying disease dynamics. Thus, we assessed the heterogeneity in the pathogen population by </w:t>
      </w:r>
      <w:r w:rsidR="004B5739">
        <w:rPr>
          <w:rFonts w:ascii="Times New Roman" w:hAnsi="Times New Roman" w:cs="Times New Roman"/>
        </w:rPr>
        <w:t>studying</w:t>
      </w:r>
      <w:r w:rsidRPr="00F10513">
        <w:rPr>
          <w:rFonts w:ascii="Times New Roman" w:hAnsi="Times New Roman" w:cs="Times New Roman"/>
        </w:rPr>
        <w:t xml:space="preserve"> the extent of diversity of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in individual fields. Our approach involved mapping the metagenome reads to the SNP matrices of known </w:t>
      </w:r>
      <w:r w:rsidR="0006438A">
        <w:rPr>
          <w:rFonts w:ascii="Times New Roman" w:hAnsi="Times New Roman" w:cs="Times New Roman"/>
        </w:rPr>
        <w:t xml:space="preserve">pathogen </w:t>
      </w:r>
      <w:r w:rsidRPr="00F10513">
        <w:rPr>
          <w:rFonts w:ascii="Times New Roman" w:hAnsi="Times New Roman" w:cs="Times New Roman"/>
        </w:rPr>
        <w:t xml:space="preserve">lineages or sequence clusters (SC) of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and calculating </w:t>
      </w:r>
      <w:r w:rsidR="0006438A">
        <w:rPr>
          <w:rFonts w:ascii="Times New Roman" w:hAnsi="Times New Roman" w:cs="Times New Roman"/>
        </w:rPr>
        <w:t xml:space="preserve">relative </w:t>
      </w:r>
      <w:r w:rsidRPr="00F10513">
        <w:rPr>
          <w:rFonts w:ascii="Times New Roman" w:hAnsi="Times New Roman" w:cs="Times New Roman"/>
        </w:rPr>
        <w:t xml:space="preserve">abundance for each SC. To understand the current global population structure of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we leveraged the availability of extensive genome resources for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collected </w:t>
      </w:r>
      <w:r w:rsidR="00C51A30" w:rsidRPr="00F10513">
        <w:rPr>
          <w:rFonts w:ascii="Times New Roman" w:hAnsi="Times New Roman" w:cs="Times New Roman"/>
        </w:rPr>
        <w:t>worldwide</w:t>
      </w:r>
      <w:r w:rsidRPr="00F10513">
        <w:rPr>
          <w:rFonts w:ascii="Times New Roman" w:hAnsi="Times New Roman" w:cs="Times New Roman"/>
        </w:rPr>
        <w:t xml:space="preserve"> over the last three decades (473 genomes as of March 2023). Based on the phylogeny of these publicly available global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collections, </w:t>
      </w:r>
      <w:r w:rsidR="009748D2">
        <w:rPr>
          <w:rFonts w:ascii="Times New Roman" w:hAnsi="Times New Roman" w:cs="Times New Roman"/>
        </w:rPr>
        <w:t xml:space="preserve">determined by </w:t>
      </w:r>
      <w:r w:rsidR="009748D2" w:rsidRPr="00F10513">
        <w:rPr>
          <w:rFonts w:ascii="Times New Roman" w:hAnsi="Times New Roman" w:cs="Times New Roman"/>
        </w:rPr>
        <w:t>core genome single nucleotide polymorphisms (SNPs)</w:t>
      </w:r>
      <w:r w:rsidR="009748D2">
        <w:rPr>
          <w:rFonts w:ascii="Times New Roman" w:hAnsi="Times New Roman" w:cs="Times New Roman"/>
        </w:rPr>
        <w:t>,</w:t>
      </w:r>
      <w:r w:rsidR="009748D2" w:rsidRPr="00F10513">
        <w:rPr>
          <w:rFonts w:ascii="Times New Roman" w:hAnsi="Times New Roman" w:cs="Times New Roman"/>
        </w:rPr>
        <w:t xml:space="preserve"> </w:t>
      </w:r>
      <w:r w:rsidRPr="00F10513">
        <w:rPr>
          <w:rFonts w:ascii="Times New Roman" w:hAnsi="Times New Roman" w:cs="Times New Roman"/>
        </w:rPr>
        <w:t xml:space="preserve">eight distinct lineages were identified within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strains referred to here</w:t>
      </w:r>
      <w:r w:rsidR="0006438A">
        <w:rPr>
          <w:rFonts w:ascii="Times New Roman" w:hAnsi="Times New Roman" w:cs="Times New Roman"/>
        </w:rPr>
        <w:t>after</w:t>
      </w:r>
      <w:r w:rsidRPr="00F10513">
        <w:rPr>
          <w:rFonts w:ascii="Times New Roman" w:hAnsi="Times New Roman" w:cs="Times New Roman"/>
        </w:rPr>
        <w:t xml:space="preserve"> as sequence clusters (SC) or lineages (</w:t>
      </w:r>
      <w:r w:rsidR="00374926">
        <w:rPr>
          <w:rFonts w:ascii="Times New Roman" w:hAnsi="Times New Roman" w:cs="Times New Roman"/>
          <w:color w:val="000000" w:themeColor="text1"/>
        </w:rPr>
        <w:t xml:space="preserve">Figure </w:t>
      </w:r>
      <w:ins w:id="633" w:author="Amanpreet Kaur" w:date="2025-01-23T20:59:00Z" w16du:dateUtc="2025-01-24T02:59:00Z">
        <w:r w:rsidR="00B41A3D">
          <w:rPr>
            <w:rFonts w:ascii="Times New Roman" w:hAnsi="Times New Roman" w:cs="Times New Roman"/>
          </w:rPr>
          <w:t>3</w:t>
        </w:r>
      </w:ins>
      <w:del w:id="634" w:author="Amanpreet Kaur" w:date="2025-01-23T20:59:00Z" w16du:dateUtc="2025-01-24T02:59:00Z">
        <w:r w:rsidRPr="00F10513" w:rsidDel="00B41A3D">
          <w:rPr>
            <w:rFonts w:ascii="Times New Roman" w:hAnsi="Times New Roman" w:cs="Times New Roman"/>
          </w:rPr>
          <w:delText>2</w:delText>
        </w:r>
      </w:del>
      <w:r w:rsidRPr="00F10513">
        <w:rPr>
          <w:rFonts w:ascii="Times New Roman" w:hAnsi="Times New Roman" w:cs="Times New Roman"/>
        </w:rPr>
        <w:t xml:space="preserve">A). This SNP-level resolution into different lineages was a baseline for our analysis </w:t>
      </w:r>
      <w:r w:rsidR="009748D2">
        <w:rPr>
          <w:rFonts w:ascii="Times New Roman" w:hAnsi="Times New Roman" w:cs="Times New Roman"/>
        </w:rPr>
        <w:t>to identify</w:t>
      </w:r>
      <w:r w:rsidRPr="00F10513">
        <w:rPr>
          <w:rFonts w:ascii="Times New Roman" w:hAnsi="Times New Roman" w:cs="Times New Roman"/>
        </w:rPr>
        <w:t xml:space="preserve"> diversity and co-occurrence of pathogen lineages across field metagenomes</w:t>
      </w:r>
      <w:r w:rsidR="0006438A">
        <w:rPr>
          <w:rFonts w:ascii="Times New Roman" w:hAnsi="Times New Roman" w:cs="Times New Roman"/>
        </w:rPr>
        <w:t>.</w:t>
      </w:r>
      <w:r w:rsidR="00FF4DA0">
        <w:rPr>
          <w:rFonts w:ascii="Times New Roman" w:hAnsi="Times New Roman" w:cs="Times New Roman"/>
        </w:rPr>
        <w:t xml:space="preserve"> </w:t>
      </w:r>
      <w:r w:rsidRPr="00F10513">
        <w:rPr>
          <w:rFonts w:ascii="Times New Roman" w:hAnsi="Times New Roman" w:cs="Times New Roman"/>
        </w:rPr>
        <w:t xml:space="preserve">Surprisingly, we identified the presence of </w:t>
      </w:r>
      <w:r w:rsidR="00C51A30" w:rsidRPr="00F10513">
        <w:rPr>
          <w:rFonts w:ascii="Times New Roman" w:hAnsi="Times New Roman" w:cs="Times New Roman"/>
        </w:rPr>
        <w:t>eight</w:t>
      </w:r>
      <w:r w:rsidRPr="00F10513">
        <w:rPr>
          <w:rFonts w:ascii="Times New Roman" w:hAnsi="Times New Roman" w:cs="Times New Roman"/>
        </w:rPr>
        <w:t xml:space="preserve"> lineages in the field </w:t>
      </w:r>
      <w:r w:rsidR="00C06220">
        <w:rPr>
          <w:rFonts w:ascii="Times New Roman" w:hAnsi="Times New Roman" w:cs="Times New Roman"/>
        </w:rPr>
        <w:t>samples</w:t>
      </w:r>
      <w:r w:rsidRPr="00F10513">
        <w:rPr>
          <w:rFonts w:ascii="Times New Roman" w:hAnsi="Times New Roman" w:cs="Times New Roman"/>
        </w:rPr>
        <w:t xml:space="preserve">. </w:t>
      </w:r>
      <w:r w:rsidR="00A93802">
        <w:rPr>
          <w:rFonts w:ascii="Times New Roman" w:hAnsi="Times New Roman" w:cs="Times New Roman"/>
        </w:rPr>
        <w:t>Distantly related SC3 and 4 (SNP distance of 10,825 SNPs) co-existed in majority of the fields (</w:t>
      </w:r>
      <w:r w:rsidR="00374926">
        <w:rPr>
          <w:rFonts w:ascii="Times New Roman" w:hAnsi="Times New Roman" w:cs="Times New Roman"/>
          <w:color w:val="000000" w:themeColor="text1"/>
        </w:rPr>
        <w:t xml:space="preserve">Figure </w:t>
      </w:r>
      <w:ins w:id="635" w:author="Amanpreet Kaur" w:date="2025-01-23T20:59:00Z" w16du:dateUtc="2025-01-24T02:59:00Z">
        <w:r w:rsidR="00B41A3D">
          <w:rPr>
            <w:rFonts w:ascii="Times New Roman" w:hAnsi="Times New Roman" w:cs="Times New Roman"/>
          </w:rPr>
          <w:t>3</w:t>
        </w:r>
      </w:ins>
      <w:del w:id="636" w:author="Amanpreet Kaur" w:date="2025-01-23T20:59:00Z" w16du:dateUtc="2025-01-24T02:59:00Z">
        <w:r w:rsidR="00A93802" w:rsidDel="00B41A3D">
          <w:rPr>
            <w:rFonts w:ascii="Times New Roman" w:hAnsi="Times New Roman" w:cs="Times New Roman"/>
          </w:rPr>
          <w:delText>2</w:delText>
        </w:r>
      </w:del>
      <w:r w:rsidR="00A93802">
        <w:rPr>
          <w:rFonts w:ascii="Times New Roman" w:hAnsi="Times New Roman" w:cs="Times New Roman"/>
        </w:rPr>
        <w:t xml:space="preserve">B). </w:t>
      </w:r>
      <w:r w:rsidR="00AF3566">
        <w:rPr>
          <w:rFonts w:ascii="Times New Roman" w:hAnsi="Times New Roman" w:cs="Times New Roman"/>
          <w:color w:val="000000" w:themeColor="text1"/>
        </w:rPr>
        <w:t>Three</w:t>
      </w:r>
      <w:r w:rsidRPr="00F10513">
        <w:rPr>
          <w:rFonts w:ascii="Times New Roman" w:hAnsi="Times New Roman" w:cs="Times New Roman"/>
          <w:color w:val="000000" w:themeColor="text1"/>
        </w:rPr>
        <w:t xml:space="preserve"> lineages, SC3, </w:t>
      </w:r>
      <w:r w:rsidR="00C51A30" w:rsidRPr="00F10513">
        <w:rPr>
          <w:rFonts w:ascii="Times New Roman" w:hAnsi="Times New Roman" w:cs="Times New Roman"/>
          <w:color w:val="000000" w:themeColor="text1"/>
        </w:rPr>
        <w:t>SC</w:t>
      </w:r>
      <w:r w:rsidRPr="00F10513">
        <w:rPr>
          <w:rFonts w:ascii="Times New Roman" w:hAnsi="Times New Roman" w:cs="Times New Roman"/>
          <w:color w:val="000000" w:themeColor="text1"/>
        </w:rPr>
        <w:t>4</w:t>
      </w:r>
      <w:r w:rsidR="00C51A30" w:rsidRPr="00F10513">
        <w:rPr>
          <w:rFonts w:ascii="Times New Roman" w:hAnsi="Times New Roman" w:cs="Times New Roman"/>
          <w:color w:val="000000" w:themeColor="text1"/>
        </w:rPr>
        <w:t>,</w:t>
      </w:r>
      <w:r w:rsidRPr="00F10513">
        <w:rPr>
          <w:rFonts w:ascii="Times New Roman" w:hAnsi="Times New Roman" w:cs="Times New Roman"/>
          <w:color w:val="000000" w:themeColor="text1"/>
        </w:rPr>
        <w:t xml:space="preserve"> and </w:t>
      </w:r>
      <w:r w:rsidR="00C51A30" w:rsidRPr="00F10513">
        <w:rPr>
          <w:rFonts w:ascii="Times New Roman" w:hAnsi="Times New Roman" w:cs="Times New Roman"/>
          <w:color w:val="000000" w:themeColor="text1"/>
        </w:rPr>
        <w:t>SC</w:t>
      </w:r>
      <w:r w:rsidRPr="00F10513">
        <w:rPr>
          <w:rFonts w:ascii="Times New Roman" w:hAnsi="Times New Roman" w:cs="Times New Roman"/>
          <w:color w:val="000000" w:themeColor="text1"/>
        </w:rPr>
        <w:t>6</w:t>
      </w:r>
      <w:r w:rsidR="00AF3566">
        <w:rPr>
          <w:rFonts w:ascii="Times New Roman" w:hAnsi="Times New Roman" w:cs="Times New Roman"/>
          <w:color w:val="000000" w:themeColor="text1"/>
        </w:rPr>
        <w:t xml:space="preserve"> </w:t>
      </w:r>
      <w:r w:rsidRPr="00F10513">
        <w:rPr>
          <w:rFonts w:ascii="Times New Roman" w:hAnsi="Times New Roman" w:cs="Times New Roman"/>
          <w:color w:val="000000" w:themeColor="text1"/>
        </w:rPr>
        <w:t>were in higher abundance in these fields, although their abundance varied from field to field</w:t>
      </w:r>
      <w:r w:rsidR="00C51A30" w:rsidRPr="00F10513">
        <w:rPr>
          <w:rFonts w:ascii="Times New Roman" w:hAnsi="Times New Roman" w:cs="Times New Roman"/>
          <w:color w:val="000000" w:themeColor="text1"/>
        </w:rPr>
        <w:t>,</w:t>
      </w:r>
      <w:r w:rsidRPr="00F10513">
        <w:rPr>
          <w:rFonts w:ascii="Times New Roman" w:hAnsi="Times New Roman" w:cs="Times New Roman"/>
          <w:color w:val="000000" w:themeColor="text1"/>
        </w:rPr>
        <w:t xml:space="preserve"> and their dynamics varied across neighboring fields</w:t>
      </w:r>
      <w:r w:rsidR="0006438A">
        <w:rPr>
          <w:rFonts w:ascii="Times New Roman" w:hAnsi="Times New Roman" w:cs="Times New Roman"/>
          <w:color w:val="000000" w:themeColor="text1"/>
        </w:rPr>
        <w:t xml:space="preserve"> </w:t>
      </w:r>
      <w:r w:rsidR="0006438A">
        <w:rPr>
          <w:rFonts w:ascii="Times New Roman" w:hAnsi="Times New Roman" w:cs="Times New Roman"/>
        </w:rPr>
        <w:t>(</w:t>
      </w:r>
      <w:r w:rsidR="00374926">
        <w:rPr>
          <w:rFonts w:ascii="Times New Roman" w:hAnsi="Times New Roman" w:cs="Times New Roman"/>
          <w:color w:val="000000" w:themeColor="text1"/>
        </w:rPr>
        <w:t>Figure</w:t>
      </w:r>
      <w:r w:rsidR="005D5FDB">
        <w:rPr>
          <w:rFonts w:ascii="Times New Roman" w:hAnsi="Times New Roman" w:cs="Times New Roman"/>
        </w:rPr>
        <w:t>s</w:t>
      </w:r>
      <w:r w:rsidR="0006438A">
        <w:rPr>
          <w:rFonts w:ascii="Times New Roman" w:hAnsi="Times New Roman" w:cs="Times New Roman"/>
        </w:rPr>
        <w:t xml:space="preserve"> </w:t>
      </w:r>
      <w:ins w:id="637" w:author="Amanpreet Kaur" w:date="2025-01-23T20:59:00Z" w16du:dateUtc="2025-01-24T02:59:00Z">
        <w:r w:rsidR="00B41A3D">
          <w:rPr>
            <w:rFonts w:ascii="Times New Roman" w:hAnsi="Times New Roman" w:cs="Times New Roman"/>
          </w:rPr>
          <w:t>3</w:t>
        </w:r>
      </w:ins>
      <w:del w:id="638" w:author="Amanpreet Kaur" w:date="2025-01-23T20:59:00Z" w16du:dateUtc="2025-01-24T02:59:00Z">
        <w:r w:rsidR="0006438A" w:rsidDel="00B41A3D">
          <w:rPr>
            <w:rFonts w:ascii="Times New Roman" w:hAnsi="Times New Roman" w:cs="Times New Roman"/>
          </w:rPr>
          <w:delText>2</w:delText>
        </w:r>
      </w:del>
      <w:r w:rsidR="0006438A">
        <w:rPr>
          <w:rFonts w:ascii="Times New Roman" w:hAnsi="Times New Roman" w:cs="Times New Roman"/>
        </w:rPr>
        <w:t>C</w:t>
      </w:r>
      <w:r w:rsidR="00075661">
        <w:rPr>
          <w:rFonts w:ascii="Times New Roman" w:hAnsi="Times New Roman" w:cs="Times New Roman"/>
        </w:rPr>
        <w:t xml:space="preserve"> and</w:t>
      </w:r>
      <w:r w:rsidR="009A0F17">
        <w:rPr>
          <w:rFonts w:ascii="Times New Roman" w:hAnsi="Times New Roman" w:cs="Times New Roman"/>
        </w:rPr>
        <w:t xml:space="preserve"> </w:t>
      </w:r>
      <w:r w:rsidR="0006438A">
        <w:rPr>
          <w:rFonts w:ascii="Times New Roman" w:hAnsi="Times New Roman" w:cs="Times New Roman"/>
        </w:rPr>
        <w:t>S4)</w:t>
      </w:r>
      <w:r w:rsidRPr="00F10513">
        <w:rPr>
          <w:rFonts w:ascii="Times New Roman" w:hAnsi="Times New Roman" w:cs="Times New Roman"/>
          <w:color w:val="000000" w:themeColor="text1"/>
        </w:rPr>
        <w:t>.</w:t>
      </w:r>
      <w:r w:rsidRPr="00F10513">
        <w:rPr>
          <w:rFonts w:ascii="Times New Roman" w:hAnsi="Times New Roman" w:cs="Times New Roman"/>
        </w:rPr>
        <w:t xml:space="preserve"> Notably, SC1, SC7, and SC8 were </w:t>
      </w:r>
      <w:r w:rsidRPr="00F10513">
        <w:rPr>
          <w:rFonts w:ascii="Times New Roman" w:hAnsi="Times New Roman" w:cs="Times New Roman"/>
        </w:rPr>
        <w:lastRenderedPageBreak/>
        <w:t xml:space="preserve">in lower abundance, appearing in only </w:t>
      </w:r>
      <w:r w:rsidR="00C51A30" w:rsidRPr="00F10513">
        <w:rPr>
          <w:rFonts w:ascii="Times New Roman" w:hAnsi="Times New Roman" w:cs="Times New Roman"/>
        </w:rPr>
        <w:t>eight</w:t>
      </w:r>
      <w:r w:rsidRPr="00F10513">
        <w:rPr>
          <w:rFonts w:ascii="Times New Roman" w:hAnsi="Times New Roman" w:cs="Times New Roman"/>
        </w:rPr>
        <w:t xml:space="preserve"> samples (</w:t>
      </w:r>
      <w:r w:rsidR="00374926">
        <w:rPr>
          <w:rFonts w:ascii="Times New Roman" w:hAnsi="Times New Roman" w:cs="Times New Roman"/>
          <w:color w:val="000000" w:themeColor="text1"/>
        </w:rPr>
        <w:t>Figure</w:t>
      </w:r>
      <w:r w:rsidR="005D5FDB">
        <w:rPr>
          <w:rFonts w:ascii="Times New Roman" w:hAnsi="Times New Roman" w:cs="Times New Roman"/>
        </w:rPr>
        <w:t>s</w:t>
      </w:r>
      <w:r w:rsidRPr="00F10513">
        <w:rPr>
          <w:rFonts w:ascii="Times New Roman" w:hAnsi="Times New Roman" w:cs="Times New Roman"/>
        </w:rPr>
        <w:t xml:space="preserve"> </w:t>
      </w:r>
      <w:ins w:id="639" w:author="Amanpreet Kaur" w:date="2025-01-23T20:59:00Z" w16du:dateUtc="2025-01-24T02:59:00Z">
        <w:r w:rsidR="00B41A3D">
          <w:rPr>
            <w:rFonts w:ascii="Times New Roman" w:hAnsi="Times New Roman" w:cs="Times New Roman"/>
          </w:rPr>
          <w:t>3</w:t>
        </w:r>
      </w:ins>
      <w:del w:id="640" w:author="Amanpreet Kaur" w:date="2025-01-23T20:59:00Z" w16du:dateUtc="2025-01-24T02:59:00Z">
        <w:r w:rsidRPr="00F10513" w:rsidDel="00B41A3D">
          <w:rPr>
            <w:rFonts w:ascii="Times New Roman" w:hAnsi="Times New Roman" w:cs="Times New Roman"/>
          </w:rPr>
          <w:delText>2</w:delText>
        </w:r>
      </w:del>
      <w:r w:rsidR="0006438A">
        <w:rPr>
          <w:rFonts w:ascii="Times New Roman" w:hAnsi="Times New Roman" w:cs="Times New Roman"/>
        </w:rPr>
        <w:t>C</w:t>
      </w:r>
      <w:r w:rsidR="00075661">
        <w:rPr>
          <w:rFonts w:ascii="Times New Roman" w:hAnsi="Times New Roman" w:cs="Times New Roman"/>
        </w:rPr>
        <w:t xml:space="preserve"> and</w:t>
      </w:r>
      <w:r w:rsidR="00794CCD">
        <w:rPr>
          <w:rFonts w:ascii="Times New Roman" w:hAnsi="Times New Roman" w:cs="Times New Roman"/>
        </w:rPr>
        <w:t xml:space="preserve"> S</w:t>
      </w:r>
      <w:r w:rsidR="002C7534">
        <w:rPr>
          <w:rFonts w:ascii="Times New Roman" w:hAnsi="Times New Roman" w:cs="Times New Roman"/>
        </w:rPr>
        <w:t>4</w:t>
      </w:r>
      <w:r w:rsidRPr="00F10513">
        <w:rPr>
          <w:rFonts w:ascii="Times New Roman" w:hAnsi="Times New Roman" w:cs="Times New Roman"/>
        </w:rPr>
        <w:t xml:space="preserve">). The co-occurrence of different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lineages </w:t>
      </w:r>
      <w:r w:rsidR="009748D2">
        <w:rPr>
          <w:rFonts w:ascii="Times New Roman" w:hAnsi="Times New Roman" w:cs="Times New Roman"/>
        </w:rPr>
        <w:t>were</w:t>
      </w:r>
      <w:r w:rsidRPr="00F10513">
        <w:rPr>
          <w:rFonts w:ascii="Times New Roman" w:hAnsi="Times New Roman" w:cs="Times New Roman"/>
        </w:rPr>
        <w:t xml:space="preserve"> observed</w:t>
      </w:r>
      <w:r w:rsidR="009748D2">
        <w:rPr>
          <w:rFonts w:ascii="Times New Roman" w:hAnsi="Times New Roman" w:cs="Times New Roman"/>
        </w:rPr>
        <w:t xml:space="preserve"> </w:t>
      </w:r>
      <w:r w:rsidR="009748D2" w:rsidRPr="00F10513">
        <w:rPr>
          <w:rFonts w:ascii="Times New Roman" w:hAnsi="Times New Roman" w:cs="Times New Roman"/>
        </w:rPr>
        <w:t>in the samples</w:t>
      </w:r>
      <w:r w:rsidRPr="00F10513">
        <w:rPr>
          <w:rFonts w:ascii="Times New Roman" w:hAnsi="Times New Roman" w:cs="Times New Roman"/>
        </w:rPr>
        <w:t>, as noted in our previous limited metagenome survey</w:t>
      </w:r>
      <w:r w:rsidR="00FF3BA6">
        <w:rPr>
          <w:rFonts w:ascii="Times New Roman" w:hAnsi="Times New Roman" w:cs="Times New Roman"/>
        </w:rPr>
        <w:t xml:space="preserve"> </w:t>
      </w:r>
      <w:r w:rsidR="00FF3BA6">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{"citationID":"v4vH0eEP","properties":{"formattedCitation":"(Newberry {\\i{}et al.}, 2020)","plainCitation":"(Newberry et al., 2020)","noteIndex":0},"citationItems":[{"id":"yQOBYZgA/RDSkDZHA","uris":["http://zotero.org/users/10053306/items/K6QEYCQU"],"itemData":{"id":"jKPra7XX/iscM1W6V","type":"article-journal","abstract":"Assessment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sidR="00FF3BA6">
        <w:rPr>
          <w:rFonts w:ascii="Times New Roman" w:hAnsi="Times New Roman" w:cs="Times New Roman"/>
        </w:rPr>
        <w:fldChar w:fldCharType="separate"/>
      </w:r>
      <w:r w:rsidR="00D11197" w:rsidRPr="00D11197">
        <w:rPr>
          <w:rFonts w:ascii="Times New Roman" w:hAnsi="Times New Roman" w:cs="Times New Roman"/>
        </w:rPr>
        <w:t xml:space="preserve">(Newberry </w:t>
      </w:r>
      <w:r w:rsidR="00D11197" w:rsidRPr="00D11197">
        <w:rPr>
          <w:rFonts w:ascii="Times New Roman" w:hAnsi="Times New Roman" w:cs="Times New Roman"/>
          <w:i/>
          <w:iCs/>
        </w:rPr>
        <w:t>et al.</w:t>
      </w:r>
      <w:r w:rsidR="00D11197" w:rsidRPr="00D11197">
        <w:rPr>
          <w:rFonts w:ascii="Times New Roman" w:hAnsi="Times New Roman" w:cs="Times New Roman"/>
        </w:rPr>
        <w:t>, 2020)</w:t>
      </w:r>
      <w:r w:rsidR="00FF3BA6">
        <w:rPr>
          <w:rFonts w:ascii="Times New Roman" w:hAnsi="Times New Roman" w:cs="Times New Roman"/>
        </w:rPr>
        <w:fldChar w:fldCharType="end"/>
      </w:r>
      <w:r w:rsidR="00FF3BA6">
        <w:rPr>
          <w:rFonts w:ascii="Times New Roman" w:hAnsi="Times New Roman" w:cs="Times New Roman"/>
        </w:rPr>
        <w:t xml:space="preserve">. </w:t>
      </w:r>
      <w:r w:rsidR="00F17664">
        <w:rPr>
          <w:rFonts w:ascii="Times New Roman" w:hAnsi="Times New Roman" w:cs="Times New Roman"/>
        </w:rPr>
        <w:t>F</w:t>
      </w:r>
      <w:r w:rsidR="00F17664" w:rsidRPr="00F10513">
        <w:rPr>
          <w:rFonts w:ascii="Times New Roman" w:hAnsi="Times New Roman" w:cs="Times New Roman"/>
        </w:rPr>
        <w:t>ields had a minimum of 1 to a maximum of 5 lineages present at a given sampling time, and this diversity of co-occurring lineages was different across different years, and samples from neighboring states (</w:t>
      </w:r>
      <w:r w:rsidR="00374926">
        <w:rPr>
          <w:rFonts w:ascii="Times New Roman" w:hAnsi="Times New Roman" w:cs="Times New Roman"/>
          <w:color w:val="000000" w:themeColor="text1"/>
        </w:rPr>
        <w:t>Figure</w:t>
      </w:r>
      <w:r w:rsidR="005D5FDB">
        <w:rPr>
          <w:rFonts w:ascii="Times New Roman" w:hAnsi="Times New Roman" w:cs="Times New Roman"/>
        </w:rPr>
        <w:t>s</w:t>
      </w:r>
      <w:r w:rsidR="00F17664" w:rsidRPr="00F10513">
        <w:rPr>
          <w:rFonts w:ascii="Times New Roman" w:hAnsi="Times New Roman" w:cs="Times New Roman"/>
        </w:rPr>
        <w:t xml:space="preserve"> 2</w:t>
      </w:r>
      <w:r w:rsidR="002C7534">
        <w:rPr>
          <w:rFonts w:ascii="Times New Roman" w:hAnsi="Times New Roman" w:cs="Times New Roman"/>
        </w:rPr>
        <w:t>C</w:t>
      </w:r>
      <w:r w:rsidR="00075661">
        <w:rPr>
          <w:rFonts w:ascii="Times New Roman" w:hAnsi="Times New Roman" w:cs="Times New Roman"/>
        </w:rPr>
        <w:t xml:space="preserve"> and</w:t>
      </w:r>
      <w:r w:rsidR="005D5FDB">
        <w:rPr>
          <w:rFonts w:ascii="Times New Roman" w:hAnsi="Times New Roman" w:cs="Times New Roman"/>
        </w:rPr>
        <w:t xml:space="preserve"> </w:t>
      </w:r>
      <w:r w:rsidR="0006438A">
        <w:rPr>
          <w:rFonts w:ascii="Times New Roman" w:hAnsi="Times New Roman" w:cs="Times New Roman"/>
        </w:rPr>
        <w:t>S4</w:t>
      </w:r>
      <w:r w:rsidR="00F17664" w:rsidRPr="00F10513">
        <w:rPr>
          <w:rFonts w:ascii="Times New Roman" w:hAnsi="Times New Roman" w:cs="Times New Roman"/>
        </w:rPr>
        <w:t xml:space="preserve">). </w:t>
      </w:r>
      <w:r w:rsidRPr="00F10513">
        <w:rPr>
          <w:rFonts w:ascii="Times New Roman" w:hAnsi="Times New Roman" w:cs="Times New Roman"/>
        </w:rPr>
        <w:t xml:space="preserve">Next, we investigated whether multiple co-occurring lineages of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within individual fields influenced disease severity. </w:t>
      </w:r>
      <w:r w:rsidR="0012043B">
        <w:rPr>
          <w:rFonts w:ascii="Times New Roman" w:hAnsi="Times New Roman" w:cs="Times New Roman"/>
        </w:rPr>
        <w:t>Fields with more than two co-occurring SCs</w:t>
      </w:r>
      <w:r w:rsidR="00153FAB">
        <w:rPr>
          <w:rFonts w:ascii="Times New Roman" w:hAnsi="Times New Roman" w:cs="Times New Roman"/>
        </w:rPr>
        <w:t xml:space="preserve"> </w:t>
      </w:r>
      <w:r w:rsidR="00DF3532">
        <w:rPr>
          <w:rFonts w:ascii="Times New Roman" w:hAnsi="Times New Roman" w:cs="Times New Roman"/>
        </w:rPr>
        <w:t>displayed</w:t>
      </w:r>
      <w:r w:rsidR="00153FAB">
        <w:rPr>
          <w:rFonts w:ascii="Times New Roman" w:hAnsi="Times New Roman" w:cs="Times New Roman"/>
        </w:rPr>
        <w:t xml:space="preserve"> higher </w:t>
      </w:r>
      <w:r w:rsidR="00EC4EB8">
        <w:rPr>
          <w:rFonts w:ascii="Times New Roman" w:hAnsi="Times New Roman" w:cs="Times New Roman"/>
        </w:rPr>
        <w:t xml:space="preserve">average </w:t>
      </w:r>
      <w:r w:rsidR="00153FAB">
        <w:rPr>
          <w:rFonts w:ascii="Times New Roman" w:hAnsi="Times New Roman" w:cs="Times New Roman"/>
        </w:rPr>
        <w:t>nucleotid</w:t>
      </w:r>
      <w:r w:rsidR="00A77D61">
        <w:rPr>
          <w:rFonts w:ascii="Times New Roman" w:hAnsi="Times New Roman" w:cs="Times New Roman"/>
        </w:rPr>
        <w:t xml:space="preserve">e </w:t>
      </w:r>
      <w:proofErr w:type="gramStart"/>
      <w:r w:rsidR="00153FAB">
        <w:rPr>
          <w:rFonts w:ascii="Times New Roman" w:hAnsi="Times New Roman" w:cs="Times New Roman"/>
        </w:rPr>
        <w:t>diversity,</w:t>
      </w:r>
      <w:r w:rsidR="0012043B">
        <w:rPr>
          <w:rFonts w:ascii="Times New Roman" w:hAnsi="Times New Roman" w:cs="Times New Roman"/>
        </w:rPr>
        <w:t xml:space="preserve"> </w:t>
      </w:r>
      <w:r w:rsidR="00DF3532">
        <w:rPr>
          <w:rFonts w:ascii="Times New Roman" w:hAnsi="Times New Roman" w:cs="Times New Roman"/>
        </w:rPr>
        <w:t>and</w:t>
      </w:r>
      <w:proofErr w:type="gramEnd"/>
      <w:r w:rsidR="00DF3532">
        <w:rPr>
          <w:rFonts w:ascii="Times New Roman" w:hAnsi="Times New Roman" w:cs="Times New Roman"/>
        </w:rPr>
        <w:t xml:space="preserve"> </w:t>
      </w:r>
      <w:r w:rsidR="0012043B">
        <w:rPr>
          <w:rFonts w:ascii="Times New Roman" w:hAnsi="Times New Roman" w:cs="Times New Roman"/>
        </w:rPr>
        <w:t>showed significantly higher disease severity compared to those with less than 2 SCs (</w:t>
      </w:r>
      <w:r w:rsidR="00374926">
        <w:rPr>
          <w:rFonts w:ascii="Times New Roman" w:hAnsi="Times New Roman" w:cs="Times New Roman"/>
          <w:color w:val="000000" w:themeColor="text1"/>
        </w:rPr>
        <w:t xml:space="preserve">Figure </w:t>
      </w:r>
      <w:r w:rsidR="00FC1423">
        <w:rPr>
          <w:rFonts w:ascii="Times New Roman" w:hAnsi="Times New Roman" w:cs="Times New Roman"/>
        </w:rPr>
        <w:t>S</w:t>
      </w:r>
      <w:r w:rsidR="002C7534">
        <w:rPr>
          <w:rFonts w:ascii="Times New Roman" w:hAnsi="Times New Roman" w:cs="Times New Roman"/>
        </w:rPr>
        <w:t>5</w:t>
      </w:r>
      <w:r w:rsidR="0012043B">
        <w:rPr>
          <w:rFonts w:ascii="Times New Roman" w:hAnsi="Times New Roman" w:cs="Times New Roman"/>
        </w:rPr>
        <w:t xml:space="preserve">). </w:t>
      </w:r>
      <w:r w:rsidRPr="00F10513">
        <w:rPr>
          <w:rFonts w:ascii="Times New Roman" w:hAnsi="Times New Roman" w:cs="Times New Roman"/>
        </w:rPr>
        <w:t xml:space="preserve">Correlation analysis between the Shannon diversity index of </w:t>
      </w:r>
      <w:r w:rsidR="009778FA">
        <w:rPr>
          <w:rFonts w:ascii="Times New Roman" w:hAnsi="Times New Roman" w:cs="Times New Roman"/>
        </w:rPr>
        <w:t xml:space="preserve">the </w:t>
      </w:r>
      <w:r w:rsidRPr="00F10513">
        <w:rPr>
          <w:rFonts w:ascii="Times New Roman" w:hAnsi="Times New Roman" w:cs="Times New Roman"/>
        </w:rPr>
        <w:t>pathogen population</w:t>
      </w:r>
      <w:r w:rsidR="00F17664">
        <w:rPr>
          <w:rFonts w:ascii="Times New Roman" w:hAnsi="Times New Roman" w:cs="Times New Roman"/>
        </w:rPr>
        <w:t xml:space="preserve"> </w:t>
      </w:r>
      <w:r w:rsidRPr="00F10513">
        <w:rPr>
          <w:rFonts w:ascii="Times New Roman" w:hAnsi="Times New Roman" w:cs="Times New Roman"/>
        </w:rPr>
        <w:t>and disease severity revealed a positive association (R</w:t>
      </w:r>
      <w:r w:rsidRPr="00F10513">
        <w:rPr>
          <w:rFonts w:ascii="Times New Roman" w:hAnsi="Times New Roman" w:cs="Times New Roman"/>
          <w:vertAlign w:val="superscript"/>
        </w:rPr>
        <w:t>2</w:t>
      </w:r>
      <w:r w:rsidRPr="00F10513">
        <w:rPr>
          <w:rFonts w:ascii="Times New Roman" w:hAnsi="Times New Roman" w:cs="Times New Roman"/>
        </w:rPr>
        <w:t xml:space="preserve"> = 0.52, </w:t>
      </w:r>
      <w:r w:rsidRPr="00F10513">
        <w:rPr>
          <w:rFonts w:ascii="Times New Roman" w:hAnsi="Times New Roman" w:cs="Times New Roman"/>
          <w:i/>
          <w:iCs/>
        </w:rPr>
        <w:t>p</w:t>
      </w:r>
      <w:r w:rsidRPr="00F10513">
        <w:rPr>
          <w:rFonts w:ascii="Times New Roman" w:hAnsi="Times New Roman" w:cs="Times New Roman"/>
        </w:rPr>
        <w:t xml:space="preserve"> &lt; 0.001) (</w:t>
      </w:r>
      <w:r w:rsidR="00374926">
        <w:rPr>
          <w:rFonts w:ascii="Times New Roman" w:hAnsi="Times New Roman" w:cs="Times New Roman"/>
          <w:color w:val="000000" w:themeColor="text1"/>
        </w:rPr>
        <w:t xml:space="preserve">Figure </w:t>
      </w:r>
      <w:r w:rsidR="00FC1423">
        <w:rPr>
          <w:rFonts w:ascii="Times New Roman" w:hAnsi="Times New Roman" w:cs="Times New Roman"/>
        </w:rPr>
        <w:t>S</w:t>
      </w:r>
      <w:r w:rsidR="002C7534">
        <w:rPr>
          <w:rFonts w:ascii="Times New Roman" w:hAnsi="Times New Roman" w:cs="Times New Roman"/>
        </w:rPr>
        <w:t>6</w:t>
      </w:r>
      <w:r w:rsidRPr="00F10513">
        <w:rPr>
          <w:rFonts w:ascii="Times New Roman" w:hAnsi="Times New Roman" w:cs="Times New Roman"/>
        </w:rPr>
        <w:t xml:space="preserve">). This suggests that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population diversity is positively associated with disease severity.</w:t>
      </w:r>
      <w:r w:rsidRPr="00F10513">
        <w:rPr>
          <w:rFonts w:ascii="Times New Roman" w:hAnsi="Times New Roman" w:cs="Times New Roman"/>
          <w:color w:val="000000" w:themeColor="text1"/>
        </w:rPr>
        <w:t xml:space="preserve"> </w:t>
      </w:r>
      <w:r w:rsidRPr="00F10513">
        <w:rPr>
          <w:rFonts w:ascii="Times New Roman" w:hAnsi="Times New Roman" w:cs="Times New Roman"/>
        </w:rPr>
        <w:t>Changes in strain composition were not only evident across different fields but also within individual fields throughout the growing season, spanning three years. These dynamics in strain composition were marked by strain fluctuations</w:t>
      </w:r>
      <w:r w:rsidR="00C51A30" w:rsidRPr="00F10513">
        <w:rPr>
          <w:rFonts w:ascii="Times New Roman" w:hAnsi="Times New Roman" w:cs="Times New Roman"/>
        </w:rPr>
        <w:t>,</w:t>
      </w:r>
      <w:r w:rsidRPr="00F10513">
        <w:rPr>
          <w:rFonts w:ascii="Times New Roman" w:hAnsi="Times New Roman" w:cs="Times New Roman"/>
        </w:rPr>
        <w:t xml:space="preserve"> where </w:t>
      </w:r>
      <w:r w:rsidR="00C51A30" w:rsidRPr="00F10513">
        <w:rPr>
          <w:rFonts w:ascii="Times New Roman" w:hAnsi="Times New Roman" w:cs="Times New Roman"/>
        </w:rPr>
        <w:t xml:space="preserve">the </w:t>
      </w:r>
      <w:r w:rsidRPr="00F10513">
        <w:rPr>
          <w:rFonts w:ascii="Times New Roman" w:hAnsi="Times New Roman" w:cs="Times New Roman"/>
        </w:rPr>
        <w:t xml:space="preserve">abundance of lineages shifted from one season to the other, strain invasion where </w:t>
      </w:r>
      <w:r w:rsidR="00E1255C">
        <w:rPr>
          <w:rFonts w:ascii="Times New Roman" w:hAnsi="Times New Roman" w:cs="Times New Roman"/>
        </w:rPr>
        <w:t xml:space="preserve">a </w:t>
      </w:r>
      <w:r w:rsidRPr="00F10513">
        <w:rPr>
          <w:rFonts w:ascii="Times New Roman" w:hAnsi="Times New Roman" w:cs="Times New Roman"/>
        </w:rPr>
        <w:t xml:space="preserve">new lineage likely infected the plants during </w:t>
      </w:r>
      <w:r w:rsidR="00C51A30" w:rsidRPr="00F10513">
        <w:rPr>
          <w:rFonts w:ascii="Times New Roman" w:hAnsi="Times New Roman" w:cs="Times New Roman"/>
        </w:rPr>
        <w:t xml:space="preserve">the </w:t>
      </w:r>
      <w:r w:rsidRPr="00F10513">
        <w:rPr>
          <w:rFonts w:ascii="Times New Roman" w:hAnsi="Times New Roman" w:cs="Times New Roman"/>
        </w:rPr>
        <w:t>growing season</w:t>
      </w:r>
      <w:r w:rsidR="00C51A30" w:rsidRPr="00F10513">
        <w:rPr>
          <w:rFonts w:ascii="Times New Roman" w:hAnsi="Times New Roman" w:cs="Times New Roman"/>
        </w:rPr>
        <w:t>,</w:t>
      </w:r>
      <w:r w:rsidRPr="00F10513">
        <w:rPr>
          <w:rFonts w:ascii="Times New Roman" w:hAnsi="Times New Roman" w:cs="Times New Roman"/>
        </w:rPr>
        <w:t xml:space="preserve"> and differential strain dynamics (</w:t>
      </w:r>
      <w:r w:rsidR="00374926">
        <w:rPr>
          <w:rFonts w:ascii="Times New Roman" w:hAnsi="Times New Roman" w:cs="Times New Roman"/>
          <w:color w:val="000000" w:themeColor="text1"/>
        </w:rPr>
        <w:t xml:space="preserve">Figures </w:t>
      </w:r>
      <w:ins w:id="641" w:author="Amanpreet Kaur" w:date="2025-01-23T21:00:00Z" w16du:dateUtc="2025-01-24T03:00:00Z">
        <w:r w:rsidR="00B41A3D">
          <w:rPr>
            <w:rFonts w:ascii="Times New Roman" w:hAnsi="Times New Roman" w:cs="Times New Roman"/>
          </w:rPr>
          <w:t>3</w:t>
        </w:r>
      </w:ins>
      <w:del w:id="642" w:author="Amanpreet Kaur" w:date="2025-01-23T21:00:00Z" w16du:dateUtc="2025-01-24T03:00:00Z">
        <w:r w:rsidRPr="00F10513" w:rsidDel="00B41A3D">
          <w:rPr>
            <w:rFonts w:ascii="Times New Roman" w:hAnsi="Times New Roman" w:cs="Times New Roman"/>
          </w:rPr>
          <w:delText>2</w:delText>
        </w:r>
      </w:del>
      <w:r w:rsidR="002C7534">
        <w:rPr>
          <w:rFonts w:ascii="Times New Roman" w:hAnsi="Times New Roman" w:cs="Times New Roman"/>
        </w:rPr>
        <w:t>C</w:t>
      </w:r>
      <w:r w:rsidR="00075661">
        <w:rPr>
          <w:rFonts w:ascii="Times New Roman" w:hAnsi="Times New Roman" w:cs="Times New Roman"/>
        </w:rPr>
        <w:t xml:space="preserve"> and</w:t>
      </w:r>
      <w:r w:rsidR="005D5FDB">
        <w:rPr>
          <w:rFonts w:ascii="Times New Roman" w:hAnsi="Times New Roman" w:cs="Times New Roman"/>
        </w:rPr>
        <w:t xml:space="preserve"> </w:t>
      </w:r>
      <w:r w:rsidR="002C7534">
        <w:rPr>
          <w:rFonts w:ascii="Times New Roman" w:hAnsi="Times New Roman" w:cs="Times New Roman"/>
        </w:rPr>
        <w:t>S4</w:t>
      </w:r>
      <w:r w:rsidRPr="00F10513">
        <w:rPr>
          <w:rFonts w:ascii="Times New Roman" w:hAnsi="Times New Roman" w:cs="Times New Roman"/>
        </w:rPr>
        <w:t>). Overall, the diversity of</w:t>
      </w:r>
      <w:r w:rsidRPr="00F10513">
        <w:rPr>
          <w:rFonts w:ascii="Times New Roman" w:hAnsi="Times New Roman" w:cs="Times New Roman"/>
          <w:i/>
          <w:iCs/>
        </w:rPr>
        <w:t xml:space="preserve"> </w:t>
      </w:r>
      <w:proofErr w:type="spellStart"/>
      <w:r w:rsidRPr="00F10513">
        <w:rPr>
          <w:rFonts w:ascii="Times New Roman" w:hAnsi="Times New Roman" w:cs="Times New Roman"/>
          <w:i/>
          <w:iCs/>
        </w:rPr>
        <w:t>Xp</w:t>
      </w:r>
      <w:proofErr w:type="spellEnd"/>
      <w:r w:rsidRPr="00F10513">
        <w:rPr>
          <w:rFonts w:ascii="Times New Roman" w:hAnsi="Times New Roman" w:cs="Times New Roman"/>
        </w:rPr>
        <w:t xml:space="preserve"> found globally is circulating in </w:t>
      </w:r>
      <w:r w:rsidR="00953DA9">
        <w:rPr>
          <w:rFonts w:ascii="Times New Roman" w:hAnsi="Times New Roman" w:cs="Times New Roman"/>
        </w:rPr>
        <w:t>S</w:t>
      </w:r>
      <w:r w:rsidRPr="00F10513">
        <w:rPr>
          <w:rFonts w:ascii="Times New Roman" w:hAnsi="Times New Roman" w:cs="Times New Roman"/>
        </w:rPr>
        <w:t xml:space="preserve">outheastern US tomato fields, and </w:t>
      </w:r>
      <w:r w:rsidR="007708C1">
        <w:rPr>
          <w:rFonts w:ascii="Times New Roman" w:hAnsi="Times New Roman" w:cs="Times New Roman"/>
        </w:rPr>
        <w:t xml:space="preserve">strain diversity and composition is significantly associated with disease severity. </w:t>
      </w:r>
    </w:p>
    <w:p w14:paraId="50D994FA" w14:textId="2BCDE53C" w:rsidR="006A7706" w:rsidRPr="00F10513" w:rsidRDefault="006A7706">
      <w:pPr>
        <w:spacing w:line="360" w:lineRule="auto"/>
        <w:jc w:val="both"/>
        <w:rPr>
          <w:rFonts w:ascii="Times New Roman" w:hAnsi="Times New Roman" w:cs="Times New Roman"/>
          <w:b/>
        </w:rPr>
        <w:pPrChange w:id="643" w:author="Amanpreet Kaur" w:date="2025-01-23T10:44:00Z" w16du:dateUtc="2025-01-23T16:44:00Z">
          <w:pPr>
            <w:spacing w:line="480" w:lineRule="auto"/>
            <w:jc w:val="both"/>
          </w:pPr>
        </w:pPrChange>
      </w:pPr>
      <w:r>
        <w:rPr>
          <w:rFonts w:ascii="Times New Roman" w:hAnsi="Times New Roman" w:cs="Times New Roman"/>
          <w:b/>
          <w:noProof/>
        </w:rPr>
        <w:lastRenderedPageBreak/>
        <w:drawing>
          <wp:inline distT="0" distB="0" distL="0" distR="0" wp14:anchorId="14DFFFF2" wp14:editId="7BB639D6">
            <wp:extent cx="4629150" cy="8229600"/>
            <wp:effectExtent l="0" t="0" r="6350" b="0"/>
            <wp:docPr id="16649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7132" name="Picture 1664907132"/>
                    <pic:cNvPicPr/>
                  </pic:nvPicPr>
                  <pic:blipFill>
                    <a:blip r:embed="rId14"/>
                    <a:stretch>
                      <a:fillRect/>
                    </a:stretch>
                  </pic:blipFill>
                  <pic:spPr>
                    <a:xfrm>
                      <a:off x="0" y="0"/>
                      <a:ext cx="4629150" cy="8229600"/>
                    </a:xfrm>
                    <a:prstGeom prst="rect">
                      <a:avLst/>
                    </a:prstGeom>
                  </pic:spPr>
                </pic:pic>
              </a:graphicData>
            </a:graphic>
          </wp:inline>
        </w:drawing>
      </w:r>
    </w:p>
    <w:p w14:paraId="16EBE6B5" w14:textId="13535791" w:rsidR="006536DF" w:rsidRPr="00A8643C" w:rsidRDefault="00374926">
      <w:pPr>
        <w:spacing w:line="360" w:lineRule="auto"/>
        <w:jc w:val="both"/>
        <w:rPr>
          <w:rFonts w:ascii="Times New Roman" w:hAnsi="Times New Roman" w:cs="Times New Roman"/>
          <w:color w:val="000000"/>
          <w:sz w:val="22"/>
          <w:szCs w:val="22"/>
        </w:rPr>
        <w:pPrChange w:id="644" w:author="Amanpreet Kaur" w:date="2025-01-23T10:44:00Z" w16du:dateUtc="2025-01-23T16:44:00Z">
          <w:pPr>
            <w:jc w:val="both"/>
          </w:pPr>
        </w:pPrChange>
      </w:pPr>
      <w:r>
        <w:rPr>
          <w:rFonts w:ascii="Times New Roman" w:hAnsi="Times New Roman" w:cs="Times New Roman"/>
          <w:color w:val="000000" w:themeColor="text1"/>
        </w:rPr>
        <w:lastRenderedPageBreak/>
        <w:t xml:space="preserve">Figure </w:t>
      </w:r>
      <w:ins w:id="645" w:author="Amanpreet Kaur" w:date="2025-01-23T21:00:00Z" w16du:dateUtc="2025-01-24T03:00:00Z">
        <w:r w:rsidR="00B41A3D">
          <w:rPr>
            <w:rFonts w:ascii="Times New Roman" w:hAnsi="Times New Roman" w:cs="Times New Roman"/>
            <w:b/>
            <w:bCs/>
            <w:color w:val="000000"/>
            <w:sz w:val="22"/>
            <w:szCs w:val="22"/>
          </w:rPr>
          <w:t>3</w:t>
        </w:r>
      </w:ins>
      <w:del w:id="646" w:author="Amanpreet Kaur" w:date="2025-01-23T21:00:00Z" w16du:dateUtc="2025-01-24T03:00:00Z">
        <w:r w:rsidR="006536DF" w:rsidRPr="00B00473" w:rsidDel="00B41A3D">
          <w:rPr>
            <w:rFonts w:ascii="Times New Roman" w:hAnsi="Times New Roman" w:cs="Times New Roman"/>
            <w:b/>
            <w:bCs/>
            <w:color w:val="000000"/>
            <w:sz w:val="22"/>
            <w:szCs w:val="22"/>
          </w:rPr>
          <w:delText>2</w:delText>
        </w:r>
      </w:del>
      <w:r w:rsidR="005D5FDB">
        <w:rPr>
          <w:rFonts w:ascii="Times New Roman" w:hAnsi="Times New Roman" w:cs="Times New Roman"/>
          <w:b/>
          <w:bCs/>
          <w:color w:val="000000"/>
          <w:sz w:val="22"/>
          <w:szCs w:val="22"/>
        </w:rPr>
        <w:t>.</w:t>
      </w:r>
      <w:r w:rsidR="006536DF" w:rsidRPr="00B00473">
        <w:rPr>
          <w:rFonts w:ascii="Times New Roman" w:hAnsi="Times New Roman" w:cs="Times New Roman"/>
          <w:b/>
          <w:bCs/>
          <w:color w:val="000000"/>
          <w:sz w:val="22"/>
          <w:szCs w:val="22"/>
        </w:rPr>
        <w:t xml:space="preserve"> Co-occurrence of multiple lineages of the BLS pathogen observed in the southeastern United States, which leads to increased BLS disease severity.</w:t>
      </w:r>
      <w:r w:rsidR="009D5D2B" w:rsidRPr="00B00473">
        <w:rPr>
          <w:rFonts w:ascii="Times New Roman" w:hAnsi="Times New Roman" w:cs="Times New Roman"/>
          <w:b/>
          <w:bCs/>
          <w:color w:val="000000"/>
          <w:sz w:val="22"/>
          <w:szCs w:val="22"/>
        </w:rPr>
        <w:t xml:space="preserve"> </w:t>
      </w:r>
      <w:r w:rsidR="0006438A" w:rsidRPr="0006438A">
        <w:rPr>
          <w:rFonts w:ascii="Times New Roman" w:hAnsi="Times New Roman" w:cs="Times New Roman"/>
          <w:b/>
          <w:bCs/>
          <w:color w:val="000000"/>
          <w:sz w:val="22"/>
          <w:szCs w:val="22"/>
        </w:rPr>
        <w:t>(</w:t>
      </w:r>
      <w:r w:rsidR="006536DF" w:rsidRPr="00893386">
        <w:rPr>
          <w:rFonts w:ascii="Times New Roman" w:hAnsi="Times New Roman" w:cs="Times New Roman"/>
          <w:b/>
          <w:bCs/>
          <w:color w:val="000000"/>
          <w:sz w:val="22"/>
          <w:szCs w:val="22"/>
        </w:rPr>
        <w:t>A)</w:t>
      </w:r>
      <w:r w:rsidR="006536DF" w:rsidRPr="00B00473">
        <w:rPr>
          <w:rFonts w:ascii="Times New Roman" w:hAnsi="Times New Roman" w:cs="Times New Roman"/>
          <w:color w:val="000000"/>
          <w:sz w:val="22"/>
          <w:szCs w:val="22"/>
        </w:rPr>
        <w:t xml:space="preserve"> Midpoint-rooted maximum-likelihood phylogeny based on a concatenated alignment of core genome SNPs from 473 </w:t>
      </w:r>
      <w:proofErr w:type="spellStart"/>
      <w:r w:rsidR="006536DF" w:rsidRPr="00B00473">
        <w:rPr>
          <w:rFonts w:ascii="Times New Roman" w:hAnsi="Times New Roman" w:cs="Times New Roman"/>
          <w:i/>
          <w:iCs/>
          <w:color w:val="000000"/>
          <w:sz w:val="22"/>
          <w:szCs w:val="22"/>
        </w:rPr>
        <w:t>Xp</w:t>
      </w:r>
      <w:proofErr w:type="spellEnd"/>
      <w:r w:rsidR="006536DF" w:rsidRPr="00B00473">
        <w:rPr>
          <w:rFonts w:ascii="Times New Roman" w:hAnsi="Times New Roman" w:cs="Times New Roman"/>
          <w:color w:val="000000"/>
          <w:sz w:val="22"/>
          <w:szCs w:val="22"/>
        </w:rPr>
        <w:t xml:space="preserve"> strains. The tips are color-coded according to the lineages identified in the first level of the </w:t>
      </w:r>
      <w:proofErr w:type="spellStart"/>
      <w:r w:rsidR="006536DF" w:rsidRPr="00B00473">
        <w:rPr>
          <w:rFonts w:ascii="Times New Roman" w:hAnsi="Times New Roman" w:cs="Times New Roman"/>
          <w:color w:val="000000"/>
          <w:sz w:val="22"/>
          <w:szCs w:val="22"/>
        </w:rPr>
        <w:t>HierBAPS</w:t>
      </w:r>
      <w:proofErr w:type="spellEnd"/>
      <w:r w:rsidR="006536DF" w:rsidRPr="00B00473">
        <w:rPr>
          <w:rFonts w:ascii="Times New Roman" w:hAnsi="Times New Roman" w:cs="Times New Roman"/>
          <w:color w:val="000000"/>
          <w:sz w:val="22"/>
          <w:szCs w:val="22"/>
        </w:rPr>
        <w:t xml:space="preserve"> hierarchy.</w:t>
      </w:r>
      <w:r w:rsidR="009D5D2B" w:rsidRPr="00B00473">
        <w:rPr>
          <w:rFonts w:ascii="Times New Roman" w:hAnsi="Times New Roman" w:cs="Times New Roman"/>
          <w:color w:val="000000"/>
          <w:sz w:val="22"/>
          <w:szCs w:val="22"/>
        </w:rPr>
        <w:t xml:space="preserve"> </w:t>
      </w:r>
      <w:r w:rsidR="007E6FA5" w:rsidRPr="00B00473">
        <w:rPr>
          <w:rFonts w:ascii="Times New Roman" w:hAnsi="Times New Roman" w:cs="Times New Roman"/>
          <w:color w:val="000000"/>
          <w:sz w:val="22"/>
          <w:szCs w:val="22"/>
        </w:rPr>
        <w:t xml:space="preserve">SC9 is a single-strain lineage exclusively found in Nigeria. </w:t>
      </w:r>
      <w:r w:rsidR="0006438A" w:rsidRPr="00893386">
        <w:rPr>
          <w:rFonts w:ascii="Times New Roman" w:hAnsi="Times New Roman" w:cs="Times New Roman"/>
          <w:b/>
          <w:bCs/>
          <w:color w:val="000000"/>
          <w:sz w:val="22"/>
          <w:szCs w:val="22"/>
        </w:rPr>
        <w:t>(</w:t>
      </w:r>
      <w:r w:rsidR="006536DF" w:rsidRPr="00893386">
        <w:rPr>
          <w:rFonts w:ascii="Times New Roman" w:hAnsi="Times New Roman" w:cs="Times New Roman"/>
          <w:b/>
          <w:bCs/>
          <w:color w:val="000000"/>
          <w:sz w:val="22"/>
          <w:szCs w:val="22"/>
        </w:rPr>
        <w:t xml:space="preserve">B) </w:t>
      </w:r>
      <w:r w:rsidR="00FC1423">
        <w:rPr>
          <w:rFonts w:ascii="Times New Roman" w:hAnsi="Times New Roman" w:cs="Times New Roman"/>
          <w:color w:val="000000"/>
          <w:sz w:val="22"/>
          <w:szCs w:val="22"/>
        </w:rPr>
        <w:t>Dot plot shows the SNP differences across different</w:t>
      </w:r>
      <w:r w:rsidR="0006438A">
        <w:rPr>
          <w:rFonts w:ascii="Times New Roman" w:hAnsi="Times New Roman" w:cs="Times New Roman"/>
          <w:color w:val="000000"/>
          <w:sz w:val="22"/>
          <w:szCs w:val="22"/>
        </w:rPr>
        <w:t xml:space="preserve"> SCs, </w:t>
      </w:r>
      <w:r w:rsidR="00FC1423">
        <w:rPr>
          <w:rFonts w:ascii="Times New Roman" w:hAnsi="Times New Roman" w:cs="Times New Roman"/>
          <w:color w:val="000000"/>
          <w:sz w:val="22"/>
          <w:szCs w:val="22"/>
        </w:rPr>
        <w:t xml:space="preserve">where size and </w:t>
      </w:r>
      <w:proofErr w:type="spellStart"/>
      <w:r w:rsidR="00FC1423">
        <w:rPr>
          <w:rFonts w:ascii="Times New Roman" w:hAnsi="Times New Roman" w:cs="Times New Roman"/>
          <w:color w:val="000000"/>
          <w:sz w:val="22"/>
          <w:szCs w:val="22"/>
        </w:rPr>
        <w:t>colour</w:t>
      </w:r>
      <w:proofErr w:type="spellEnd"/>
      <w:r w:rsidR="00FC1423">
        <w:rPr>
          <w:rFonts w:ascii="Times New Roman" w:hAnsi="Times New Roman" w:cs="Times New Roman"/>
          <w:color w:val="000000"/>
          <w:sz w:val="22"/>
          <w:szCs w:val="22"/>
        </w:rPr>
        <w:t xml:space="preserve"> </w:t>
      </w:r>
      <w:r w:rsidR="0006438A">
        <w:rPr>
          <w:rFonts w:ascii="Times New Roman" w:hAnsi="Times New Roman" w:cs="Times New Roman"/>
          <w:color w:val="000000"/>
          <w:sz w:val="22"/>
          <w:szCs w:val="22"/>
        </w:rPr>
        <w:t xml:space="preserve">of each point </w:t>
      </w:r>
      <w:r w:rsidR="00FC1423">
        <w:rPr>
          <w:rFonts w:ascii="Times New Roman" w:hAnsi="Times New Roman" w:cs="Times New Roman"/>
          <w:color w:val="000000"/>
          <w:sz w:val="22"/>
          <w:szCs w:val="22"/>
        </w:rPr>
        <w:t>refer to the number of SNPs differences present</w:t>
      </w:r>
      <w:r w:rsidR="0006438A">
        <w:rPr>
          <w:rFonts w:ascii="Times New Roman" w:hAnsi="Times New Roman" w:cs="Times New Roman"/>
          <w:color w:val="000000"/>
          <w:sz w:val="22"/>
          <w:szCs w:val="22"/>
        </w:rPr>
        <w:t xml:space="preserve"> while comparing</w:t>
      </w:r>
      <w:r w:rsidR="00FC1423">
        <w:rPr>
          <w:rFonts w:ascii="Times New Roman" w:hAnsi="Times New Roman" w:cs="Times New Roman"/>
          <w:color w:val="000000"/>
          <w:sz w:val="22"/>
          <w:szCs w:val="22"/>
        </w:rPr>
        <w:t xml:space="preserve"> </w:t>
      </w:r>
      <w:r w:rsidR="0006438A">
        <w:rPr>
          <w:rFonts w:ascii="Times New Roman" w:hAnsi="Times New Roman" w:cs="Times New Roman"/>
          <w:color w:val="000000"/>
          <w:sz w:val="22"/>
          <w:szCs w:val="22"/>
        </w:rPr>
        <w:t>one</w:t>
      </w:r>
      <w:r w:rsidR="00FC1423">
        <w:rPr>
          <w:rFonts w:ascii="Times New Roman" w:hAnsi="Times New Roman" w:cs="Times New Roman"/>
          <w:color w:val="000000"/>
          <w:sz w:val="22"/>
          <w:szCs w:val="22"/>
        </w:rPr>
        <w:t xml:space="preserve"> SC (</w:t>
      </w:r>
      <w:r w:rsidR="0006438A">
        <w:rPr>
          <w:rFonts w:ascii="Times New Roman" w:hAnsi="Times New Roman" w:cs="Times New Roman"/>
          <w:color w:val="000000"/>
          <w:sz w:val="22"/>
          <w:szCs w:val="22"/>
        </w:rPr>
        <w:t xml:space="preserve">on </w:t>
      </w:r>
      <w:r w:rsidR="00FC1423">
        <w:rPr>
          <w:rFonts w:ascii="Times New Roman" w:hAnsi="Times New Roman" w:cs="Times New Roman"/>
          <w:color w:val="000000"/>
          <w:sz w:val="22"/>
          <w:szCs w:val="22"/>
        </w:rPr>
        <w:t>x-axis) comparison to another SC (</w:t>
      </w:r>
      <w:r w:rsidR="0006438A">
        <w:rPr>
          <w:rFonts w:ascii="Times New Roman" w:hAnsi="Times New Roman" w:cs="Times New Roman"/>
          <w:color w:val="000000"/>
          <w:sz w:val="22"/>
          <w:szCs w:val="22"/>
        </w:rPr>
        <w:t xml:space="preserve">on </w:t>
      </w:r>
      <w:r w:rsidR="00FC1423">
        <w:rPr>
          <w:rFonts w:ascii="Times New Roman" w:hAnsi="Times New Roman" w:cs="Times New Roman"/>
          <w:color w:val="000000"/>
          <w:sz w:val="22"/>
          <w:szCs w:val="22"/>
        </w:rPr>
        <w:t xml:space="preserve">y-axis). </w:t>
      </w:r>
      <w:r w:rsidR="0006438A" w:rsidRPr="00893386">
        <w:rPr>
          <w:rFonts w:ascii="Times New Roman" w:hAnsi="Times New Roman" w:cs="Times New Roman"/>
          <w:b/>
          <w:bCs/>
          <w:color w:val="000000"/>
          <w:sz w:val="22"/>
          <w:szCs w:val="22"/>
        </w:rPr>
        <w:t>(</w:t>
      </w:r>
      <w:r w:rsidR="00FC1423" w:rsidRPr="00893386">
        <w:rPr>
          <w:rFonts w:ascii="Times New Roman" w:hAnsi="Times New Roman" w:cs="Times New Roman"/>
          <w:b/>
          <w:bCs/>
          <w:color w:val="000000"/>
          <w:sz w:val="22"/>
          <w:szCs w:val="22"/>
        </w:rPr>
        <w:t>C)</w:t>
      </w:r>
      <w:r w:rsidR="00FC1423">
        <w:rPr>
          <w:rFonts w:ascii="Times New Roman" w:hAnsi="Times New Roman" w:cs="Times New Roman"/>
          <w:color w:val="000000"/>
          <w:sz w:val="22"/>
          <w:szCs w:val="22"/>
        </w:rPr>
        <w:t xml:space="preserve"> </w:t>
      </w:r>
      <w:r w:rsidR="006536DF" w:rsidRPr="00B00473">
        <w:rPr>
          <w:rFonts w:ascii="Times New Roman" w:hAnsi="Times New Roman" w:cs="Times New Roman"/>
          <w:color w:val="000000"/>
          <w:sz w:val="22"/>
          <w:szCs w:val="22"/>
        </w:rPr>
        <w:t xml:space="preserve">Stacked bar plot depicting the co-occurrence of multiple </w:t>
      </w:r>
      <w:proofErr w:type="spellStart"/>
      <w:r w:rsidR="006536DF" w:rsidRPr="00B00473">
        <w:rPr>
          <w:rFonts w:ascii="Times New Roman" w:hAnsi="Times New Roman" w:cs="Times New Roman"/>
          <w:i/>
          <w:iCs/>
          <w:color w:val="000000"/>
          <w:sz w:val="22"/>
          <w:szCs w:val="22"/>
        </w:rPr>
        <w:t>Xp</w:t>
      </w:r>
      <w:proofErr w:type="spellEnd"/>
      <w:r w:rsidR="006536DF" w:rsidRPr="00B00473">
        <w:rPr>
          <w:rFonts w:ascii="Times New Roman" w:hAnsi="Times New Roman" w:cs="Times New Roman"/>
          <w:color w:val="000000"/>
          <w:sz w:val="22"/>
          <w:szCs w:val="22"/>
        </w:rPr>
        <w:t xml:space="preserve"> lineages, spatial and temporal variations, the introduction of new lineages, turnover, and dominance shifts in individual fields across various states during the mid and end of </w:t>
      </w:r>
      <w:r w:rsidR="00182D99" w:rsidRPr="00B00473">
        <w:rPr>
          <w:rFonts w:ascii="Times New Roman" w:hAnsi="Times New Roman" w:cs="Times New Roman"/>
          <w:color w:val="000000"/>
          <w:sz w:val="22"/>
          <w:szCs w:val="22"/>
        </w:rPr>
        <w:t xml:space="preserve">summer seasons and fall seasons </w:t>
      </w:r>
      <w:r w:rsidR="006536DF" w:rsidRPr="00B00473">
        <w:rPr>
          <w:rFonts w:ascii="Times New Roman" w:hAnsi="Times New Roman" w:cs="Times New Roman"/>
          <w:color w:val="000000"/>
          <w:sz w:val="22"/>
          <w:szCs w:val="22"/>
        </w:rPr>
        <w:t>for the years 2020, 2021, and 202</w:t>
      </w:r>
      <w:r w:rsidR="000C3914" w:rsidRPr="00B00473">
        <w:rPr>
          <w:rFonts w:ascii="Times New Roman" w:hAnsi="Times New Roman" w:cs="Times New Roman"/>
          <w:color w:val="000000"/>
          <w:sz w:val="22"/>
          <w:szCs w:val="22"/>
        </w:rPr>
        <w:t>2</w:t>
      </w:r>
      <w:r w:rsidR="006536DF" w:rsidRPr="00B00473">
        <w:rPr>
          <w:rFonts w:ascii="Times New Roman" w:hAnsi="Times New Roman" w:cs="Times New Roman"/>
          <w:color w:val="000000"/>
          <w:sz w:val="22"/>
          <w:szCs w:val="22"/>
        </w:rPr>
        <w:t>.</w:t>
      </w:r>
      <w:r w:rsidR="00021538" w:rsidRPr="00B00473">
        <w:rPr>
          <w:rFonts w:ascii="Times New Roman" w:hAnsi="Times New Roman" w:cs="Times New Roman"/>
          <w:color w:val="000000"/>
          <w:sz w:val="22"/>
          <w:szCs w:val="22"/>
        </w:rPr>
        <w:t xml:space="preserve"> Representative fields are shown in this figure. </w:t>
      </w:r>
      <w:r w:rsidRPr="000818B2">
        <w:rPr>
          <w:rFonts w:ascii="Times New Roman" w:hAnsi="Times New Roman" w:cs="Times New Roman"/>
          <w:b/>
          <w:bCs/>
          <w:color w:val="000000" w:themeColor="text1"/>
        </w:rPr>
        <w:t>Figure</w:t>
      </w:r>
      <w:r>
        <w:rPr>
          <w:rFonts w:ascii="Times New Roman" w:hAnsi="Times New Roman" w:cs="Times New Roman"/>
          <w:color w:val="000000" w:themeColor="text1"/>
        </w:rPr>
        <w:t xml:space="preserve"> </w:t>
      </w:r>
      <w:r w:rsidR="0006438A" w:rsidRPr="00893386">
        <w:rPr>
          <w:rFonts w:ascii="Times New Roman" w:hAnsi="Times New Roman" w:cs="Times New Roman"/>
          <w:b/>
          <w:bCs/>
          <w:color w:val="000000"/>
          <w:sz w:val="22"/>
          <w:szCs w:val="22"/>
        </w:rPr>
        <w:t>S4</w:t>
      </w:r>
      <w:r w:rsidR="00D82458" w:rsidRPr="00D82458">
        <w:rPr>
          <w:rFonts w:ascii="Times New Roman" w:hAnsi="Times New Roman" w:cs="Times New Roman"/>
          <w:b/>
          <w:bCs/>
          <w:color w:val="000000"/>
          <w:sz w:val="22"/>
          <w:szCs w:val="22"/>
        </w:rPr>
        <w:t xml:space="preserve"> </w:t>
      </w:r>
      <w:r w:rsidR="0006438A">
        <w:rPr>
          <w:rFonts w:ascii="Times New Roman" w:hAnsi="Times New Roman" w:cs="Times New Roman"/>
          <w:color w:val="000000"/>
          <w:sz w:val="22"/>
          <w:szCs w:val="22"/>
        </w:rPr>
        <w:t xml:space="preserve">is </w:t>
      </w:r>
      <w:r w:rsidR="00021538" w:rsidRPr="00B00473">
        <w:rPr>
          <w:rFonts w:ascii="Times New Roman" w:hAnsi="Times New Roman" w:cs="Times New Roman"/>
          <w:color w:val="000000"/>
          <w:sz w:val="22"/>
          <w:szCs w:val="22"/>
        </w:rPr>
        <w:t xml:space="preserve">showing data for all fields is included in the supplementary file. </w:t>
      </w:r>
    </w:p>
    <w:p w14:paraId="44B975B1" w14:textId="77777777" w:rsidR="006C62F6" w:rsidRPr="00EA4F5D" w:rsidRDefault="006C62F6">
      <w:pPr>
        <w:tabs>
          <w:tab w:val="left" w:pos="880"/>
        </w:tabs>
        <w:spacing w:line="360" w:lineRule="auto"/>
        <w:rPr>
          <w:rFonts w:ascii="Times New Roman" w:hAnsi="Times New Roman" w:cs="Times New Roman"/>
          <w:sz w:val="20"/>
          <w:szCs w:val="20"/>
        </w:rPr>
        <w:pPrChange w:id="647" w:author="Amanpreet Kaur" w:date="2025-01-23T10:44:00Z" w16du:dateUtc="2025-01-23T16:44:00Z">
          <w:pPr>
            <w:tabs>
              <w:tab w:val="left" w:pos="880"/>
            </w:tabs>
            <w:spacing w:line="480" w:lineRule="auto"/>
          </w:pPr>
        </w:pPrChange>
      </w:pPr>
    </w:p>
    <w:p w14:paraId="19E4EBC8" w14:textId="1A4566C4" w:rsidR="006C62F6" w:rsidRPr="00F10513" w:rsidRDefault="006C62F6">
      <w:pPr>
        <w:spacing w:line="360" w:lineRule="auto"/>
        <w:jc w:val="both"/>
        <w:rPr>
          <w:rFonts w:ascii="Times New Roman" w:hAnsi="Times New Roman" w:cs="Times New Roman"/>
          <w:b/>
          <w:bCs/>
        </w:rPr>
        <w:pPrChange w:id="648" w:author="Amanpreet Kaur" w:date="2025-01-23T10:44:00Z" w16du:dateUtc="2025-01-23T16:44:00Z">
          <w:pPr>
            <w:spacing w:line="480" w:lineRule="auto"/>
            <w:jc w:val="both"/>
          </w:pPr>
        </w:pPrChange>
      </w:pPr>
      <w:r w:rsidRPr="00F10513">
        <w:rPr>
          <w:rFonts w:ascii="Times New Roman" w:hAnsi="Times New Roman" w:cs="Times New Roman"/>
          <w:b/>
          <w:bCs/>
        </w:rPr>
        <w:t xml:space="preserve">Climatic shifts and extremes explain variation in </w:t>
      </w:r>
      <w:r w:rsidR="00B52EA5" w:rsidRPr="00F10513">
        <w:rPr>
          <w:rFonts w:ascii="Times New Roman" w:hAnsi="Times New Roman" w:cs="Times New Roman"/>
          <w:b/>
          <w:bCs/>
        </w:rPr>
        <w:t xml:space="preserve">BLS </w:t>
      </w:r>
      <w:r w:rsidRPr="00F10513">
        <w:rPr>
          <w:rFonts w:ascii="Times New Roman" w:hAnsi="Times New Roman" w:cs="Times New Roman"/>
          <w:b/>
          <w:bCs/>
        </w:rPr>
        <w:t xml:space="preserve">epidemics across </w:t>
      </w:r>
      <w:r w:rsidR="00511064" w:rsidRPr="00F10513">
        <w:rPr>
          <w:rFonts w:ascii="Times New Roman" w:hAnsi="Times New Roman" w:cs="Times New Roman"/>
          <w:b/>
          <w:bCs/>
        </w:rPr>
        <w:t xml:space="preserve">the </w:t>
      </w:r>
      <w:r w:rsidR="00B52EA5" w:rsidRPr="00F10513">
        <w:rPr>
          <w:rFonts w:ascii="Times New Roman" w:hAnsi="Times New Roman" w:cs="Times New Roman"/>
          <w:b/>
          <w:bCs/>
        </w:rPr>
        <w:t>Southeast</w:t>
      </w:r>
      <w:r w:rsidR="004E71A8">
        <w:rPr>
          <w:rFonts w:ascii="Times New Roman" w:hAnsi="Times New Roman" w:cs="Times New Roman"/>
          <w:b/>
          <w:bCs/>
        </w:rPr>
        <w:t>ern</w:t>
      </w:r>
      <w:r w:rsidR="00B52EA5" w:rsidRPr="00F10513">
        <w:rPr>
          <w:rFonts w:ascii="Times New Roman" w:hAnsi="Times New Roman" w:cs="Times New Roman"/>
          <w:b/>
          <w:bCs/>
        </w:rPr>
        <w:t xml:space="preserve"> United States</w:t>
      </w:r>
    </w:p>
    <w:p w14:paraId="27F1EE92" w14:textId="3EFD8046" w:rsidR="001B332E" w:rsidRPr="001F1FE2" w:rsidRDefault="006C62F6">
      <w:pPr>
        <w:spacing w:line="360" w:lineRule="auto"/>
        <w:jc w:val="both"/>
        <w:rPr>
          <w:rFonts w:ascii="Times New Roman" w:hAnsi="Times New Roman" w:cs="Times New Roman"/>
          <w:color w:val="000000"/>
        </w:rPr>
        <w:pPrChange w:id="649" w:author="Amanpreet Kaur" w:date="2025-01-23T10:44:00Z" w16du:dateUtc="2025-01-23T16:44:00Z">
          <w:pPr>
            <w:spacing w:line="480" w:lineRule="auto"/>
            <w:jc w:val="both"/>
          </w:pPr>
        </w:pPrChange>
      </w:pPr>
      <w:r w:rsidRPr="007F4969">
        <w:rPr>
          <w:rFonts w:ascii="Times New Roman" w:hAnsi="Times New Roman" w:cs="Times New Roman"/>
          <w:color w:val="000000" w:themeColor="text1"/>
        </w:rPr>
        <w:t xml:space="preserve">Given the findings of variable disease dynamics across neighboring states, we assessed the contribution of climatic factors and their spatial and temporal variations as drivers of disease epidemics. We </w:t>
      </w:r>
      <w:r w:rsidR="00F56DE0" w:rsidRPr="001F1FE2">
        <w:rPr>
          <w:rFonts w:ascii="Times New Roman" w:hAnsi="Times New Roman" w:cs="Times New Roman"/>
          <w:color w:val="000000" w:themeColor="text1"/>
        </w:rPr>
        <w:t xml:space="preserve">used </w:t>
      </w:r>
      <w:r w:rsidRPr="001F1FE2">
        <w:rPr>
          <w:rFonts w:ascii="Times New Roman" w:hAnsi="Times New Roman" w:cs="Times New Roman"/>
          <w:color w:val="000000" w:themeColor="text1"/>
        </w:rPr>
        <w:t>regression models to analyze</w:t>
      </w:r>
      <w:r w:rsidR="004275C9" w:rsidRPr="001F1FE2">
        <w:rPr>
          <w:rFonts w:ascii="Times New Roman" w:hAnsi="Times New Roman" w:cs="Times New Roman"/>
          <w:color w:val="000000" w:themeColor="text1"/>
        </w:rPr>
        <w:t xml:space="preserve"> how</w:t>
      </w:r>
      <w:r w:rsidR="008751EA" w:rsidRPr="001F1FE2">
        <w:rPr>
          <w:rFonts w:ascii="Times New Roman" w:hAnsi="Times New Roman" w:cs="Times New Roman"/>
          <w:color w:val="000000" w:themeColor="text1"/>
        </w:rPr>
        <w:t xml:space="preserve"> disease severity and pathogen abundance </w:t>
      </w:r>
      <w:r w:rsidR="004275C9" w:rsidRPr="001F1FE2">
        <w:rPr>
          <w:rFonts w:ascii="Times New Roman" w:hAnsi="Times New Roman" w:cs="Times New Roman"/>
          <w:color w:val="000000" w:themeColor="text1"/>
        </w:rPr>
        <w:t>(</w:t>
      </w:r>
      <w:r w:rsidR="008751EA" w:rsidRPr="001F1FE2">
        <w:rPr>
          <w:rFonts w:ascii="Times New Roman" w:hAnsi="Times New Roman" w:cs="Times New Roman"/>
          <w:color w:val="000000" w:themeColor="text1"/>
        </w:rPr>
        <w:t>response variables</w:t>
      </w:r>
      <w:r w:rsidR="004275C9" w:rsidRPr="001F1FE2">
        <w:rPr>
          <w:rFonts w:ascii="Times New Roman" w:hAnsi="Times New Roman" w:cs="Times New Roman"/>
          <w:color w:val="000000" w:themeColor="text1"/>
        </w:rPr>
        <w:t>) are related to</w:t>
      </w:r>
      <w:r w:rsidRPr="001F1FE2">
        <w:rPr>
          <w:rFonts w:ascii="Times New Roman" w:hAnsi="Times New Roman" w:cs="Times New Roman"/>
          <w:color w:val="000000" w:themeColor="text1"/>
        </w:rPr>
        <w:t xml:space="preserve"> predictor variables</w:t>
      </w:r>
      <w:r w:rsidR="004275C9" w:rsidRPr="001F1FE2">
        <w:rPr>
          <w:rFonts w:ascii="Times New Roman" w:hAnsi="Times New Roman" w:cs="Times New Roman"/>
          <w:color w:val="000000" w:themeColor="text1"/>
        </w:rPr>
        <w:t xml:space="preserve"> such</w:t>
      </w:r>
      <w:r w:rsidRPr="001F1FE2">
        <w:rPr>
          <w:rFonts w:ascii="Times New Roman" w:hAnsi="Times New Roman" w:cs="Times New Roman"/>
          <w:color w:val="000000" w:themeColor="text1"/>
        </w:rPr>
        <w:t xml:space="preserve"> as climatic factors, sampling time, year, and farm</w:t>
      </w:r>
      <w:r w:rsidR="0051662A" w:rsidRPr="001F1FE2">
        <w:rPr>
          <w:rFonts w:ascii="Times New Roman" w:hAnsi="Times New Roman" w:cs="Times New Roman"/>
          <w:color w:val="000000" w:themeColor="text1"/>
        </w:rPr>
        <w:t xml:space="preserve"> </w:t>
      </w:r>
      <w:r w:rsidRPr="001F1FE2">
        <w:rPr>
          <w:rFonts w:ascii="Times New Roman" w:hAnsi="Times New Roman" w:cs="Times New Roman"/>
          <w:color w:val="000000" w:themeColor="text1"/>
        </w:rPr>
        <w:t>scale</w:t>
      </w:r>
      <w:r w:rsidR="004275C9" w:rsidRPr="001F1FE2">
        <w:rPr>
          <w:rFonts w:ascii="Times New Roman" w:hAnsi="Times New Roman" w:cs="Times New Roman"/>
          <w:color w:val="000000" w:themeColor="text1"/>
        </w:rPr>
        <w:t xml:space="preserve"> (</w:t>
      </w:r>
      <w:r w:rsidRPr="001F1FE2">
        <w:rPr>
          <w:rFonts w:ascii="Times New Roman" w:hAnsi="Times New Roman" w:cs="Times New Roman"/>
          <w:color w:val="000000" w:themeColor="text1"/>
        </w:rPr>
        <w:t>treating the latter three as categorical variables</w:t>
      </w:r>
      <w:r w:rsidR="004275C9" w:rsidRPr="001F1FE2">
        <w:rPr>
          <w:rFonts w:ascii="Times New Roman" w:hAnsi="Times New Roman" w:cs="Times New Roman"/>
          <w:color w:val="000000" w:themeColor="text1"/>
        </w:rPr>
        <w:t>)</w:t>
      </w:r>
      <w:r w:rsidRPr="001F1FE2">
        <w:rPr>
          <w:rFonts w:ascii="Times New Roman" w:hAnsi="Times New Roman" w:cs="Times New Roman"/>
          <w:color w:val="000000" w:themeColor="text1"/>
        </w:rPr>
        <w:t xml:space="preserve">. </w:t>
      </w:r>
      <w:r w:rsidR="00946A19">
        <w:rPr>
          <w:rFonts w:ascii="Times New Roman" w:hAnsi="Times New Roman" w:cs="Times New Roman"/>
          <w:color w:val="000000" w:themeColor="text1"/>
        </w:rPr>
        <w:t xml:space="preserve">While </w:t>
      </w:r>
      <w:r w:rsidR="003679AE">
        <w:rPr>
          <w:rFonts w:ascii="Times New Roman" w:hAnsi="Times New Roman" w:cs="Times New Roman"/>
          <w:color w:val="000000" w:themeColor="text1"/>
        </w:rPr>
        <w:t>the data on disease severity, pathogen abundance</w:t>
      </w:r>
      <w:r w:rsidR="00B174E8">
        <w:rPr>
          <w:rFonts w:ascii="Times New Roman" w:hAnsi="Times New Roman" w:cs="Times New Roman"/>
          <w:color w:val="000000" w:themeColor="text1"/>
        </w:rPr>
        <w:t>,</w:t>
      </w:r>
      <w:r w:rsidR="003679AE">
        <w:rPr>
          <w:rFonts w:ascii="Times New Roman" w:hAnsi="Times New Roman" w:cs="Times New Roman"/>
          <w:color w:val="000000" w:themeColor="text1"/>
        </w:rPr>
        <w:t xml:space="preserve"> and</w:t>
      </w:r>
      <w:r w:rsidR="00CE17B9">
        <w:rPr>
          <w:rFonts w:ascii="Times New Roman" w:hAnsi="Times New Roman" w:cs="Times New Roman"/>
          <w:color w:val="000000" w:themeColor="text1"/>
        </w:rPr>
        <w:t xml:space="preserve"> pathogen</w:t>
      </w:r>
      <w:r w:rsidR="003679AE">
        <w:rPr>
          <w:rFonts w:ascii="Times New Roman" w:hAnsi="Times New Roman" w:cs="Times New Roman"/>
          <w:color w:val="000000" w:themeColor="text1"/>
        </w:rPr>
        <w:t xml:space="preserve"> diversity </w:t>
      </w:r>
      <w:r w:rsidR="00946A19">
        <w:rPr>
          <w:rFonts w:ascii="Times New Roman" w:hAnsi="Times New Roman" w:cs="Times New Roman"/>
          <w:color w:val="000000" w:themeColor="text1"/>
        </w:rPr>
        <w:t>w</w:t>
      </w:r>
      <w:r w:rsidR="003679AE">
        <w:rPr>
          <w:rFonts w:ascii="Times New Roman" w:hAnsi="Times New Roman" w:cs="Times New Roman"/>
          <w:color w:val="000000" w:themeColor="text1"/>
        </w:rPr>
        <w:t>ere</w:t>
      </w:r>
      <w:r w:rsidR="00946A19">
        <w:rPr>
          <w:rFonts w:ascii="Times New Roman" w:hAnsi="Times New Roman" w:cs="Times New Roman"/>
          <w:color w:val="000000" w:themeColor="text1"/>
        </w:rPr>
        <w:t xml:space="preserve"> </w:t>
      </w:r>
      <w:r w:rsidR="003679AE">
        <w:rPr>
          <w:rFonts w:ascii="Times New Roman" w:hAnsi="Times New Roman" w:cs="Times New Roman"/>
          <w:color w:val="000000" w:themeColor="text1"/>
        </w:rPr>
        <w:t>collected for specific timepoints during the growing season</w:t>
      </w:r>
      <w:r w:rsidR="00946A19">
        <w:rPr>
          <w:rFonts w:ascii="Times New Roman" w:hAnsi="Times New Roman" w:cs="Times New Roman"/>
          <w:color w:val="000000" w:themeColor="text1"/>
        </w:rPr>
        <w:t>, the datasets obtained from NASA-POWER for weather related variables</w:t>
      </w:r>
      <w:r w:rsidR="00A93802">
        <w:rPr>
          <w:rFonts w:ascii="Times New Roman" w:hAnsi="Times New Roman" w:cs="Times New Roman"/>
          <w:color w:val="000000" w:themeColor="text1"/>
        </w:rPr>
        <w:t xml:space="preserve"> (S2 Table)</w:t>
      </w:r>
      <w:r w:rsidR="00946A19">
        <w:rPr>
          <w:rFonts w:ascii="Times New Roman" w:hAnsi="Times New Roman" w:cs="Times New Roman"/>
          <w:color w:val="000000" w:themeColor="text1"/>
        </w:rPr>
        <w:t xml:space="preserve"> </w:t>
      </w:r>
      <w:r w:rsidR="003679AE">
        <w:rPr>
          <w:rFonts w:ascii="Times New Roman" w:hAnsi="Times New Roman" w:cs="Times New Roman"/>
          <w:color w:val="000000" w:themeColor="text1"/>
        </w:rPr>
        <w:t>were</w:t>
      </w:r>
      <w:r w:rsidR="00946A19">
        <w:rPr>
          <w:rFonts w:ascii="Times New Roman" w:hAnsi="Times New Roman" w:cs="Times New Roman"/>
          <w:color w:val="000000" w:themeColor="text1"/>
        </w:rPr>
        <w:t xml:space="preserve"> at a much finer </w:t>
      </w:r>
      <w:proofErr w:type="spellStart"/>
      <w:r w:rsidR="00946A19">
        <w:rPr>
          <w:rFonts w:ascii="Times New Roman" w:hAnsi="Times New Roman" w:cs="Times New Roman"/>
          <w:color w:val="000000" w:themeColor="text1"/>
        </w:rPr>
        <w:t>spatio</w:t>
      </w:r>
      <w:proofErr w:type="spellEnd"/>
      <w:r w:rsidR="00946A19">
        <w:rPr>
          <w:rFonts w:ascii="Times New Roman" w:hAnsi="Times New Roman" w:cs="Times New Roman"/>
          <w:color w:val="000000" w:themeColor="text1"/>
        </w:rPr>
        <w:t xml:space="preserve">-temporal resolution </w:t>
      </w:r>
      <w:r w:rsidR="003679AE">
        <w:rPr>
          <w:rFonts w:ascii="Times New Roman" w:hAnsi="Times New Roman" w:cs="Times New Roman"/>
          <w:color w:val="000000" w:themeColor="text1"/>
        </w:rPr>
        <w:t xml:space="preserve">with </w:t>
      </w:r>
      <w:r w:rsidR="00946A19">
        <w:rPr>
          <w:rFonts w:ascii="Times New Roman" w:hAnsi="Times New Roman" w:cs="Times New Roman"/>
          <w:color w:val="000000" w:themeColor="text1"/>
        </w:rPr>
        <w:t xml:space="preserve">daily </w:t>
      </w:r>
      <w:r w:rsidR="003679AE">
        <w:rPr>
          <w:rFonts w:ascii="Times New Roman" w:hAnsi="Times New Roman" w:cs="Times New Roman"/>
          <w:color w:val="000000" w:themeColor="text1"/>
        </w:rPr>
        <w:t>record (</w:t>
      </w:r>
      <w:r w:rsidR="00946A19">
        <w:rPr>
          <w:rFonts w:ascii="Times New Roman" w:hAnsi="Times New Roman" w:cs="Times New Roman"/>
          <w:color w:val="000000" w:themeColor="text1"/>
        </w:rPr>
        <w:t>0.5 x 0.625 latitude-longitude grid cell</w:t>
      </w:r>
      <w:r w:rsidR="003679AE">
        <w:rPr>
          <w:rFonts w:ascii="Times New Roman" w:hAnsi="Times New Roman" w:cs="Times New Roman"/>
          <w:color w:val="000000" w:themeColor="text1"/>
        </w:rPr>
        <w:t xml:space="preserve"> resolution)</w:t>
      </w:r>
      <w:r w:rsidR="00946A19">
        <w:rPr>
          <w:rFonts w:ascii="Times New Roman" w:hAnsi="Times New Roman" w:cs="Times New Roman"/>
          <w:color w:val="000000" w:themeColor="text1"/>
        </w:rPr>
        <w:t>.</w:t>
      </w:r>
      <w:r w:rsidR="000E182A">
        <w:rPr>
          <w:rFonts w:ascii="Times New Roman" w:hAnsi="Times New Roman" w:cs="Times New Roman"/>
          <w:color w:val="000000" w:themeColor="text1"/>
        </w:rPr>
        <w:t xml:space="preserve"> </w:t>
      </w:r>
      <w:r w:rsidR="004275C9" w:rsidRPr="001F1FE2">
        <w:rPr>
          <w:rFonts w:ascii="Times New Roman" w:hAnsi="Times New Roman" w:cs="Times New Roman"/>
          <w:color w:val="000000" w:themeColor="text1"/>
        </w:rPr>
        <w:t xml:space="preserve">In addition to </w:t>
      </w:r>
      <w:r w:rsidR="000E182A">
        <w:rPr>
          <w:rFonts w:ascii="Times New Roman" w:hAnsi="Times New Roman" w:cs="Times New Roman"/>
          <w:color w:val="000000" w:themeColor="text1"/>
        </w:rPr>
        <w:t xml:space="preserve">considering </w:t>
      </w:r>
      <w:r w:rsidR="004275C9" w:rsidRPr="001F1FE2">
        <w:rPr>
          <w:rFonts w:ascii="Times New Roman" w:hAnsi="Times New Roman" w:cs="Times New Roman"/>
          <w:color w:val="000000" w:themeColor="text1"/>
        </w:rPr>
        <w:t>routine mean or median values</w:t>
      </w:r>
      <w:r w:rsidR="000E182A">
        <w:rPr>
          <w:rFonts w:ascii="Times New Roman" w:hAnsi="Times New Roman" w:cs="Times New Roman"/>
          <w:color w:val="000000" w:themeColor="text1"/>
        </w:rPr>
        <w:t xml:space="preserve"> of </w:t>
      </w:r>
      <w:r w:rsidR="000E182A" w:rsidRPr="001F1FE2">
        <w:rPr>
          <w:rFonts w:ascii="Times New Roman" w:hAnsi="Times New Roman" w:cs="Times New Roman"/>
          <w:color w:val="000000" w:themeColor="text1"/>
        </w:rPr>
        <w:t>climatic variables</w:t>
      </w:r>
      <w:r w:rsidR="000E182A">
        <w:rPr>
          <w:rFonts w:ascii="Times New Roman" w:hAnsi="Times New Roman" w:cs="Times New Roman"/>
          <w:color w:val="000000" w:themeColor="text1"/>
        </w:rPr>
        <w:t xml:space="preserve"> for analyses</w:t>
      </w:r>
      <w:r w:rsidR="004275C9" w:rsidRPr="001F1FE2">
        <w:rPr>
          <w:rFonts w:ascii="Times New Roman" w:hAnsi="Times New Roman" w:cs="Times New Roman"/>
          <w:color w:val="000000" w:themeColor="text1"/>
        </w:rPr>
        <w:t>, we also considered characteristics of climatic predictors using</w:t>
      </w:r>
      <w:r w:rsidR="004275C9" w:rsidRPr="001F1FE2">
        <w:rPr>
          <w:rFonts w:ascii="Times New Roman" w:hAnsi="Times New Roman" w:cs="Times New Roman"/>
          <w:color w:val="000000" w:themeColor="text1"/>
          <w:shd w:val="clear" w:color="auto" w:fill="FFFFFF"/>
        </w:rPr>
        <w:t xml:space="preserve"> indexes that capture</w:t>
      </w:r>
      <w:r w:rsidR="004275C9" w:rsidRPr="001F1FE2">
        <w:rPr>
          <w:rStyle w:val="apple-converted-space"/>
          <w:rFonts w:ascii="Times New Roman" w:hAnsi="Times New Roman" w:cs="Times New Roman"/>
          <w:color w:val="000000" w:themeColor="text1"/>
          <w:shd w:val="clear" w:color="auto" w:fill="FFFFFF"/>
        </w:rPr>
        <w:t xml:space="preserve"> the </w:t>
      </w:r>
      <w:r w:rsidR="004275C9" w:rsidRPr="001F1FE2">
        <w:rPr>
          <w:rFonts w:ascii="Times New Roman" w:hAnsi="Times New Roman" w:cs="Times New Roman"/>
          <w:color w:val="000000" w:themeColor="text1"/>
        </w:rPr>
        <w:t>spread</w:t>
      </w:r>
      <w:r w:rsidR="004275C9" w:rsidRPr="001F1FE2">
        <w:rPr>
          <w:rStyle w:val="apple-converted-space"/>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shd w:val="clear" w:color="auto" w:fill="FFFFFF"/>
        </w:rPr>
        <w:t>(standard deviation),</w:t>
      </w:r>
      <w:r w:rsidR="004275C9" w:rsidRPr="001F1FE2">
        <w:rPr>
          <w:rStyle w:val="apple-converted-space"/>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rPr>
        <w:t xml:space="preserve">asymmetries, </w:t>
      </w:r>
      <w:r w:rsidR="004275C9" w:rsidRPr="001F1FE2">
        <w:rPr>
          <w:rFonts w:ascii="Times New Roman" w:hAnsi="Times New Roman" w:cs="Times New Roman"/>
          <w:color w:val="000000" w:themeColor="text1"/>
          <w:shd w:val="clear" w:color="auto" w:fill="FFFFFF"/>
        </w:rPr>
        <w:t>and</w:t>
      </w:r>
      <w:r w:rsidR="004275C9" w:rsidRPr="001F1FE2">
        <w:rPr>
          <w:rStyle w:val="apple-converted-space"/>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rPr>
        <w:t>tail-heaviness</w:t>
      </w:r>
      <w:r w:rsidR="004275C9" w:rsidRPr="001F1FE2">
        <w:rPr>
          <w:rStyle w:val="apple-converted-space"/>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shd w:val="clear" w:color="auto" w:fill="FFFFFF"/>
        </w:rPr>
        <w:t>(</w:t>
      </w:r>
      <w:r w:rsidR="004275C9" w:rsidRPr="001F1FE2">
        <w:rPr>
          <w:rFonts w:ascii="Times New Roman" w:hAnsi="Times New Roman" w:cs="Times New Roman"/>
          <w:color w:val="000000" w:themeColor="text1"/>
        </w:rPr>
        <w:t>skewness</w:t>
      </w:r>
      <w:r w:rsidR="004275C9" w:rsidRPr="001F1FE2">
        <w:rPr>
          <w:rFonts w:ascii="Times New Roman" w:hAnsi="Times New Roman" w:cs="Times New Roman"/>
          <w:color w:val="000000" w:themeColor="text1"/>
          <w:shd w:val="clear" w:color="auto" w:fill="FFFFFF"/>
        </w:rPr>
        <w:t xml:space="preserve"> and kurtosis)</w:t>
      </w:r>
      <w:r w:rsidR="000E182A">
        <w:rPr>
          <w:rFonts w:ascii="Times New Roman" w:hAnsi="Times New Roman" w:cs="Times New Roman"/>
          <w:color w:val="000000" w:themeColor="text1"/>
          <w:shd w:val="clear" w:color="auto" w:fill="FFFFFF"/>
        </w:rPr>
        <w:t xml:space="preserve">. This approach </w:t>
      </w:r>
      <w:r w:rsidR="005B3616">
        <w:rPr>
          <w:rFonts w:ascii="Times New Roman" w:hAnsi="Times New Roman" w:cs="Times New Roman"/>
          <w:color w:val="000000" w:themeColor="text1"/>
          <w:shd w:val="clear" w:color="auto" w:fill="FFFFFF"/>
        </w:rPr>
        <w:t>account</w:t>
      </w:r>
      <w:r w:rsidR="000E182A">
        <w:rPr>
          <w:rFonts w:ascii="Times New Roman" w:hAnsi="Times New Roman" w:cs="Times New Roman"/>
          <w:color w:val="000000" w:themeColor="text1"/>
          <w:shd w:val="clear" w:color="auto" w:fill="FFFFFF"/>
        </w:rPr>
        <w:t>s</w:t>
      </w:r>
      <w:r w:rsidR="005B3616">
        <w:rPr>
          <w:rFonts w:ascii="Times New Roman" w:hAnsi="Times New Roman" w:cs="Times New Roman"/>
          <w:color w:val="000000" w:themeColor="text1"/>
          <w:shd w:val="clear" w:color="auto" w:fill="FFFFFF"/>
        </w:rPr>
        <w:t xml:space="preserve"> for </w:t>
      </w:r>
      <w:r w:rsidR="00EE0B51">
        <w:rPr>
          <w:rFonts w:ascii="Times New Roman" w:hAnsi="Times New Roman" w:cs="Times New Roman"/>
          <w:color w:val="000000" w:themeColor="text1"/>
          <w:shd w:val="clear" w:color="auto" w:fill="FFFFFF"/>
        </w:rPr>
        <w:t xml:space="preserve">within-season </w:t>
      </w:r>
      <w:r w:rsidR="005B3616">
        <w:rPr>
          <w:rFonts w:ascii="Times New Roman" w:hAnsi="Times New Roman" w:cs="Times New Roman"/>
          <w:color w:val="000000" w:themeColor="text1"/>
          <w:shd w:val="clear" w:color="auto" w:fill="FFFFFF"/>
        </w:rPr>
        <w:t>climatic variations</w:t>
      </w:r>
      <w:r w:rsidR="000E182A">
        <w:rPr>
          <w:rFonts w:ascii="Times New Roman" w:hAnsi="Times New Roman" w:cs="Times New Roman"/>
          <w:color w:val="000000" w:themeColor="text1"/>
          <w:shd w:val="clear" w:color="auto" w:fill="FFFFFF"/>
        </w:rPr>
        <w:t xml:space="preserve">, </w:t>
      </w:r>
      <w:r w:rsidR="00EE0B51">
        <w:rPr>
          <w:rFonts w:ascii="Times New Roman" w:hAnsi="Times New Roman" w:cs="Times New Roman"/>
          <w:color w:val="000000" w:themeColor="text1"/>
          <w:shd w:val="clear" w:color="auto" w:fill="FFFFFF"/>
        </w:rPr>
        <w:t xml:space="preserve">considering </w:t>
      </w:r>
      <w:proofErr w:type="spellStart"/>
      <w:r w:rsidR="00F073A4">
        <w:rPr>
          <w:rFonts w:ascii="Times New Roman" w:hAnsi="Times New Roman" w:cs="Times New Roman"/>
          <w:color w:val="000000" w:themeColor="text1"/>
          <w:shd w:val="clear" w:color="auto" w:fill="FFFFFF"/>
        </w:rPr>
        <w:t>interseasonal</w:t>
      </w:r>
      <w:proofErr w:type="spellEnd"/>
      <w:r w:rsidR="00EE0B51">
        <w:rPr>
          <w:rFonts w:ascii="Times New Roman" w:hAnsi="Times New Roman" w:cs="Times New Roman"/>
          <w:color w:val="000000" w:themeColor="text1"/>
          <w:shd w:val="clear" w:color="auto" w:fill="FFFFFF"/>
        </w:rPr>
        <w:t xml:space="preserve"> weather </w:t>
      </w:r>
      <w:r w:rsidR="00F073A4">
        <w:rPr>
          <w:rFonts w:ascii="Times New Roman" w:hAnsi="Times New Roman" w:cs="Times New Roman"/>
          <w:color w:val="000000" w:themeColor="text1"/>
          <w:shd w:val="clear" w:color="auto" w:fill="FFFFFF"/>
        </w:rPr>
        <w:t>events</w:t>
      </w:r>
      <w:r w:rsidR="000E182A">
        <w:rPr>
          <w:rFonts w:ascii="Times New Roman" w:hAnsi="Times New Roman" w:cs="Times New Roman"/>
          <w:color w:val="000000" w:themeColor="text1"/>
          <w:shd w:val="clear" w:color="auto" w:fill="FFFFFF"/>
        </w:rPr>
        <w:t xml:space="preserve">, </w:t>
      </w:r>
      <w:r w:rsidR="00F073A4">
        <w:rPr>
          <w:rFonts w:ascii="Times New Roman" w:hAnsi="Times New Roman" w:cs="Times New Roman"/>
          <w:color w:val="000000" w:themeColor="text1"/>
          <w:shd w:val="clear" w:color="auto" w:fill="FFFFFF"/>
        </w:rPr>
        <w:t>that may present highly conducive conditions for</w:t>
      </w:r>
      <w:r w:rsidR="00EE0B51">
        <w:rPr>
          <w:rFonts w:ascii="Times New Roman" w:hAnsi="Times New Roman" w:cs="Times New Roman"/>
          <w:color w:val="000000" w:themeColor="text1"/>
          <w:shd w:val="clear" w:color="auto" w:fill="FFFFFF"/>
        </w:rPr>
        <w:t xml:space="preserve"> bacterial diseases</w:t>
      </w:r>
      <w:r w:rsidR="00FC1423">
        <w:rPr>
          <w:rFonts w:ascii="Times New Roman" w:hAnsi="Times New Roman" w:cs="Times New Roman"/>
          <w:color w:val="000000" w:themeColor="text1"/>
          <w:shd w:val="clear" w:color="auto" w:fill="FFFFFF"/>
        </w:rPr>
        <w:t xml:space="preserve">. </w:t>
      </w:r>
      <w:r w:rsidR="004275C9" w:rsidRPr="001F1FE2">
        <w:rPr>
          <w:rFonts w:ascii="Times New Roman" w:hAnsi="Times New Roman" w:cs="Times New Roman"/>
          <w:color w:val="000000" w:themeColor="text1"/>
          <w:shd w:val="clear" w:color="auto" w:fill="FFFFFF"/>
        </w:rPr>
        <w:t>Considering the sample size, this approach</w:t>
      </w:r>
      <w:r w:rsidR="00623748">
        <w:rPr>
          <w:rFonts w:ascii="Times New Roman" w:hAnsi="Times New Roman" w:cs="Times New Roman"/>
          <w:color w:val="000000" w:themeColor="text1"/>
          <w:shd w:val="clear" w:color="auto" w:fill="FFFFFF"/>
        </w:rPr>
        <w:t>,</w:t>
      </w:r>
      <w:r w:rsidR="004275C9" w:rsidRPr="001F1FE2">
        <w:rPr>
          <w:rFonts w:ascii="Times New Roman" w:hAnsi="Times New Roman" w:cs="Times New Roman"/>
          <w:color w:val="000000" w:themeColor="text1"/>
          <w:shd w:val="clear" w:color="auto" w:fill="FFFFFF"/>
        </w:rPr>
        <w:t xml:space="preserve"> however</w:t>
      </w:r>
      <w:r w:rsidR="00623748">
        <w:rPr>
          <w:rFonts w:ascii="Times New Roman" w:hAnsi="Times New Roman" w:cs="Times New Roman"/>
          <w:color w:val="000000" w:themeColor="text1"/>
          <w:shd w:val="clear" w:color="auto" w:fill="FFFFFF"/>
        </w:rPr>
        <w:t>,</w:t>
      </w:r>
      <w:r w:rsidR="004275C9" w:rsidRPr="001F1FE2">
        <w:rPr>
          <w:rFonts w:ascii="Times New Roman" w:hAnsi="Times New Roman" w:cs="Times New Roman"/>
          <w:color w:val="000000" w:themeColor="text1"/>
          <w:shd w:val="clear" w:color="auto" w:fill="FFFFFF"/>
        </w:rPr>
        <w:t xml:space="preserve"> considerably increased the number of predictors so, to achieve reasonable statistical conclusions, for all regressions we ran a preliminary predictor-selection method (i.e. Lasso) and successively applied the appropriate regression on the selected predictors for each response (see </w:t>
      </w:r>
      <w:r w:rsidR="00EF7A46">
        <w:rPr>
          <w:rFonts w:ascii="Times New Roman" w:hAnsi="Times New Roman" w:cs="Times New Roman"/>
          <w:color w:val="000000" w:themeColor="text1"/>
          <w:shd w:val="clear" w:color="auto" w:fill="FFFFFF"/>
        </w:rPr>
        <w:t>S</w:t>
      </w:r>
      <w:r w:rsidR="00D664CE">
        <w:rPr>
          <w:rFonts w:ascii="Times New Roman" w:hAnsi="Times New Roman" w:cs="Times New Roman"/>
          <w:color w:val="000000" w:themeColor="text1"/>
          <w:shd w:val="clear" w:color="auto" w:fill="FFFFFF"/>
        </w:rPr>
        <w:t>TAR</w:t>
      </w:r>
      <w:r w:rsidR="00EF7A46">
        <w:rPr>
          <w:rFonts w:ascii="Times New Roman" w:hAnsi="Times New Roman" w:cs="Times New Roman"/>
          <w:color w:val="000000" w:themeColor="text1"/>
          <w:shd w:val="clear" w:color="auto" w:fill="FFFFFF"/>
        </w:rPr>
        <w:t xml:space="preserve"> </w:t>
      </w:r>
      <w:r w:rsidR="0006438A">
        <w:rPr>
          <w:rFonts w:ascii="Times New Roman" w:hAnsi="Times New Roman" w:cs="Times New Roman"/>
          <w:color w:val="000000" w:themeColor="text1"/>
          <w:shd w:val="clear" w:color="auto" w:fill="FFFFFF"/>
        </w:rPr>
        <w:t>method</w:t>
      </w:r>
      <w:r w:rsidR="00B764BD">
        <w:rPr>
          <w:rFonts w:ascii="Times New Roman" w:hAnsi="Times New Roman" w:cs="Times New Roman"/>
          <w:color w:val="000000" w:themeColor="text1"/>
          <w:shd w:val="clear" w:color="auto" w:fill="FFFFFF"/>
        </w:rPr>
        <w:t>s</w:t>
      </w:r>
      <w:r w:rsidR="0006438A">
        <w:rPr>
          <w:rFonts w:ascii="Times New Roman" w:hAnsi="Times New Roman" w:cs="Times New Roman"/>
          <w:color w:val="000000" w:themeColor="text1"/>
          <w:shd w:val="clear" w:color="auto" w:fill="FFFFFF"/>
        </w:rPr>
        <w:t xml:space="preserve"> section for </w:t>
      </w:r>
      <w:r w:rsidR="004275C9" w:rsidRPr="001F1FE2">
        <w:rPr>
          <w:rFonts w:ascii="Times New Roman" w:hAnsi="Times New Roman" w:cs="Times New Roman"/>
          <w:color w:val="000000" w:themeColor="text1"/>
          <w:shd w:val="clear" w:color="auto" w:fill="FFFFFF"/>
        </w:rPr>
        <w:t xml:space="preserve">Statistical analysis). Having selected the relevant predictors for each response, we ran the </w:t>
      </w:r>
      <w:r w:rsidRPr="001F1FE2">
        <w:rPr>
          <w:rFonts w:ascii="Times New Roman" w:hAnsi="Times New Roman" w:cs="Times New Roman"/>
          <w:color w:val="000000" w:themeColor="text1"/>
          <w:shd w:val="clear" w:color="auto" w:fill="FFFFFF"/>
        </w:rPr>
        <w:t xml:space="preserve">logistic ordinal regression model </w:t>
      </w:r>
      <w:r w:rsidR="004275C9" w:rsidRPr="001F1FE2">
        <w:rPr>
          <w:rFonts w:ascii="Times New Roman" w:hAnsi="Times New Roman" w:cs="Times New Roman"/>
          <w:color w:val="000000" w:themeColor="text1"/>
          <w:shd w:val="clear" w:color="auto" w:fill="FFFFFF"/>
        </w:rPr>
        <w:t xml:space="preserve">to </w:t>
      </w:r>
      <w:r w:rsidR="004275C9" w:rsidRPr="001F1FE2">
        <w:rPr>
          <w:rFonts w:ascii="Times New Roman" w:hAnsi="Times New Roman" w:cs="Times New Roman"/>
          <w:color w:val="000000" w:themeColor="text1"/>
          <w:shd w:val="clear" w:color="auto" w:fill="FFFFFF"/>
        </w:rPr>
        <w:lastRenderedPageBreak/>
        <w:t>understand</w:t>
      </w:r>
      <w:r w:rsidRPr="001F1FE2">
        <w:rPr>
          <w:rFonts w:ascii="Times New Roman" w:hAnsi="Times New Roman" w:cs="Times New Roman"/>
          <w:color w:val="000000" w:themeColor="text1"/>
          <w:shd w:val="clear" w:color="auto" w:fill="FFFFFF"/>
        </w:rPr>
        <w:t xml:space="preserve"> drivers for disease severity</w:t>
      </w:r>
      <w:r w:rsidR="004275C9" w:rsidRPr="001F1FE2">
        <w:rPr>
          <w:rFonts w:ascii="Times New Roman" w:hAnsi="Times New Roman" w:cs="Times New Roman"/>
          <w:color w:val="000000" w:themeColor="text1"/>
          <w:shd w:val="clear" w:color="auto" w:fill="FFFFFF"/>
        </w:rPr>
        <w:t xml:space="preserve"> which</w:t>
      </w:r>
      <w:r w:rsidRPr="001F1FE2">
        <w:rPr>
          <w:rFonts w:ascii="Times New Roman" w:hAnsi="Times New Roman" w:cs="Times New Roman"/>
          <w:color w:val="000000" w:themeColor="text1"/>
          <w:shd w:val="clear" w:color="auto" w:fill="FFFFFF"/>
        </w:rPr>
        <w:t xml:space="preserve"> indicated </w:t>
      </w:r>
      <w:r w:rsidRPr="001F1FE2">
        <w:rPr>
          <w:rFonts w:ascii="Times New Roman" w:hAnsi="Times New Roman" w:cs="Times New Roman"/>
          <w:color w:val="000000" w:themeColor="text1"/>
        </w:rPr>
        <w:t xml:space="preserve">that </w:t>
      </w:r>
      <w:r w:rsidR="0051662A" w:rsidRPr="001F1FE2">
        <w:rPr>
          <w:rFonts w:ascii="Times New Roman" w:hAnsi="Times New Roman" w:cs="Times New Roman"/>
          <w:color w:val="000000" w:themeColor="text1"/>
        </w:rPr>
        <w:t>the Shannon diversity of various</w:t>
      </w:r>
      <w:r w:rsidR="0006438A">
        <w:rPr>
          <w:rFonts w:ascii="Times New Roman" w:hAnsi="Times New Roman" w:cs="Times New Roman"/>
          <w:color w:val="000000" w:themeColor="text1"/>
        </w:rPr>
        <w:t xml:space="preserve"> SCs </w:t>
      </w:r>
      <w:r w:rsidR="0051662A" w:rsidRPr="001F1FE2">
        <w:rPr>
          <w:rFonts w:ascii="Times New Roman" w:hAnsi="Times New Roman" w:cs="Times New Roman"/>
          <w:color w:val="000000" w:themeColor="text1"/>
        </w:rPr>
        <w:t xml:space="preserve">of </w:t>
      </w:r>
      <w:proofErr w:type="spellStart"/>
      <w:r w:rsidR="0051662A" w:rsidRPr="001F1FE2">
        <w:rPr>
          <w:rFonts w:ascii="Times New Roman" w:hAnsi="Times New Roman" w:cs="Times New Roman"/>
          <w:i/>
          <w:iCs/>
          <w:color w:val="000000" w:themeColor="text1"/>
        </w:rPr>
        <w:t>Xp</w:t>
      </w:r>
      <w:proofErr w:type="spellEnd"/>
      <w:r w:rsidR="0051662A" w:rsidRPr="001F1FE2">
        <w:rPr>
          <w:rFonts w:ascii="Times New Roman" w:hAnsi="Times New Roman" w:cs="Times New Roman"/>
          <w:color w:val="000000" w:themeColor="text1"/>
        </w:rPr>
        <w:t xml:space="preserve"> present in the field (t value = 4.15</w:t>
      </w:r>
      <w:r w:rsidR="004275C9" w:rsidRPr="001F1FE2">
        <w:rPr>
          <w:rFonts w:ascii="Times New Roman" w:hAnsi="Times New Roman" w:cs="Times New Roman"/>
          <w:color w:val="000000" w:themeColor="text1"/>
        </w:rPr>
        <w:t>,</w:t>
      </w:r>
      <w:r w:rsidR="004275C9" w:rsidRPr="008B6F9E">
        <w:rPr>
          <w:rFonts w:ascii="Times New Roman" w:hAnsi="Times New Roman" w:cs="Times New Roman"/>
          <w:i/>
          <w:iCs/>
          <w:color w:val="000000" w:themeColor="text1"/>
        </w:rPr>
        <w:t xml:space="preserve"> p </w:t>
      </w:r>
      <w:r w:rsidR="004275C9" w:rsidRPr="001F1FE2">
        <w:rPr>
          <w:rFonts w:ascii="Times New Roman" w:hAnsi="Times New Roman" w:cs="Times New Roman"/>
          <w:color w:val="000000" w:themeColor="text1"/>
        </w:rPr>
        <w:t>&lt; 0.05</w:t>
      </w:r>
      <w:r w:rsidR="0051662A" w:rsidRPr="001F1FE2">
        <w:rPr>
          <w:rFonts w:ascii="Times New Roman" w:hAnsi="Times New Roman" w:cs="Times New Roman"/>
          <w:color w:val="000000" w:themeColor="text1"/>
        </w:rPr>
        <w:t xml:space="preserve">) strongly influenced BLS disease severity as suggested in </w:t>
      </w:r>
      <w:r w:rsidR="00E1255C" w:rsidRPr="001F1FE2">
        <w:rPr>
          <w:rFonts w:ascii="Times New Roman" w:hAnsi="Times New Roman" w:cs="Times New Roman"/>
          <w:color w:val="000000" w:themeColor="text1"/>
        </w:rPr>
        <w:t>the</w:t>
      </w:r>
      <w:r w:rsidR="0051662A" w:rsidRPr="001F1FE2">
        <w:rPr>
          <w:rFonts w:ascii="Times New Roman" w:hAnsi="Times New Roman" w:cs="Times New Roman"/>
          <w:color w:val="000000" w:themeColor="text1"/>
        </w:rPr>
        <w:t xml:space="preserve"> earlier result</w:t>
      </w:r>
      <w:r w:rsidR="001D3B90">
        <w:rPr>
          <w:rFonts w:ascii="Times New Roman" w:hAnsi="Times New Roman" w:cs="Times New Roman"/>
          <w:color w:val="000000" w:themeColor="text1"/>
        </w:rPr>
        <w:t xml:space="preserve"> (</w:t>
      </w:r>
      <w:r w:rsidR="00374926">
        <w:rPr>
          <w:rFonts w:ascii="Times New Roman" w:hAnsi="Times New Roman" w:cs="Times New Roman"/>
          <w:color w:val="000000" w:themeColor="text1"/>
        </w:rPr>
        <w:t xml:space="preserve">Figure </w:t>
      </w:r>
      <w:r w:rsidR="001D3B90">
        <w:rPr>
          <w:rFonts w:ascii="Times New Roman" w:hAnsi="Times New Roman" w:cs="Times New Roman"/>
          <w:color w:val="000000" w:themeColor="text1"/>
        </w:rPr>
        <w:t>S</w:t>
      </w:r>
      <w:r w:rsidR="00A93802">
        <w:rPr>
          <w:rFonts w:ascii="Times New Roman" w:hAnsi="Times New Roman" w:cs="Times New Roman"/>
          <w:color w:val="000000" w:themeColor="text1"/>
        </w:rPr>
        <w:t>6A1</w:t>
      </w:r>
      <w:r w:rsidR="001D3B90">
        <w:rPr>
          <w:rFonts w:ascii="Times New Roman" w:hAnsi="Times New Roman" w:cs="Times New Roman"/>
          <w:color w:val="000000" w:themeColor="text1"/>
        </w:rPr>
        <w:t>)</w:t>
      </w:r>
      <w:r w:rsidR="0051662A" w:rsidRPr="001F1FE2">
        <w:rPr>
          <w:rFonts w:ascii="Times New Roman" w:hAnsi="Times New Roman" w:cs="Times New Roman"/>
          <w:color w:val="000000" w:themeColor="text1"/>
        </w:rPr>
        <w:t xml:space="preserve">. </w:t>
      </w:r>
      <w:r w:rsidR="00D11A95" w:rsidRPr="001F1FE2">
        <w:rPr>
          <w:rFonts w:ascii="Times New Roman" w:hAnsi="Times New Roman" w:cs="Times New Roman"/>
          <w:color w:val="000000" w:themeColor="text1"/>
        </w:rPr>
        <w:t>Among the climatic factors,</w:t>
      </w:r>
      <w:r w:rsidR="0051662A" w:rsidRPr="001F1FE2">
        <w:rPr>
          <w:rFonts w:ascii="Times New Roman" w:hAnsi="Times New Roman" w:cs="Times New Roman"/>
          <w:color w:val="000000" w:themeColor="text1"/>
        </w:rPr>
        <w:t xml:space="preserve"> </w:t>
      </w:r>
      <w:r w:rsidR="00953DA9" w:rsidRPr="001F1FE2">
        <w:rPr>
          <w:rFonts w:ascii="Times New Roman" w:hAnsi="Times New Roman" w:cs="Times New Roman"/>
          <w:color w:val="000000" w:themeColor="text1"/>
        </w:rPr>
        <w:t xml:space="preserve">the </w:t>
      </w:r>
      <w:r w:rsidR="0051662A" w:rsidRPr="001F1FE2">
        <w:rPr>
          <w:rFonts w:ascii="Times New Roman" w:hAnsi="Times New Roman" w:cs="Times New Roman"/>
          <w:color w:val="000000" w:themeColor="text1"/>
        </w:rPr>
        <w:t xml:space="preserve">standard deviation of Wet Bulb Temperature at 2 </w:t>
      </w:r>
      <w:r w:rsidR="00E1255C" w:rsidRPr="001F1FE2">
        <w:rPr>
          <w:rFonts w:ascii="Times New Roman" w:hAnsi="Times New Roman" w:cs="Times New Roman"/>
          <w:color w:val="000000" w:themeColor="text1"/>
        </w:rPr>
        <w:t>m</w:t>
      </w:r>
      <w:r w:rsidR="0051662A" w:rsidRPr="001F1FE2">
        <w:rPr>
          <w:rFonts w:ascii="Times New Roman" w:hAnsi="Times New Roman" w:cs="Times New Roman"/>
          <w:color w:val="000000" w:themeColor="text1"/>
        </w:rPr>
        <w:t>eters (t-value = 2.06</w:t>
      </w:r>
      <w:r w:rsidR="004275C9" w:rsidRPr="001F1FE2">
        <w:rPr>
          <w:rFonts w:ascii="Times New Roman" w:hAnsi="Times New Roman" w:cs="Times New Roman"/>
          <w:color w:val="000000" w:themeColor="text1"/>
        </w:rPr>
        <w:t xml:space="preserve">, </w:t>
      </w:r>
      <w:r w:rsidR="004275C9" w:rsidRPr="008B6F9E">
        <w:rPr>
          <w:rFonts w:ascii="Times New Roman" w:hAnsi="Times New Roman" w:cs="Times New Roman"/>
          <w:i/>
          <w:iCs/>
          <w:color w:val="000000" w:themeColor="text1"/>
        </w:rPr>
        <w:t>p</w:t>
      </w:r>
      <w:r w:rsidR="004275C9" w:rsidRPr="001F1FE2">
        <w:rPr>
          <w:rFonts w:ascii="Times New Roman" w:hAnsi="Times New Roman" w:cs="Times New Roman"/>
          <w:color w:val="000000" w:themeColor="text1"/>
        </w:rPr>
        <w:t xml:space="preserve"> &lt; 0.05)</w:t>
      </w:r>
      <w:r w:rsidR="0051662A" w:rsidRPr="001F1FE2">
        <w:rPr>
          <w:rFonts w:ascii="Times New Roman" w:hAnsi="Times New Roman" w:cs="Times New Roman"/>
          <w:color w:val="000000" w:themeColor="text1"/>
        </w:rPr>
        <w:t xml:space="preserve"> and the standard deviation of the average of the wind direction at 10 meters above the surface of the earth (t</w:t>
      </w:r>
      <w:r w:rsidR="002C36FD" w:rsidRPr="001F1FE2">
        <w:rPr>
          <w:rFonts w:ascii="Times New Roman" w:hAnsi="Times New Roman" w:cs="Times New Roman"/>
          <w:color w:val="000000" w:themeColor="text1"/>
        </w:rPr>
        <w:t>-</w:t>
      </w:r>
      <w:r w:rsidR="0051662A" w:rsidRPr="001F1FE2">
        <w:rPr>
          <w:rFonts w:ascii="Times New Roman" w:hAnsi="Times New Roman" w:cs="Times New Roman"/>
          <w:color w:val="000000" w:themeColor="text1"/>
        </w:rPr>
        <w:t>value = 2.73</w:t>
      </w:r>
      <w:r w:rsidR="00271039" w:rsidRPr="001F1FE2">
        <w:rPr>
          <w:rFonts w:ascii="Times New Roman" w:hAnsi="Times New Roman" w:cs="Times New Roman"/>
          <w:color w:val="000000" w:themeColor="text1"/>
        </w:rPr>
        <w:t xml:space="preserve">, </w:t>
      </w:r>
      <w:r w:rsidR="00271039" w:rsidRPr="008B6F9E">
        <w:rPr>
          <w:rFonts w:ascii="Times New Roman" w:hAnsi="Times New Roman" w:cs="Times New Roman"/>
          <w:i/>
          <w:iCs/>
          <w:color w:val="000000" w:themeColor="text1"/>
        </w:rPr>
        <w:t>p</w:t>
      </w:r>
      <w:r w:rsidR="00271039" w:rsidRPr="001F1FE2">
        <w:rPr>
          <w:rFonts w:ascii="Times New Roman" w:hAnsi="Times New Roman" w:cs="Times New Roman"/>
          <w:color w:val="000000" w:themeColor="text1"/>
        </w:rPr>
        <w:t xml:space="preserve"> &lt; 0.05) </w:t>
      </w:r>
      <w:r w:rsidRPr="001F1FE2">
        <w:rPr>
          <w:rFonts w:ascii="Times New Roman" w:hAnsi="Times New Roman" w:cs="Times New Roman"/>
          <w:color w:val="000000" w:themeColor="text1"/>
        </w:rPr>
        <w:t>significant</w:t>
      </w:r>
      <w:r w:rsidR="00271039" w:rsidRPr="001F1FE2">
        <w:rPr>
          <w:rFonts w:ascii="Times New Roman" w:hAnsi="Times New Roman" w:cs="Times New Roman"/>
          <w:color w:val="000000" w:themeColor="text1"/>
        </w:rPr>
        <w:t>ly increase</w:t>
      </w:r>
      <w:r w:rsidRPr="001F1FE2">
        <w:rPr>
          <w:rFonts w:ascii="Times New Roman" w:hAnsi="Times New Roman" w:cs="Times New Roman"/>
          <w:color w:val="000000" w:themeColor="text1"/>
        </w:rPr>
        <w:t xml:space="preserve"> BLS disease severity (</w:t>
      </w:r>
      <w:r w:rsidR="009C344E">
        <w:rPr>
          <w:rFonts w:ascii="Times New Roman" w:hAnsi="Times New Roman" w:cs="Times New Roman"/>
          <w:color w:val="000000" w:themeColor="text1"/>
        </w:rPr>
        <w:t>Table</w:t>
      </w:r>
      <w:r w:rsidR="00D82458">
        <w:rPr>
          <w:rFonts w:ascii="Times New Roman" w:hAnsi="Times New Roman" w:cs="Times New Roman"/>
          <w:color w:val="000000" w:themeColor="text1"/>
        </w:rPr>
        <w:t>s</w:t>
      </w:r>
      <w:r w:rsidR="009C344E">
        <w:rPr>
          <w:rFonts w:ascii="Times New Roman" w:hAnsi="Times New Roman" w:cs="Times New Roman"/>
          <w:color w:val="000000" w:themeColor="text1"/>
        </w:rPr>
        <w:t xml:space="preserve"> 1A</w:t>
      </w:r>
      <w:r w:rsidR="00013B2F">
        <w:rPr>
          <w:rFonts w:ascii="Times New Roman" w:hAnsi="Times New Roman" w:cs="Times New Roman"/>
          <w:color w:val="000000" w:themeColor="text1"/>
        </w:rPr>
        <w:t xml:space="preserve"> and</w:t>
      </w:r>
      <w:r w:rsidR="0051662A" w:rsidRPr="001F1FE2">
        <w:rPr>
          <w:rFonts w:ascii="Times New Roman" w:hAnsi="Times New Roman" w:cs="Times New Roman"/>
          <w:color w:val="000000" w:themeColor="text1"/>
        </w:rPr>
        <w:t xml:space="preserve"> S</w:t>
      </w:r>
      <w:r w:rsidR="0019011C" w:rsidRPr="001F1FE2">
        <w:rPr>
          <w:rFonts w:ascii="Times New Roman" w:hAnsi="Times New Roman" w:cs="Times New Roman"/>
          <w:color w:val="000000" w:themeColor="text1"/>
        </w:rPr>
        <w:t>3A</w:t>
      </w:r>
      <w:r w:rsidRPr="001F1FE2">
        <w:rPr>
          <w:rFonts w:ascii="Times New Roman" w:hAnsi="Times New Roman" w:cs="Times New Roman"/>
          <w:color w:val="000000" w:themeColor="text1"/>
        </w:rPr>
        <w:t>)</w:t>
      </w:r>
      <w:r w:rsidR="004F78F1" w:rsidRPr="001F1FE2">
        <w:rPr>
          <w:rFonts w:ascii="Times New Roman" w:hAnsi="Times New Roman" w:cs="Times New Roman"/>
          <w:color w:val="000000" w:themeColor="text1"/>
        </w:rPr>
        <w:t xml:space="preserve">, indicating that </w:t>
      </w:r>
      <w:r w:rsidR="00893386">
        <w:rPr>
          <w:rFonts w:ascii="Times New Roman" w:hAnsi="Times New Roman" w:cs="Times New Roman"/>
          <w:color w:val="000000" w:themeColor="text1"/>
        </w:rPr>
        <w:t>large variation in</w:t>
      </w:r>
      <w:r w:rsidR="004F78F1" w:rsidRPr="001F1FE2">
        <w:rPr>
          <w:rFonts w:ascii="Times New Roman" w:hAnsi="Times New Roman" w:cs="Times New Roman"/>
          <w:color w:val="000000" w:themeColor="text1"/>
        </w:rPr>
        <w:t xml:space="preserve"> wet bu</w:t>
      </w:r>
      <w:r w:rsidR="00271039" w:rsidRPr="001F1FE2">
        <w:rPr>
          <w:rFonts w:ascii="Times New Roman" w:hAnsi="Times New Roman" w:cs="Times New Roman"/>
          <w:color w:val="000000" w:themeColor="text1"/>
        </w:rPr>
        <w:t>l</w:t>
      </w:r>
      <w:r w:rsidR="004F78F1" w:rsidRPr="001F1FE2">
        <w:rPr>
          <w:rFonts w:ascii="Times New Roman" w:hAnsi="Times New Roman" w:cs="Times New Roman"/>
          <w:color w:val="000000" w:themeColor="text1"/>
        </w:rPr>
        <w:t xml:space="preserve">b temperature </w:t>
      </w:r>
      <w:r w:rsidR="0080112B">
        <w:rPr>
          <w:rFonts w:ascii="Times New Roman" w:hAnsi="Times New Roman" w:cs="Times New Roman"/>
          <w:color w:val="000000" w:themeColor="text1"/>
        </w:rPr>
        <w:t>(</w:t>
      </w:r>
      <w:proofErr w:type="spellStart"/>
      <w:r w:rsidR="0080112B">
        <w:rPr>
          <w:rFonts w:ascii="Times New Roman" w:hAnsi="Times New Roman" w:cs="Times New Roman"/>
          <w:color w:val="000000" w:themeColor="text1"/>
        </w:rPr>
        <w:t>adiabetic</w:t>
      </w:r>
      <w:proofErr w:type="spellEnd"/>
      <w:r w:rsidR="0080112B">
        <w:rPr>
          <w:rFonts w:ascii="Times New Roman" w:hAnsi="Times New Roman" w:cs="Times New Roman"/>
          <w:color w:val="000000" w:themeColor="text1"/>
        </w:rPr>
        <w:t xml:space="preserve"> saturation temperature) </w:t>
      </w:r>
      <w:r w:rsidR="004F78F1" w:rsidRPr="001F1FE2">
        <w:rPr>
          <w:rFonts w:ascii="Times New Roman" w:hAnsi="Times New Roman" w:cs="Times New Roman"/>
          <w:color w:val="000000" w:themeColor="text1"/>
        </w:rPr>
        <w:t>and</w:t>
      </w:r>
      <w:r w:rsidR="00893386">
        <w:rPr>
          <w:rFonts w:ascii="Times New Roman" w:hAnsi="Times New Roman" w:cs="Times New Roman"/>
          <w:color w:val="000000" w:themeColor="text1"/>
        </w:rPr>
        <w:t xml:space="preserve"> </w:t>
      </w:r>
      <w:r w:rsidR="004F78F1" w:rsidRPr="001F1FE2">
        <w:rPr>
          <w:rFonts w:ascii="Times New Roman" w:hAnsi="Times New Roman" w:cs="Times New Roman"/>
          <w:color w:val="000000" w:themeColor="text1"/>
        </w:rPr>
        <w:t>wind direction</w:t>
      </w:r>
      <w:r w:rsidR="005D5FDB">
        <w:rPr>
          <w:rFonts w:ascii="Times New Roman" w:hAnsi="Times New Roman" w:cs="Times New Roman"/>
          <w:color w:val="000000" w:themeColor="text1"/>
        </w:rPr>
        <w:t xml:space="preserve"> values</w:t>
      </w:r>
      <w:r w:rsidR="004F78F1" w:rsidRPr="001F1FE2">
        <w:rPr>
          <w:rFonts w:ascii="Times New Roman" w:hAnsi="Times New Roman" w:cs="Times New Roman"/>
          <w:color w:val="000000" w:themeColor="text1"/>
        </w:rPr>
        <w:t xml:space="preserve"> led to higher disease severity</w:t>
      </w:r>
      <w:r w:rsidRPr="001F1FE2">
        <w:rPr>
          <w:rFonts w:ascii="Times New Roman" w:hAnsi="Times New Roman" w:cs="Times New Roman"/>
          <w:color w:val="000000" w:themeColor="text1"/>
        </w:rPr>
        <w:t>.</w:t>
      </w:r>
      <w:r w:rsidRPr="001F1FE2">
        <w:rPr>
          <w:rFonts w:ascii="Times New Roman" w:hAnsi="Times New Roman" w:cs="Times New Roman"/>
        </w:rPr>
        <w:t xml:space="preserve"> </w:t>
      </w:r>
      <w:r w:rsidR="0060103D" w:rsidRPr="00F10513">
        <w:rPr>
          <w:rFonts w:ascii="Times New Roman" w:hAnsi="Times New Roman" w:cs="Times New Roman"/>
          <w:color w:val="000000"/>
        </w:rPr>
        <w:t xml:space="preserve">Next, a beta regression model predicting the drivers of </w:t>
      </w:r>
      <w:proofErr w:type="spellStart"/>
      <w:r w:rsidR="0060103D" w:rsidRPr="00F10513">
        <w:rPr>
          <w:rFonts w:ascii="Times New Roman" w:hAnsi="Times New Roman" w:cs="Times New Roman"/>
          <w:i/>
          <w:iCs/>
          <w:color w:val="000000"/>
        </w:rPr>
        <w:t>Xp</w:t>
      </w:r>
      <w:proofErr w:type="spellEnd"/>
      <w:r w:rsidR="0060103D" w:rsidRPr="00F10513">
        <w:rPr>
          <w:rFonts w:ascii="Times New Roman" w:hAnsi="Times New Roman" w:cs="Times New Roman"/>
          <w:color w:val="000000"/>
        </w:rPr>
        <w:t xml:space="preserve"> abundance identified one key predictor: the standard deviation of wind direction at 10 meters above the earth's surface. This variable </w:t>
      </w:r>
      <w:r w:rsidR="0060103D">
        <w:rPr>
          <w:rFonts w:ascii="Times New Roman" w:hAnsi="Times New Roman" w:cs="Times New Roman"/>
          <w:color w:val="000000"/>
        </w:rPr>
        <w:t xml:space="preserve">has </w:t>
      </w:r>
      <w:r w:rsidR="00D82458">
        <w:rPr>
          <w:rFonts w:ascii="Times New Roman" w:hAnsi="Times New Roman" w:cs="Times New Roman"/>
          <w:color w:val="000000"/>
        </w:rPr>
        <w:t xml:space="preserve">a </w:t>
      </w:r>
      <w:r w:rsidR="0060103D">
        <w:rPr>
          <w:rFonts w:ascii="Times New Roman" w:hAnsi="Times New Roman" w:cs="Times New Roman"/>
          <w:color w:val="000000"/>
        </w:rPr>
        <w:t xml:space="preserve">positive association with </w:t>
      </w:r>
      <w:r w:rsidR="0060103D" w:rsidRPr="00F10513">
        <w:rPr>
          <w:rFonts w:ascii="Times New Roman" w:hAnsi="Times New Roman" w:cs="Times New Roman"/>
          <w:color w:val="000000"/>
        </w:rPr>
        <w:t>the absolute (z-value = 2.08</w:t>
      </w:r>
      <w:r w:rsidR="0060103D">
        <w:rPr>
          <w:rFonts w:ascii="Times New Roman" w:hAnsi="Times New Roman" w:cs="Times New Roman"/>
          <w:color w:val="000000"/>
        </w:rPr>
        <w:t>,</w:t>
      </w:r>
      <w:r w:rsidR="0060103D" w:rsidRPr="00626CE1">
        <w:rPr>
          <w:rFonts w:ascii="Times New Roman" w:hAnsi="Times New Roman" w:cs="Times New Roman"/>
          <w:color w:val="000000"/>
        </w:rPr>
        <w:t xml:space="preserve"> </w:t>
      </w:r>
      <w:r w:rsidR="0060103D" w:rsidRPr="008B6F9E">
        <w:rPr>
          <w:rFonts w:ascii="Times New Roman" w:hAnsi="Times New Roman" w:cs="Times New Roman"/>
          <w:i/>
          <w:iCs/>
          <w:color w:val="000000"/>
        </w:rPr>
        <w:t xml:space="preserve">p </w:t>
      </w:r>
      <w:r w:rsidR="0060103D">
        <w:rPr>
          <w:rFonts w:ascii="Times New Roman" w:hAnsi="Times New Roman" w:cs="Times New Roman"/>
          <w:color w:val="000000"/>
        </w:rPr>
        <w:t>&lt; 0.05</w:t>
      </w:r>
      <w:r w:rsidR="0060103D" w:rsidRPr="00F10513">
        <w:rPr>
          <w:rFonts w:ascii="Times New Roman" w:hAnsi="Times New Roman" w:cs="Times New Roman"/>
          <w:color w:val="000000"/>
        </w:rPr>
        <w:t xml:space="preserve">)) </w:t>
      </w:r>
      <w:r w:rsidR="0006438A">
        <w:rPr>
          <w:rFonts w:ascii="Times New Roman" w:hAnsi="Times New Roman" w:cs="Times New Roman"/>
          <w:color w:val="000000"/>
        </w:rPr>
        <w:t>(</w:t>
      </w:r>
      <w:r w:rsidR="00013B2F">
        <w:rPr>
          <w:rFonts w:ascii="Times New Roman" w:hAnsi="Times New Roman" w:cs="Times New Roman"/>
          <w:color w:val="000000"/>
        </w:rPr>
        <w:t xml:space="preserve">Tables </w:t>
      </w:r>
      <w:r w:rsidR="0006438A">
        <w:rPr>
          <w:rFonts w:ascii="Times New Roman" w:hAnsi="Times New Roman" w:cs="Times New Roman"/>
          <w:color w:val="000000"/>
        </w:rPr>
        <w:t>1B</w:t>
      </w:r>
      <w:r w:rsidR="00013B2F">
        <w:rPr>
          <w:rFonts w:ascii="Times New Roman" w:hAnsi="Times New Roman" w:cs="Times New Roman"/>
          <w:color w:val="000000"/>
        </w:rPr>
        <w:t xml:space="preserve"> and</w:t>
      </w:r>
      <w:r w:rsidR="0006438A">
        <w:rPr>
          <w:rFonts w:ascii="Times New Roman" w:hAnsi="Times New Roman" w:cs="Times New Roman"/>
          <w:color w:val="000000"/>
        </w:rPr>
        <w:t xml:space="preserve"> S3B) </w:t>
      </w:r>
      <w:r w:rsidR="0060103D" w:rsidRPr="00F10513">
        <w:rPr>
          <w:rFonts w:ascii="Times New Roman" w:hAnsi="Times New Roman" w:cs="Times New Roman"/>
          <w:color w:val="000000"/>
        </w:rPr>
        <w:t>and relative (z-value = 2.69</w:t>
      </w:r>
      <w:r w:rsidR="0060103D">
        <w:rPr>
          <w:rFonts w:ascii="Times New Roman" w:hAnsi="Times New Roman" w:cs="Times New Roman"/>
          <w:color w:val="000000"/>
        </w:rPr>
        <w:t xml:space="preserve">, </w:t>
      </w:r>
      <w:r w:rsidR="0060103D" w:rsidRPr="008B6F9E">
        <w:rPr>
          <w:rFonts w:ascii="Times New Roman" w:hAnsi="Times New Roman" w:cs="Times New Roman"/>
          <w:i/>
          <w:iCs/>
          <w:color w:val="000000"/>
        </w:rPr>
        <w:t>p</w:t>
      </w:r>
      <w:r w:rsidR="0060103D">
        <w:rPr>
          <w:rFonts w:ascii="Times New Roman" w:hAnsi="Times New Roman" w:cs="Times New Roman"/>
          <w:color w:val="000000"/>
        </w:rPr>
        <w:t xml:space="preserve"> &lt; 0.05</w:t>
      </w:r>
      <w:r w:rsidR="0060103D" w:rsidRPr="00F10513">
        <w:rPr>
          <w:rFonts w:ascii="Times New Roman" w:hAnsi="Times New Roman" w:cs="Times New Roman"/>
          <w:color w:val="000000"/>
        </w:rPr>
        <w:t xml:space="preserve">) abundance of </w:t>
      </w:r>
      <w:proofErr w:type="spellStart"/>
      <w:r w:rsidR="0060103D" w:rsidRPr="00F10513">
        <w:rPr>
          <w:rFonts w:ascii="Times New Roman" w:hAnsi="Times New Roman" w:cs="Times New Roman"/>
          <w:i/>
          <w:iCs/>
          <w:color w:val="000000"/>
        </w:rPr>
        <w:t>Xp</w:t>
      </w:r>
      <w:proofErr w:type="spellEnd"/>
      <w:r w:rsidR="0006438A">
        <w:rPr>
          <w:rFonts w:ascii="Times New Roman" w:hAnsi="Times New Roman" w:cs="Times New Roman"/>
          <w:i/>
          <w:iCs/>
          <w:color w:val="000000"/>
        </w:rPr>
        <w:t xml:space="preserve"> </w:t>
      </w:r>
      <w:r w:rsidR="0006438A" w:rsidRPr="00893386">
        <w:rPr>
          <w:rFonts w:ascii="Times New Roman" w:hAnsi="Times New Roman" w:cs="Times New Roman"/>
          <w:color w:val="000000"/>
        </w:rPr>
        <w:t>(</w:t>
      </w:r>
      <w:r w:rsidR="0006438A">
        <w:rPr>
          <w:rFonts w:ascii="Times New Roman" w:hAnsi="Times New Roman" w:cs="Times New Roman"/>
          <w:color w:val="000000"/>
        </w:rPr>
        <w:t>S3C</w:t>
      </w:r>
      <w:r w:rsidR="00D82458" w:rsidRPr="00D82458">
        <w:rPr>
          <w:rFonts w:ascii="Times New Roman" w:hAnsi="Times New Roman" w:cs="Times New Roman"/>
          <w:color w:val="000000"/>
        </w:rPr>
        <w:t xml:space="preserve"> </w:t>
      </w:r>
      <w:r w:rsidR="00D82458" w:rsidRPr="0073530C">
        <w:rPr>
          <w:rFonts w:ascii="Times New Roman" w:hAnsi="Times New Roman" w:cs="Times New Roman"/>
          <w:color w:val="000000"/>
        </w:rPr>
        <w:t>Tab</w:t>
      </w:r>
      <w:r w:rsidR="00D82458">
        <w:rPr>
          <w:rFonts w:ascii="Times New Roman" w:hAnsi="Times New Roman" w:cs="Times New Roman"/>
          <w:color w:val="000000"/>
        </w:rPr>
        <w:t>le</w:t>
      </w:r>
      <w:r w:rsidR="0006438A">
        <w:rPr>
          <w:rFonts w:ascii="Times New Roman" w:hAnsi="Times New Roman" w:cs="Times New Roman"/>
          <w:color w:val="000000"/>
        </w:rPr>
        <w:t>)</w:t>
      </w:r>
      <w:r w:rsidR="0060103D" w:rsidRPr="00F10513">
        <w:rPr>
          <w:rFonts w:ascii="Times New Roman" w:hAnsi="Times New Roman" w:cs="Times New Roman"/>
          <w:color w:val="000000"/>
        </w:rPr>
        <w:t>.</w:t>
      </w:r>
      <w:r w:rsidR="0060103D" w:rsidRPr="00F10513">
        <w:rPr>
          <w:rFonts w:ascii="Times New Roman" w:hAnsi="Times New Roman" w:cs="Times New Roman"/>
        </w:rPr>
        <w:t xml:space="preserve"> </w:t>
      </w:r>
      <w:r w:rsidR="00D82458">
        <w:rPr>
          <w:rFonts w:ascii="Times New Roman" w:hAnsi="Times New Roman" w:cs="Times New Roman"/>
        </w:rPr>
        <w:t>Additionally, kurtosis and skewness of certain climatic parameters were observed as significant, suggesting extreme and frequent shifts of climatic vari</w:t>
      </w:r>
      <w:r w:rsidR="00893386">
        <w:rPr>
          <w:rFonts w:ascii="Times New Roman" w:hAnsi="Times New Roman" w:cs="Times New Roman"/>
        </w:rPr>
        <w:t>a</w:t>
      </w:r>
      <w:r w:rsidR="00D82458">
        <w:rPr>
          <w:rFonts w:ascii="Times New Roman" w:hAnsi="Times New Roman" w:cs="Times New Roman"/>
        </w:rPr>
        <w:t>bles influence disease severity and pathogen abundance (S3</w:t>
      </w:r>
      <w:r w:rsidR="00013B2F" w:rsidRPr="00013B2F">
        <w:rPr>
          <w:rFonts w:ascii="Times New Roman" w:hAnsi="Times New Roman" w:cs="Times New Roman"/>
        </w:rPr>
        <w:t xml:space="preserve"> </w:t>
      </w:r>
      <w:r w:rsidR="00013B2F">
        <w:rPr>
          <w:rFonts w:ascii="Times New Roman" w:hAnsi="Times New Roman" w:cs="Times New Roman"/>
        </w:rPr>
        <w:t>Table</w:t>
      </w:r>
      <w:r w:rsidR="00D82458">
        <w:rPr>
          <w:rFonts w:ascii="Times New Roman" w:hAnsi="Times New Roman" w:cs="Times New Roman"/>
        </w:rPr>
        <w:t xml:space="preserve">). </w:t>
      </w:r>
      <w:r w:rsidR="007365D8">
        <w:rPr>
          <w:rFonts w:ascii="Times New Roman" w:hAnsi="Times New Roman" w:cs="Times New Roman"/>
        </w:rPr>
        <w:t>T</w:t>
      </w:r>
      <w:r w:rsidR="007365D8" w:rsidRPr="007365D8">
        <w:rPr>
          <w:rFonts w:ascii="Times New Roman" w:hAnsi="Times New Roman" w:cs="Times New Roman"/>
        </w:rPr>
        <w:t xml:space="preserve">he complete analysis providing information about </w:t>
      </w:r>
      <w:r w:rsidR="007365D8">
        <w:rPr>
          <w:rFonts w:ascii="Times New Roman" w:hAnsi="Times New Roman" w:cs="Times New Roman"/>
        </w:rPr>
        <w:t xml:space="preserve">other significant climatic variables to explain disease severity and pathogen abundance </w:t>
      </w:r>
      <w:r w:rsidR="007365D8" w:rsidRPr="007365D8">
        <w:rPr>
          <w:rFonts w:ascii="Times New Roman" w:hAnsi="Times New Roman" w:cs="Times New Roman"/>
        </w:rPr>
        <w:t>is available in the suppl</w:t>
      </w:r>
      <w:r w:rsidR="007365D8">
        <w:rPr>
          <w:rFonts w:ascii="Times New Roman" w:hAnsi="Times New Roman" w:cs="Times New Roman"/>
        </w:rPr>
        <w:t>ementary text (</w:t>
      </w:r>
      <w:r w:rsidR="00FC1423" w:rsidRPr="00F748AA">
        <w:rPr>
          <w:rFonts w:ascii="Times New Roman" w:hAnsi="Times New Roman" w:cs="Times New Roman"/>
        </w:rPr>
        <w:t>S</w:t>
      </w:r>
      <w:r w:rsidR="007365D8" w:rsidRPr="00F748AA">
        <w:rPr>
          <w:rFonts w:ascii="Times New Roman" w:hAnsi="Times New Roman" w:cs="Times New Roman"/>
        </w:rPr>
        <w:t xml:space="preserve">upplementary </w:t>
      </w:r>
      <w:r w:rsidR="00FC1423" w:rsidRPr="00F748AA">
        <w:rPr>
          <w:rFonts w:ascii="Times New Roman" w:hAnsi="Times New Roman" w:cs="Times New Roman"/>
        </w:rPr>
        <w:t>Text</w:t>
      </w:r>
      <w:r w:rsidR="007365D8" w:rsidRPr="00F748AA">
        <w:rPr>
          <w:rFonts w:ascii="Times New Roman" w:hAnsi="Times New Roman" w:cs="Times New Roman"/>
        </w:rPr>
        <w:t>).</w:t>
      </w:r>
      <w:r w:rsidR="007365D8">
        <w:rPr>
          <w:rFonts w:ascii="Times New Roman" w:hAnsi="Times New Roman" w:cs="Times New Roman"/>
        </w:rPr>
        <w:t xml:space="preserve"> </w:t>
      </w:r>
    </w:p>
    <w:p w14:paraId="1A53ACA7" w14:textId="5F7777F9" w:rsidR="001B332E" w:rsidRPr="00F10513" w:rsidRDefault="001B332E">
      <w:pPr>
        <w:spacing w:line="360" w:lineRule="auto"/>
        <w:jc w:val="both"/>
        <w:rPr>
          <w:rFonts w:ascii="Times New Roman" w:hAnsi="Times New Roman" w:cs="Times New Roman"/>
          <w:color w:val="000000"/>
        </w:rPr>
        <w:pPrChange w:id="650" w:author="Amanpreet Kaur" w:date="2025-01-23T10:44:00Z" w16du:dateUtc="2025-01-23T16:44:00Z">
          <w:pPr>
            <w:spacing w:line="480" w:lineRule="auto"/>
            <w:jc w:val="both"/>
          </w:pPr>
        </w:pPrChange>
      </w:pPr>
    </w:p>
    <w:p w14:paraId="5E3CA429" w14:textId="56C846DF" w:rsidR="009110D1" w:rsidRPr="00000F7A" w:rsidRDefault="00BD5996">
      <w:pPr>
        <w:spacing w:line="360" w:lineRule="auto"/>
        <w:jc w:val="both"/>
        <w:rPr>
          <w:rFonts w:ascii="Times New Roman" w:eastAsia="Times New Roman" w:hAnsi="Times New Roman" w:cs="Times New Roman"/>
        </w:rPr>
        <w:pPrChange w:id="651" w:author="Amanpreet Kaur" w:date="2025-01-23T10:44:00Z" w16du:dateUtc="2025-01-23T16:44:00Z">
          <w:pPr>
            <w:spacing w:line="480" w:lineRule="auto"/>
            <w:jc w:val="both"/>
          </w:pPr>
        </w:pPrChange>
      </w:pPr>
      <w:r>
        <w:rPr>
          <w:rFonts w:ascii="Times New Roman" w:hAnsi="Times New Roman" w:cs="Times New Roman"/>
        </w:rPr>
        <w:t>Finally, w</w:t>
      </w:r>
      <w:r w:rsidR="008125AC" w:rsidRPr="00F10513">
        <w:rPr>
          <w:rFonts w:ascii="Times New Roman" w:hAnsi="Times New Roman" w:cs="Times New Roman"/>
        </w:rPr>
        <w:t>e used Dirichlet compositional regression t</w:t>
      </w:r>
      <w:r w:rsidR="00741865" w:rsidRPr="00F10513">
        <w:rPr>
          <w:rFonts w:ascii="Times New Roman" w:hAnsi="Times New Roman" w:cs="Times New Roman"/>
        </w:rPr>
        <w:t xml:space="preserve">o evaluate </w:t>
      </w:r>
      <w:r w:rsidR="008125AC" w:rsidRPr="00F10513">
        <w:rPr>
          <w:rFonts w:ascii="Times New Roman" w:hAnsi="Times New Roman" w:cs="Times New Roman"/>
        </w:rPr>
        <w:t xml:space="preserve">the </w:t>
      </w:r>
      <w:r w:rsidR="00741865" w:rsidRPr="00F10513">
        <w:rPr>
          <w:rFonts w:ascii="Times New Roman" w:hAnsi="Times New Roman" w:cs="Times New Roman"/>
        </w:rPr>
        <w:t>influence of climatic factors in explaining the differential dynamics of pathogen lineages</w:t>
      </w:r>
      <w:r w:rsidR="0006438A">
        <w:rPr>
          <w:rFonts w:ascii="Times New Roman" w:hAnsi="Times New Roman" w:cs="Times New Roman"/>
        </w:rPr>
        <w:t xml:space="preserve"> or SCs</w:t>
      </w:r>
      <w:r w:rsidR="00741865" w:rsidRPr="00F10513">
        <w:rPr>
          <w:rFonts w:ascii="Times New Roman" w:hAnsi="Times New Roman" w:cs="Times New Roman"/>
        </w:rPr>
        <w:t xml:space="preserve"> across different fields</w:t>
      </w:r>
      <w:r w:rsidR="008125AC" w:rsidRPr="00F10513">
        <w:rPr>
          <w:rFonts w:ascii="Times New Roman" w:hAnsi="Times New Roman" w:cs="Times New Roman"/>
        </w:rPr>
        <w:t>.</w:t>
      </w:r>
      <w:r w:rsidR="00741865" w:rsidRPr="00F10513">
        <w:rPr>
          <w:rFonts w:ascii="Times New Roman" w:hAnsi="Times New Roman" w:cs="Times New Roman"/>
        </w:rPr>
        <w:t xml:space="preserve"> </w:t>
      </w:r>
      <w:r w:rsidR="00547BB1">
        <w:rPr>
          <w:rFonts w:ascii="Times New Roman" w:hAnsi="Times New Roman" w:cs="Times New Roman"/>
        </w:rPr>
        <w:t xml:space="preserve">This type of regression </w:t>
      </w:r>
      <w:r w:rsidR="00076942">
        <w:rPr>
          <w:rFonts w:ascii="Times New Roman" w:hAnsi="Times New Roman" w:cs="Times New Roman"/>
        </w:rPr>
        <w:t>ensures</w:t>
      </w:r>
      <w:r w:rsidR="00547BB1">
        <w:rPr>
          <w:rFonts w:ascii="Times New Roman" w:hAnsi="Times New Roman" w:cs="Times New Roman"/>
        </w:rPr>
        <w:t xml:space="preserve"> that dependence between cluster abundance is accounted for (i.e. the proportion of clusters must sum to one). </w:t>
      </w:r>
      <w:r w:rsidR="008125AC" w:rsidRPr="00F10513">
        <w:rPr>
          <w:rFonts w:ascii="Times New Roman" w:hAnsi="Times New Roman" w:cs="Times New Roman"/>
        </w:rPr>
        <w:t>We</w:t>
      </w:r>
      <w:r w:rsidR="00741865" w:rsidRPr="00F10513">
        <w:rPr>
          <w:rFonts w:ascii="Times New Roman" w:hAnsi="Times New Roman" w:cs="Times New Roman"/>
        </w:rPr>
        <w:t xml:space="preserve"> found that the variables that appeared to be significant across pathogen lineages were </w:t>
      </w:r>
      <w:r w:rsidR="008125AC" w:rsidRPr="00F10513">
        <w:rPr>
          <w:rFonts w:ascii="Times New Roman" w:hAnsi="Times New Roman" w:cs="Times New Roman"/>
        </w:rPr>
        <w:t xml:space="preserve">the </w:t>
      </w:r>
      <w:r w:rsidR="007B49B7" w:rsidRPr="00F10513">
        <w:rPr>
          <w:rFonts w:ascii="Times New Roman" w:hAnsi="Times New Roman" w:cs="Times New Roman"/>
        </w:rPr>
        <w:t>standard deviation of specific humidity at 2</w:t>
      </w:r>
      <w:r w:rsidR="001F1FE2">
        <w:rPr>
          <w:rFonts w:ascii="Times New Roman" w:hAnsi="Times New Roman" w:cs="Times New Roman"/>
        </w:rPr>
        <w:t xml:space="preserve"> </w:t>
      </w:r>
      <w:r w:rsidR="007B49B7" w:rsidRPr="00F10513">
        <w:rPr>
          <w:rFonts w:ascii="Times New Roman" w:hAnsi="Times New Roman" w:cs="Times New Roman"/>
        </w:rPr>
        <w:t>m</w:t>
      </w:r>
      <w:r w:rsidR="001F1FE2">
        <w:rPr>
          <w:rFonts w:ascii="Times New Roman" w:hAnsi="Times New Roman" w:cs="Times New Roman"/>
        </w:rPr>
        <w:t>eters</w:t>
      </w:r>
      <w:r w:rsidR="00741865" w:rsidRPr="00F10513">
        <w:rPr>
          <w:rFonts w:ascii="Times New Roman" w:hAnsi="Times New Roman" w:cs="Times New Roman"/>
        </w:rPr>
        <w:t xml:space="preserve"> and </w:t>
      </w:r>
      <w:r w:rsidR="00953DA9">
        <w:rPr>
          <w:rFonts w:ascii="Times New Roman" w:hAnsi="Times New Roman" w:cs="Times New Roman"/>
        </w:rPr>
        <w:t>mid-season</w:t>
      </w:r>
      <w:r w:rsidR="00741865" w:rsidRPr="00F10513">
        <w:rPr>
          <w:rFonts w:ascii="Times New Roman" w:hAnsi="Times New Roman" w:cs="Times New Roman"/>
        </w:rPr>
        <w:t xml:space="preserve"> (compared to </w:t>
      </w:r>
      <w:r w:rsidR="00953DA9">
        <w:rPr>
          <w:rFonts w:ascii="Times New Roman" w:hAnsi="Times New Roman" w:cs="Times New Roman"/>
        </w:rPr>
        <w:t>end-season</w:t>
      </w:r>
      <w:r w:rsidR="00741865" w:rsidRPr="00F10513">
        <w:rPr>
          <w:rFonts w:ascii="Times New Roman" w:hAnsi="Times New Roman" w:cs="Times New Roman"/>
        </w:rPr>
        <w:t>)</w:t>
      </w:r>
      <w:r w:rsidR="00F7215E" w:rsidRPr="00F10513">
        <w:rPr>
          <w:rFonts w:ascii="Times New Roman" w:hAnsi="Times New Roman" w:cs="Times New Roman"/>
        </w:rPr>
        <w:t xml:space="preserve">. </w:t>
      </w:r>
      <w:proofErr w:type="gramStart"/>
      <w:r w:rsidR="00F7215E" w:rsidRPr="00F10513">
        <w:rPr>
          <w:rFonts w:ascii="Times New Roman" w:hAnsi="Times New Roman" w:cs="Times New Roman"/>
        </w:rPr>
        <w:t>I</w:t>
      </w:r>
      <w:r w:rsidR="00741865" w:rsidRPr="00F10513">
        <w:rPr>
          <w:rFonts w:ascii="Times New Roman" w:hAnsi="Times New Roman" w:cs="Times New Roman"/>
        </w:rPr>
        <w:t>n particular</w:t>
      </w:r>
      <w:r w:rsidR="00F7215E" w:rsidRPr="00F10513">
        <w:rPr>
          <w:rFonts w:ascii="Times New Roman" w:hAnsi="Times New Roman" w:cs="Times New Roman"/>
        </w:rPr>
        <w:t>,</w:t>
      </w:r>
      <w:r w:rsidR="00741865" w:rsidRPr="00F10513">
        <w:rPr>
          <w:rFonts w:ascii="Times New Roman" w:hAnsi="Times New Roman" w:cs="Times New Roman"/>
        </w:rPr>
        <w:t xml:space="preserve"> these</w:t>
      </w:r>
      <w:proofErr w:type="gramEnd"/>
      <w:r w:rsidR="00741865" w:rsidRPr="00F10513">
        <w:rPr>
          <w:rFonts w:ascii="Times New Roman" w:hAnsi="Times New Roman" w:cs="Times New Roman"/>
        </w:rPr>
        <w:t xml:space="preserve"> appeared to diminish abundance across all clusters except for SC6</w:t>
      </w:r>
      <w:r w:rsidR="0006438A">
        <w:rPr>
          <w:rFonts w:ascii="Times New Roman" w:hAnsi="Times New Roman" w:cs="Times New Roman"/>
        </w:rPr>
        <w:t xml:space="preserve"> (S4</w:t>
      </w:r>
      <w:r w:rsidR="00D82458" w:rsidRPr="00D82458">
        <w:rPr>
          <w:rFonts w:ascii="Times New Roman" w:hAnsi="Times New Roman" w:cs="Times New Roman"/>
        </w:rPr>
        <w:t xml:space="preserve"> </w:t>
      </w:r>
      <w:r w:rsidR="00D82458">
        <w:rPr>
          <w:rFonts w:ascii="Times New Roman" w:hAnsi="Times New Roman" w:cs="Times New Roman"/>
        </w:rPr>
        <w:t>Table</w:t>
      </w:r>
      <w:r w:rsidR="0006438A">
        <w:rPr>
          <w:rFonts w:ascii="Times New Roman" w:hAnsi="Times New Roman" w:cs="Times New Roman"/>
        </w:rPr>
        <w:t>)</w:t>
      </w:r>
      <w:r w:rsidR="00741865" w:rsidRPr="00F10513">
        <w:rPr>
          <w:rFonts w:ascii="Times New Roman" w:hAnsi="Times New Roman" w:cs="Times New Roman"/>
        </w:rPr>
        <w:t>.</w:t>
      </w:r>
      <w:r w:rsidR="00837EAA">
        <w:rPr>
          <w:rFonts w:ascii="Times New Roman" w:hAnsi="Times New Roman" w:cs="Times New Roman"/>
        </w:rPr>
        <w:t xml:space="preserve"> These findings suggest that frequent shifts in the climatic conditions can influence individual lineages and their abundance. Specific variables that impact individual lineages are discussed in detail in the supplementary text (</w:t>
      </w:r>
      <w:r w:rsidR="00837EAA" w:rsidRPr="00BC0E30">
        <w:rPr>
          <w:rFonts w:ascii="Times New Roman" w:hAnsi="Times New Roman" w:cs="Times New Roman"/>
        </w:rPr>
        <w:t xml:space="preserve">Supplementary </w:t>
      </w:r>
      <w:r w:rsidR="00FC1423">
        <w:rPr>
          <w:rFonts w:ascii="Times New Roman" w:hAnsi="Times New Roman" w:cs="Times New Roman"/>
        </w:rPr>
        <w:t>Text</w:t>
      </w:r>
      <w:r w:rsidR="00837EAA">
        <w:rPr>
          <w:rFonts w:ascii="Times New Roman" w:hAnsi="Times New Roman" w:cs="Times New Roman"/>
        </w:rPr>
        <w:t xml:space="preserve">). </w:t>
      </w:r>
      <w:r w:rsidR="00741865" w:rsidRPr="00F10513">
        <w:rPr>
          <w:rFonts w:ascii="Times New Roman" w:hAnsi="Times New Roman" w:cs="Times New Roman"/>
        </w:rPr>
        <w:t xml:space="preserve"> </w:t>
      </w:r>
    </w:p>
    <w:p w14:paraId="1359A7B2" w14:textId="513883B0" w:rsidR="009B5FC8" w:rsidRPr="00B00473" w:rsidRDefault="009B5FC8">
      <w:pPr>
        <w:spacing w:line="360" w:lineRule="auto"/>
        <w:rPr>
          <w:rFonts w:ascii="Times New Roman" w:hAnsi="Times New Roman" w:cs="Times New Roman"/>
          <w:color w:val="000000" w:themeColor="text1"/>
          <w:sz w:val="22"/>
          <w:szCs w:val="22"/>
        </w:rPr>
        <w:pPrChange w:id="652" w:author="Amanpreet Kaur" w:date="2025-01-23T10:44:00Z" w16du:dateUtc="2025-01-23T16:44:00Z">
          <w:pPr>
            <w:spacing w:line="276" w:lineRule="auto"/>
          </w:pPr>
        </w:pPrChange>
      </w:pPr>
      <w:r w:rsidRPr="00B00473">
        <w:rPr>
          <w:rFonts w:ascii="Times New Roman" w:hAnsi="Times New Roman" w:cs="Times New Roman"/>
          <w:b/>
          <w:bCs/>
          <w:color w:val="000000" w:themeColor="text1"/>
          <w:sz w:val="22"/>
          <w:szCs w:val="22"/>
        </w:rPr>
        <w:t>Table 1</w:t>
      </w:r>
      <w:r w:rsidR="00D82458">
        <w:rPr>
          <w:rFonts w:ascii="Times New Roman" w:hAnsi="Times New Roman" w:cs="Times New Roman"/>
          <w:b/>
          <w:bCs/>
          <w:color w:val="000000" w:themeColor="text1"/>
          <w:sz w:val="22"/>
          <w:szCs w:val="22"/>
        </w:rPr>
        <w:t>.</w:t>
      </w:r>
      <w:r w:rsidRPr="00B00473">
        <w:rPr>
          <w:rFonts w:ascii="Times New Roman" w:hAnsi="Times New Roman" w:cs="Times New Roman"/>
          <w:color w:val="000000" w:themeColor="text1"/>
          <w:sz w:val="22"/>
          <w:szCs w:val="22"/>
        </w:rPr>
        <w:t xml:space="preserve"> </w:t>
      </w:r>
      <w:r w:rsidRPr="00B00473">
        <w:rPr>
          <w:rFonts w:ascii="Times New Roman" w:hAnsi="Times New Roman" w:cs="Times New Roman"/>
          <w:b/>
          <w:bCs/>
          <w:color w:val="000000"/>
          <w:sz w:val="22"/>
          <w:szCs w:val="22"/>
        </w:rPr>
        <w:t xml:space="preserve">Various climatic factors influence disease dynamics and </w:t>
      </w:r>
      <w:proofErr w:type="spellStart"/>
      <w:r w:rsidRPr="00B00473">
        <w:rPr>
          <w:rFonts w:ascii="Times New Roman" w:hAnsi="Times New Roman" w:cs="Times New Roman"/>
          <w:b/>
          <w:bCs/>
          <w:i/>
          <w:iCs/>
          <w:color w:val="000000"/>
          <w:sz w:val="22"/>
          <w:szCs w:val="22"/>
        </w:rPr>
        <w:t>Xp</w:t>
      </w:r>
      <w:proofErr w:type="spellEnd"/>
      <w:r w:rsidRPr="00B00473">
        <w:rPr>
          <w:rFonts w:ascii="Times New Roman" w:hAnsi="Times New Roman" w:cs="Times New Roman"/>
          <w:b/>
          <w:bCs/>
          <w:color w:val="000000"/>
          <w:sz w:val="22"/>
          <w:szCs w:val="22"/>
        </w:rPr>
        <w:t xml:space="preserve"> abundance.</w:t>
      </w:r>
      <w:r w:rsidRPr="00B00473">
        <w:rPr>
          <w:rFonts w:ascii="Times New Roman" w:hAnsi="Times New Roman" w:cs="Times New Roman"/>
          <w:color w:val="000000"/>
          <w:sz w:val="22"/>
          <w:szCs w:val="22"/>
        </w:rPr>
        <w:t xml:space="preserve"> </w:t>
      </w:r>
      <w:r w:rsidR="00D82458" w:rsidRPr="00893386">
        <w:rPr>
          <w:rFonts w:ascii="Times New Roman" w:hAnsi="Times New Roman" w:cs="Times New Roman"/>
          <w:b/>
          <w:bCs/>
          <w:color w:val="000000"/>
          <w:sz w:val="22"/>
          <w:szCs w:val="22"/>
        </w:rPr>
        <w:t>(</w:t>
      </w:r>
      <w:r w:rsidRPr="00893386">
        <w:rPr>
          <w:rFonts w:ascii="Times New Roman" w:hAnsi="Times New Roman" w:cs="Times New Roman"/>
          <w:b/>
          <w:bCs/>
          <w:color w:val="222222"/>
          <w:sz w:val="22"/>
          <w:szCs w:val="22"/>
          <w:shd w:val="clear" w:color="auto" w:fill="FFFFFF"/>
        </w:rPr>
        <w:t>A)</w:t>
      </w:r>
      <w:r w:rsidRPr="00B00473">
        <w:rPr>
          <w:rFonts w:ascii="Times New Roman" w:hAnsi="Times New Roman" w:cs="Times New Roman"/>
          <w:color w:val="222222"/>
          <w:sz w:val="22"/>
          <w:szCs w:val="22"/>
          <w:shd w:val="clear" w:color="auto" w:fill="FFFFFF"/>
        </w:rPr>
        <w:t xml:space="preserve"> Significant climatic variables from the ordinal regression model predict the degree of correlation between various environmental factors and </w:t>
      </w:r>
      <w:r w:rsidRPr="00B00473">
        <w:rPr>
          <w:rFonts w:ascii="Times New Roman" w:hAnsi="Times New Roman" w:cs="Times New Roman"/>
          <w:color w:val="222222"/>
          <w:sz w:val="22"/>
          <w:szCs w:val="22"/>
        </w:rPr>
        <w:t xml:space="preserve">BLS disease severity. </w:t>
      </w:r>
      <w:r w:rsidR="00D82458" w:rsidRPr="00893386">
        <w:rPr>
          <w:rFonts w:ascii="Times New Roman" w:hAnsi="Times New Roman" w:cs="Times New Roman"/>
          <w:b/>
          <w:bCs/>
          <w:color w:val="222222"/>
          <w:sz w:val="22"/>
          <w:szCs w:val="22"/>
        </w:rPr>
        <w:t>(</w:t>
      </w:r>
      <w:r w:rsidRPr="00893386">
        <w:rPr>
          <w:rFonts w:ascii="Times New Roman" w:hAnsi="Times New Roman" w:cs="Times New Roman"/>
          <w:b/>
          <w:bCs/>
          <w:color w:val="222222"/>
          <w:sz w:val="22"/>
          <w:szCs w:val="22"/>
        </w:rPr>
        <w:t>B)</w:t>
      </w:r>
      <w:r w:rsidRPr="00B00473">
        <w:rPr>
          <w:rFonts w:ascii="Times New Roman" w:hAnsi="Times New Roman" w:cs="Times New Roman"/>
          <w:color w:val="222222"/>
          <w:sz w:val="22"/>
          <w:szCs w:val="22"/>
        </w:rPr>
        <w:t xml:space="preserve"> Significant climatic variables from the beta regression model, showing the degree of correlation between various environmental variables and the absolute abundance of </w:t>
      </w:r>
      <w:proofErr w:type="spellStart"/>
      <w:r w:rsidRPr="00B00473">
        <w:rPr>
          <w:rFonts w:ascii="Times New Roman" w:hAnsi="Times New Roman" w:cs="Times New Roman"/>
          <w:i/>
          <w:iCs/>
          <w:color w:val="222222"/>
          <w:sz w:val="22"/>
          <w:szCs w:val="22"/>
        </w:rPr>
        <w:t>Xp</w:t>
      </w:r>
      <w:proofErr w:type="spellEnd"/>
      <w:r w:rsidRPr="00B00473">
        <w:rPr>
          <w:rFonts w:ascii="Times New Roman" w:hAnsi="Times New Roman" w:cs="Times New Roman"/>
          <w:i/>
          <w:iCs/>
          <w:color w:val="222222"/>
          <w:sz w:val="22"/>
          <w:szCs w:val="22"/>
        </w:rPr>
        <w:t>.</w:t>
      </w:r>
      <w:r w:rsidRPr="00B00473">
        <w:rPr>
          <w:rFonts w:ascii="Times New Roman" w:hAnsi="Times New Roman" w:cs="Times New Roman"/>
          <w:color w:val="222222"/>
          <w:sz w:val="22"/>
          <w:szCs w:val="22"/>
        </w:rPr>
        <w:t xml:space="preserve"> </w:t>
      </w:r>
      <w:r w:rsidR="00886EEE" w:rsidRPr="00B00473">
        <w:rPr>
          <w:rFonts w:ascii="Times New Roman" w:hAnsi="Times New Roman" w:cs="Times New Roman"/>
          <w:color w:val="000000"/>
          <w:sz w:val="22"/>
          <w:szCs w:val="22"/>
        </w:rPr>
        <w:t>The</w:t>
      </w:r>
      <w:r w:rsidR="00886EEE" w:rsidRPr="00B00473">
        <w:rPr>
          <w:rStyle w:val="apple-converted-space"/>
          <w:rFonts w:ascii="Times New Roman" w:hAnsi="Times New Roman" w:cs="Times New Roman"/>
          <w:color w:val="000000"/>
          <w:sz w:val="22"/>
          <w:szCs w:val="22"/>
        </w:rPr>
        <w:t> </w:t>
      </w:r>
      <w:r w:rsidR="00886EEE" w:rsidRPr="00B00473">
        <w:rPr>
          <w:rStyle w:val="Strong"/>
          <w:rFonts w:ascii="Times New Roman" w:hAnsi="Times New Roman" w:cs="Times New Roman"/>
          <w:b w:val="0"/>
          <w:bCs w:val="0"/>
          <w:color w:val="000000"/>
          <w:sz w:val="22"/>
          <w:szCs w:val="22"/>
        </w:rPr>
        <w:t>Value</w:t>
      </w:r>
      <w:r w:rsidR="00886EEE" w:rsidRPr="00B00473">
        <w:rPr>
          <w:rFonts w:ascii="Times New Roman" w:hAnsi="Times New Roman" w:cs="Times New Roman"/>
          <w:color w:val="000000"/>
          <w:sz w:val="22"/>
          <w:szCs w:val="22"/>
        </w:rPr>
        <w:t xml:space="preserve"> represents the estimated increase in the </w:t>
      </w:r>
      <w:proofErr w:type="spellStart"/>
      <w:r w:rsidR="00886EEE" w:rsidRPr="00B00473">
        <w:rPr>
          <w:rFonts w:ascii="Times New Roman" w:hAnsi="Times New Roman" w:cs="Times New Roman"/>
          <w:color w:val="000000"/>
          <w:sz w:val="22"/>
          <w:szCs w:val="22"/>
        </w:rPr>
        <w:t>log</w:t>
      </w:r>
      <w:proofErr w:type="spellEnd"/>
      <w:r w:rsidR="00886EEE" w:rsidRPr="00B00473">
        <w:rPr>
          <w:rFonts w:ascii="Times New Roman" w:hAnsi="Times New Roman" w:cs="Times New Roman"/>
          <w:color w:val="000000"/>
          <w:sz w:val="22"/>
          <w:szCs w:val="22"/>
        </w:rPr>
        <w:t xml:space="preserve"> odds of the outcome for a one-unit increase in the predictor variable. The</w:t>
      </w:r>
      <w:r w:rsidR="00886EEE" w:rsidRPr="00B00473">
        <w:rPr>
          <w:rStyle w:val="apple-converted-space"/>
          <w:rFonts w:ascii="Times New Roman" w:hAnsi="Times New Roman" w:cs="Times New Roman"/>
          <w:color w:val="000000"/>
          <w:sz w:val="22"/>
          <w:szCs w:val="22"/>
        </w:rPr>
        <w:t> </w:t>
      </w:r>
      <w:r w:rsidR="00886EEE" w:rsidRPr="00B00473">
        <w:rPr>
          <w:rStyle w:val="Strong"/>
          <w:rFonts w:ascii="Times New Roman" w:hAnsi="Times New Roman" w:cs="Times New Roman"/>
          <w:b w:val="0"/>
          <w:bCs w:val="0"/>
          <w:color w:val="000000"/>
          <w:sz w:val="22"/>
          <w:szCs w:val="22"/>
        </w:rPr>
        <w:t>Std. Error</w:t>
      </w:r>
      <w:r w:rsidR="00886EEE" w:rsidRPr="00B00473">
        <w:rPr>
          <w:rStyle w:val="apple-converted-space"/>
          <w:rFonts w:ascii="Times New Roman" w:hAnsi="Times New Roman" w:cs="Times New Roman"/>
          <w:color w:val="000000"/>
          <w:sz w:val="22"/>
          <w:szCs w:val="22"/>
        </w:rPr>
        <w:t> </w:t>
      </w:r>
      <w:r w:rsidR="00886EEE" w:rsidRPr="00B00473">
        <w:rPr>
          <w:rFonts w:ascii="Times New Roman" w:hAnsi="Times New Roman" w:cs="Times New Roman"/>
          <w:color w:val="000000"/>
          <w:sz w:val="22"/>
          <w:szCs w:val="22"/>
        </w:rPr>
        <w:t xml:space="preserve">measures the precision of this estimate. </w:t>
      </w:r>
      <w:r w:rsidR="00886EEE" w:rsidRPr="00B00473">
        <w:rPr>
          <w:rFonts w:ascii="Times New Roman" w:hAnsi="Times New Roman" w:cs="Times New Roman"/>
          <w:color w:val="000000"/>
          <w:sz w:val="22"/>
          <w:szCs w:val="22"/>
        </w:rPr>
        <w:lastRenderedPageBreak/>
        <w:t>The</w:t>
      </w:r>
      <w:r w:rsidR="00886EEE" w:rsidRPr="00B00473">
        <w:rPr>
          <w:rStyle w:val="apple-converted-space"/>
          <w:rFonts w:ascii="Times New Roman" w:hAnsi="Times New Roman" w:cs="Times New Roman"/>
          <w:color w:val="000000"/>
          <w:sz w:val="22"/>
          <w:szCs w:val="22"/>
        </w:rPr>
        <w:t> </w:t>
      </w:r>
      <w:r w:rsidR="00886EEE" w:rsidRPr="00B00473">
        <w:rPr>
          <w:rStyle w:val="Strong"/>
          <w:rFonts w:ascii="Times New Roman" w:hAnsi="Times New Roman" w:cs="Times New Roman"/>
          <w:b w:val="0"/>
          <w:bCs w:val="0"/>
          <w:color w:val="000000"/>
          <w:sz w:val="22"/>
          <w:szCs w:val="22"/>
        </w:rPr>
        <w:t>t/z-value</w:t>
      </w:r>
      <w:r w:rsidR="00886EEE" w:rsidRPr="00B00473">
        <w:rPr>
          <w:rStyle w:val="apple-converted-space"/>
          <w:rFonts w:ascii="Times New Roman" w:hAnsi="Times New Roman" w:cs="Times New Roman"/>
          <w:color w:val="000000"/>
          <w:sz w:val="22"/>
          <w:szCs w:val="22"/>
        </w:rPr>
        <w:t> </w:t>
      </w:r>
      <w:r w:rsidR="00886EEE" w:rsidRPr="00B00473">
        <w:rPr>
          <w:rFonts w:ascii="Times New Roman" w:hAnsi="Times New Roman" w:cs="Times New Roman"/>
          <w:color w:val="000000"/>
          <w:sz w:val="22"/>
          <w:szCs w:val="22"/>
        </w:rPr>
        <w:t xml:space="preserve">indicates that the effect of the predictor variable is statistically significant if the </w:t>
      </w:r>
      <w:r w:rsidR="00886EEE" w:rsidRPr="00B00473">
        <w:rPr>
          <w:rFonts w:ascii="Times New Roman" w:hAnsi="Times New Roman" w:cs="Times New Roman"/>
          <w:color w:val="000000" w:themeColor="text1"/>
          <w:sz w:val="22"/>
          <w:szCs w:val="22"/>
        </w:rPr>
        <w:t>values exceed 2 or fall below -2.</w:t>
      </w:r>
    </w:p>
    <w:tbl>
      <w:tblPr>
        <w:tblStyle w:val="TableGrid"/>
        <w:tblW w:w="9360" w:type="dxa"/>
        <w:tblLayout w:type="fixed"/>
        <w:tblLook w:val="06A0" w:firstRow="1" w:lastRow="0" w:firstColumn="1" w:lastColumn="0" w:noHBand="1" w:noVBand="1"/>
      </w:tblPr>
      <w:tblGrid>
        <w:gridCol w:w="5215"/>
        <w:gridCol w:w="1620"/>
        <w:gridCol w:w="1170"/>
        <w:gridCol w:w="1355"/>
      </w:tblGrid>
      <w:tr w:rsidR="009B5FC8" w:rsidRPr="00672CAD" w14:paraId="49D98690" w14:textId="77777777" w:rsidTr="00B331A1">
        <w:trPr>
          <w:trHeight w:val="300"/>
        </w:trPr>
        <w:tc>
          <w:tcPr>
            <w:tcW w:w="9360" w:type="dxa"/>
            <w:gridSpan w:val="4"/>
          </w:tcPr>
          <w:p w14:paraId="71830165" w14:textId="77777777" w:rsidR="009B5FC8" w:rsidRPr="00672CAD" w:rsidRDefault="009B5FC8">
            <w:pPr>
              <w:spacing w:line="360" w:lineRule="auto"/>
              <w:rPr>
                <w:rFonts w:ascii="Times New Roman" w:eastAsia="Times New Roman" w:hAnsi="Times New Roman" w:cs="Times New Roman"/>
                <w:b/>
                <w:bCs/>
                <w:color w:val="000000" w:themeColor="text1"/>
              </w:rPr>
              <w:pPrChange w:id="653" w:author="Amanpreet Kaur" w:date="2025-01-23T10:44:00Z" w16du:dateUtc="2025-01-23T16:44:00Z">
                <w:pPr/>
              </w:pPrChange>
            </w:pPr>
            <w:r w:rsidRPr="00672CAD">
              <w:rPr>
                <w:rFonts w:ascii="Times New Roman" w:eastAsia="Times New Roman" w:hAnsi="Times New Roman" w:cs="Times New Roman"/>
                <w:b/>
                <w:bCs/>
                <w:color w:val="000000" w:themeColor="text1"/>
              </w:rPr>
              <w:t>Table 1A</w:t>
            </w:r>
          </w:p>
        </w:tc>
      </w:tr>
      <w:tr w:rsidR="009B5FC8" w:rsidRPr="00672CAD" w14:paraId="33D6CAAF" w14:textId="77777777" w:rsidTr="00B331A1">
        <w:trPr>
          <w:trHeight w:val="300"/>
        </w:trPr>
        <w:tc>
          <w:tcPr>
            <w:tcW w:w="5215" w:type="dxa"/>
          </w:tcPr>
          <w:p w14:paraId="390C1A5B" w14:textId="77777777" w:rsidR="009B5FC8" w:rsidRPr="00672CAD" w:rsidRDefault="009B5FC8">
            <w:pPr>
              <w:spacing w:line="360" w:lineRule="auto"/>
              <w:rPr>
                <w:rFonts w:ascii="Times New Roman" w:eastAsia="Times New Roman" w:hAnsi="Times New Roman" w:cs="Times New Roman"/>
                <w:b/>
                <w:bCs/>
                <w:color w:val="000000" w:themeColor="text1"/>
              </w:rPr>
              <w:pPrChange w:id="654" w:author="Amanpreet Kaur" w:date="2025-01-23T10:44:00Z" w16du:dateUtc="2025-01-23T16:44:00Z">
                <w:pPr/>
              </w:pPrChange>
            </w:pPr>
            <w:r w:rsidRPr="00672CAD">
              <w:rPr>
                <w:rFonts w:ascii="Times New Roman" w:eastAsia="Times New Roman" w:hAnsi="Times New Roman" w:cs="Times New Roman"/>
                <w:b/>
                <w:bCs/>
                <w:color w:val="000000" w:themeColor="text1"/>
              </w:rPr>
              <w:t>Factors</w:t>
            </w:r>
          </w:p>
        </w:tc>
        <w:tc>
          <w:tcPr>
            <w:tcW w:w="1620" w:type="dxa"/>
          </w:tcPr>
          <w:p w14:paraId="205BD8F2" w14:textId="6A91D3D2" w:rsidR="009B5FC8" w:rsidRPr="00672CAD" w:rsidRDefault="009B5FC8">
            <w:pPr>
              <w:spacing w:line="360" w:lineRule="auto"/>
              <w:rPr>
                <w:rFonts w:ascii="Times New Roman" w:eastAsia="Times New Roman" w:hAnsi="Times New Roman" w:cs="Times New Roman"/>
                <w:b/>
                <w:bCs/>
                <w:color w:val="000000" w:themeColor="text1"/>
              </w:rPr>
              <w:pPrChange w:id="655" w:author="Amanpreet Kaur" w:date="2025-01-23T10:44:00Z" w16du:dateUtc="2025-01-23T16:44:00Z">
                <w:pPr/>
              </w:pPrChange>
            </w:pPr>
            <w:r w:rsidRPr="00672CAD">
              <w:rPr>
                <w:rFonts w:ascii="Times New Roman" w:eastAsia="Times New Roman" w:hAnsi="Times New Roman" w:cs="Times New Roman"/>
                <w:b/>
                <w:bCs/>
                <w:color w:val="000000" w:themeColor="text1"/>
              </w:rPr>
              <w:t xml:space="preserve">Value </w:t>
            </w:r>
          </w:p>
        </w:tc>
        <w:tc>
          <w:tcPr>
            <w:tcW w:w="1170" w:type="dxa"/>
          </w:tcPr>
          <w:p w14:paraId="7E9E851E" w14:textId="6525CCD4" w:rsidR="009B5FC8" w:rsidRPr="00672CAD" w:rsidRDefault="00000F7A">
            <w:pPr>
              <w:spacing w:line="360" w:lineRule="auto"/>
              <w:rPr>
                <w:rFonts w:ascii="Times New Roman" w:eastAsia="Times New Roman" w:hAnsi="Times New Roman" w:cs="Times New Roman"/>
                <w:b/>
                <w:bCs/>
                <w:color w:val="000000" w:themeColor="text1"/>
              </w:rPr>
              <w:pPrChange w:id="656" w:author="Amanpreet Kaur" w:date="2025-01-23T10:44:00Z" w16du:dateUtc="2025-01-23T16:44:00Z">
                <w:pPr/>
              </w:pPrChange>
            </w:pPr>
            <w:r w:rsidRPr="00672CAD">
              <w:rPr>
                <w:rFonts w:ascii="Times New Roman" w:eastAsia="Times New Roman" w:hAnsi="Times New Roman" w:cs="Times New Roman"/>
                <w:b/>
                <w:bCs/>
                <w:color w:val="000000" w:themeColor="text1"/>
              </w:rPr>
              <w:t>Std.</w:t>
            </w:r>
            <w:r>
              <w:rPr>
                <w:rFonts w:ascii="Times New Roman" w:eastAsia="Times New Roman" w:hAnsi="Times New Roman" w:cs="Times New Roman"/>
                <w:b/>
                <w:bCs/>
                <w:color w:val="000000" w:themeColor="text1"/>
              </w:rPr>
              <w:t xml:space="preserve"> </w:t>
            </w:r>
            <w:r w:rsidR="009B5FC8" w:rsidRPr="00672CAD">
              <w:rPr>
                <w:rFonts w:ascii="Times New Roman" w:eastAsia="Times New Roman" w:hAnsi="Times New Roman" w:cs="Times New Roman"/>
                <w:b/>
                <w:bCs/>
                <w:color w:val="000000" w:themeColor="text1"/>
              </w:rPr>
              <w:t xml:space="preserve">Error </w:t>
            </w:r>
          </w:p>
        </w:tc>
        <w:tc>
          <w:tcPr>
            <w:tcW w:w="1355" w:type="dxa"/>
          </w:tcPr>
          <w:p w14:paraId="2265BB7F" w14:textId="7864E504" w:rsidR="009B5FC8" w:rsidRPr="00672CAD" w:rsidRDefault="009B5FC8">
            <w:pPr>
              <w:spacing w:line="360" w:lineRule="auto"/>
              <w:rPr>
                <w:rFonts w:ascii="Times New Roman" w:eastAsia="Times New Roman" w:hAnsi="Times New Roman" w:cs="Times New Roman"/>
                <w:b/>
                <w:bCs/>
                <w:color w:val="000000" w:themeColor="text1"/>
              </w:rPr>
              <w:pPrChange w:id="657" w:author="Amanpreet Kaur" w:date="2025-01-23T10:44:00Z" w16du:dateUtc="2025-01-23T16:44:00Z">
                <w:pPr/>
              </w:pPrChange>
            </w:pPr>
            <w:r w:rsidRPr="00672CAD">
              <w:rPr>
                <w:rFonts w:ascii="Times New Roman" w:eastAsia="Times New Roman" w:hAnsi="Times New Roman" w:cs="Times New Roman"/>
                <w:b/>
                <w:bCs/>
                <w:color w:val="000000" w:themeColor="text1"/>
              </w:rPr>
              <w:t>t</w:t>
            </w:r>
            <w:r w:rsidR="00000F7A">
              <w:rPr>
                <w:rFonts w:ascii="Times New Roman" w:eastAsia="Times New Roman" w:hAnsi="Times New Roman" w:cs="Times New Roman"/>
                <w:b/>
                <w:bCs/>
                <w:color w:val="000000" w:themeColor="text1"/>
              </w:rPr>
              <w:t>-</w:t>
            </w:r>
            <w:r w:rsidRPr="00672CAD">
              <w:rPr>
                <w:rFonts w:ascii="Times New Roman" w:eastAsia="Times New Roman" w:hAnsi="Times New Roman" w:cs="Times New Roman"/>
                <w:b/>
                <w:bCs/>
                <w:color w:val="000000" w:themeColor="text1"/>
              </w:rPr>
              <w:t>value</w:t>
            </w:r>
          </w:p>
        </w:tc>
      </w:tr>
      <w:tr w:rsidR="009B5FC8" w:rsidRPr="00672CAD" w14:paraId="5F11104F" w14:textId="77777777" w:rsidTr="00B331A1">
        <w:trPr>
          <w:trHeight w:val="300"/>
        </w:trPr>
        <w:tc>
          <w:tcPr>
            <w:tcW w:w="5215" w:type="dxa"/>
          </w:tcPr>
          <w:p w14:paraId="522A635B" w14:textId="77777777" w:rsidR="009B5FC8" w:rsidRPr="00672CAD" w:rsidRDefault="009B5FC8">
            <w:pPr>
              <w:spacing w:line="360" w:lineRule="auto"/>
              <w:rPr>
                <w:rFonts w:ascii="Times New Roman" w:eastAsia="Times New Roman" w:hAnsi="Times New Roman" w:cs="Times New Roman"/>
                <w:color w:val="000000" w:themeColor="text1"/>
              </w:rPr>
              <w:pPrChange w:id="658" w:author="Amanpreet Kaur" w:date="2025-01-23T10:44:00Z" w16du:dateUtc="2025-01-23T16:44:00Z">
                <w:pPr/>
              </w:pPrChange>
            </w:pPr>
            <w:r w:rsidRPr="00672CAD">
              <w:rPr>
                <w:rFonts w:ascii="Times New Roman" w:eastAsia="Times New Roman" w:hAnsi="Times New Roman" w:cs="Times New Roman"/>
                <w:color w:val="000000" w:themeColor="text1"/>
              </w:rPr>
              <w:t>Shannon diversity</w:t>
            </w:r>
          </w:p>
        </w:tc>
        <w:tc>
          <w:tcPr>
            <w:tcW w:w="1620" w:type="dxa"/>
          </w:tcPr>
          <w:p w14:paraId="3F327459" w14:textId="77777777" w:rsidR="009B5FC8" w:rsidRPr="00672CAD" w:rsidRDefault="009B5FC8">
            <w:pPr>
              <w:spacing w:line="360" w:lineRule="auto"/>
              <w:rPr>
                <w:rFonts w:ascii="Times New Roman" w:eastAsia="Times New Roman" w:hAnsi="Times New Roman" w:cs="Times New Roman"/>
                <w:color w:val="000000" w:themeColor="text1"/>
              </w:rPr>
              <w:pPrChange w:id="659" w:author="Amanpreet Kaur" w:date="2025-01-23T10:44:00Z" w16du:dateUtc="2025-01-23T16:44:00Z">
                <w:pPr/>
              </w:pPrChange>
            </w:pPr>
            <w:r w:rsidRPr="00672CAD">
              <w:rPr>
                <w:rFonts w:ascii="Times New Roman" w:eastAsia="Times New Roman" w:hAnsi="Times New Roman" w:cs="Times New Roman"/>
                <w:color w:val="000000" w:themeColor="text1"/>
              </w:rPr>
              <w:t>2.37409</w:t>
            </w:r>
          </w:p>
        </w:tc>
        <w:tc>
          <w:tcPr>
            <w:tcW w:w="1170" w:type="dxa"/>
          </w:tcPr>
          <w:p w14:paraId="0DA64F74" w14:textId="77777777" w:rsidR="009B5FC8" w:rsidRPr="00672CAD" w:rsidRDefault="009B5FC8">
            <w:pPr>
              <w:spacing w:line="360" w:lineRule="auto"/>
              <w:rPr>
                <w:rFonts w:ascii="Times New Roman" w:eastAsia="Times New Roman" w:hAnsi="Times New Roman" w:cs="Times New Roman"/>
                <w:color w:val="000000" w:themeColor="text1"/>
              </w:rPr>
              <w:pPrChange w:id="660" w:author="Amanpreet Kaur" w:date="2025-01-23T10:44:00Z" w16du:dateUtc="2025-01-23T16:44:00Z">
                <w:pPr/>
              </w:pPrChange>
            </w:pPr>
            <w:r w:rsidRPr="00672CAD">
              <w:rPr>
                <w:rFonts w:ascii="Times New Roman" w:eastAsia="Times New Roman" w:hAnsi="Times New Roman" w:cs="Times New Roman"/>
                <w:color w:val="000000" w:themeColor="text1"/>
              </w:rPr>
              <w:t>0.57175</w:t>
            </w:r>
          </w:p>
        </w:tc>
        <w:tc>
          <w:tcPr>
            <w:tcW w:w="1355" w:type="dxa"/>
          </w:tcPr>
          <w:p w14:paraId="4042D5CE" w14:textId="77777777" w:rsidR="009B5FC8" w:rsidRPr="00672CAD" w:rsidRDefault="009B5FC8">
            <w:pPr>
              <w:spacing w:line="360" w:lineRule="auto"/>
              <w:rPr>
                <w:rFonts w:ascii="Times New Roman" w:eastAsia="Times New Roman" w:hAnsi="Times New Roman" w:cs="Times New Roman"/>
                <w:color w:val="000000" w:themeColor="text1"/>
              </w:rPr>
              <w:pPrChange w:id="661" w:author="Amanpreet Kaur" w:date="2025-01-23T10:44:00Z" w16du:dateUtc="2025-01-23T16:44:00Z">
                <w:pPr/>
              </w:pPrChange>
            </w:pPr>
            <w:r w:rsidRPr="00672CAD">
              <w:rPr>
                <w:rFonts w:ascii="Times New Roman" w:eastAsia="Times New Roman" w:hAnsi="Times New Roman" w:cs="Times New Roman"/>
                <w:color w:val="000000" w:themeColor="text1"/>
              </w:rPr>
              <w:t>4.1523</w:t>
            </w:r>
          </w:p>
        </w:tc>
      </w:tr>
      <w:tr w:rsidR="009B5FC8" w:rsidRPr="00672CAD" w14:paraId="75B31ADB" w14:textId="77777777" w:rsidTr="00B331A1">
        <w:trPr>
          <w:trHeight w:val="300"/>
        </w:trPr>
        <w:tc>
          <w:tcPr>
            <w:tcW w:w="5215" w:type="dxa"/>
          </w:tcPr>
          <w:p w14:paraId="2CAB83B0" w14:textId="77777777" w:rsidR="009B5FC8" w:rsidRPr="00672CAD" w:rsidRDefault="009B5FC8">
            <w:pPr>
              <w:spacing w:line="360" w:lineRule="auto"/>
              <w:rPr>
                <w:rFonts w:ascii="Times New Roman" w:eastAsia="Times New Roman" w:hAnsi="Times New Roman" w:cs="Times New Roman"/>
                <w:color w:val="000000" w:themeColor="text1"/>
              </w:rPr>
              <w:pPrChange w:id="662" w:author="Amanpreet Kaur" w:date="2025-01-23T10:44:00Z" w16du:dateUtc="2025-01-23T16:44:00Z">
                <w:pPr/>
              </w:pPrChange>
            </w:pPr>
            <w:r w:rsidRPr="00672CAD">
              <w:rPr>
                <w:rFonts w:ascii="Times New Roman" w:eastAsia="Times New Roman" w:hAnsi="Times New Roman" w:cs="Times New Roman"/>
                <w:color w:val="000000" w:themeColor="text1"/>
              </w:rPr>
              <w:t>Standard deviation of Wet Bulb Temperature at 2 Meters</w:t>
            </w:r>
          </w:p>
        </w:tc>
        <w:tc>
          <w:tcPr>
            <w:tcW w:w="1620" w:type="dxa"/>
          </w:tcPr>
          <w:p w14:paraId="4AE7BA5F" w14:textId="77777777" w:rsidR="009B5FC8" w:rsidRPr="00672CAD" w:rsidRDefault="009B5FC8">
            <w:pPr>
              <w:spacing w:line="360" w:lineRule="auto"/>
              <w:rPr>
                <w:rFonts w:ascii="Times New Roman" w:eastAsia="Times New Roman" w:hAnsi="Times New Roman" w:cs="Times New Roman"/>
                <w:color w:val="000000" w:themeColor="text1"/>
              </w:rPr>
              <w:pPrChange w:id="663" w:author="Amanpreet Kaur" w:date="2025-01-23T10:44:00Z" w16du:dateUtc="2025-01-23T16:44:00Z">
                <w:pPr/>
              </w:pPrChange>
            </w:pPr>
            <w:r w:rsidRPr="00672CAD">
              <w:rPr>
                <w:rFonts w:ascii="Times New Roman" w:eastAsia="Times New Roman" w:hAnsi="Times New Roman" w:cs="Times New Roman"/>
                <w:color w:val="000000" w:themeColor="text1"/>
              </w:rPr>
              <w:t>0.96797</w:t>
            </w:r>
          </w:p>
        </w:tc>
        <w:tc>
          <w:tcPr>
            <w:tcW w:w="1170" w:type="dxa"/>
          </w:tcPr>
          <w:p w14:paraId="36E5BAA2" w14:textId="77777777" w:rsidR="009B5FC8" w:rsidRPr="00672CAD" w:rsidRDefault="009B5FC8">
            <w:pPr>
              <w:spacing w:line="360" w:lineRule="auto"/>
              <w:rPr>
                <w:rFonts w:ascii="Times New Roman" w:eastAsia="Times New Roman" w:hAnsi="Times New Roman" w:cs="Times New Roman"/>
                <w:color w:val="000000" w:themeColor="text1"/>
              </w:rPr>
              <w:pPrChange w:id="664" w:author="Amanpreet Kaur" w:date="2025-01-23T10:44:00Z" w16du:dateUtc="2025-01-23T16:44:00Z">
                <w:pPr/>
              </w:pPrChange>
            </w:pPr>
            <w:r w:rsidRPr="00672CAD">
              <w:rPr>
                <w:rFonts w:ascii="Times New Roman" w:eastAsia="Times New Roman" w:hAnsi="Times New Roman" w:cs="Times New Roman"/>
                <w:color w:val="000000" w:themeColor="text1"/>
              </w:rPr>
              <w:t>0.46843</w:t>
            </w:r>
          </w:p>
        </w:tc>
        <w:tc>
          <w:tcPr>
            <w:tcW w:w="1355" w:type="dxa"/>
          </w:tcPr>
          <w:p w14:paraId="2635B6D0" w14:textId="77777777" w:rsidR="009B5FC8" w:rsidRPr="00672CAD" w:rsidRDefault="009B5FC8">
            <w:pPr>
              <w:spacing w:line="360" w:lineRule="auto"/>
              <w:rPr>
                <w:rFonts w:ascii="Times New Roman" w:eastAsia="Times New Roman" w:hAnsi="Times New Roman" w:cs="Times New Roman"/>
                <w:color w:val="000000" w:themeColor="text1"/>
              </w:rPr>
              <w:pPrChange w:id="665" w:author="Amanpreet Kaur" w:date="2025-01-23T10:44:00Z" w16du:dateUtc="2025-01-23T16:44:00Z">
                <w:pPr/>
              </w:pPrChange>
            </w:pPr>
            <w:r w:rsidRPr="00672CAD">
              <w:rPr>
                <w:rFonts w:ascii="Times New Roman" w:eastAsia="Times New Roman" w:hAnsi="Times New Roman" w:cs="Times New Roman"/>
                <w:color w:val="000000" w:themeColor="text1"/>
              </w:rPr>
              <w:t>2.0664</w:t>
            </w:r>
          </w:p>
        </w:tc>
      </w:tr>
      <w:tr w:rsidR="009B5FC8" w:rsidRPr="00672CAD" w14:paraId="49F1FDEB" w14:textId="77777777" w:rsidTr="00B331A1">
        <w:trPr>
          <w:trHeight w:val="300"/>
        </w:trPr>
        <w:tc>
          <w:tcPr>
            <w:tcW w:w="5215" w:type="dxa"/>
          </w:tcPr>
          <w:p w14:paraId="731A46D5" w14:textId="77777777" w:rsidR="009B5FC8" w:rsidRPr="00672CAD" w:rsidRDefault="009B5FC8">
            <w:pPr>
              <w:spacing w:line="360" w:lineRule="auto"/>
              <w:rPr>
                <w:rFonts w:ascii="Times New Roman" w:eastAsia="Times New Roman" w:hAnsi="Times New Roman" w:cs="Times New Roman"/>
                <w:color w:val="000000" w:themeColor="text1"/>
              </w:rPr>
              <w:pPrChange w:id="666" w:author="Amanpreet Kaur" w:date="2025-01-23T10:44:00Z" w16du:dateUtc="2025-01-23T16:44:00Z">
                <w:pPr/>
              </w:pPrChange>
            </w:pPr>
            <w:r w:rsidRPr="00672CAD">
              <w:rPr>
                <w:rFonts w:ascii="Times New Roman" w:eastAsia="Times New Roman" w:hAnsi="Times New Roman" w:cs="Times New Roman"/>
                <w:color w:val="000000" w:themeColor="text1"/>
              </w:rPr>
              <w:t>Standard deviation of Wind Direction at 10 Meters</w:t>
            </w:r>
          </w:p>
        </w:tc>
        <w:tc>
          <w:tcPr>
            <w:tcW w:w="1620" w:type="dxa"/>
          </w:tcPr>
          <w:p w14:paraId="521C3C35" w14:textId="77777777" w:rsidR="009B5FC8" w:rsidRPr="00672CAD" w:rsidRDefault="009B5FC8">
            <w:pPr>
              <w:spacing w:line="360" w:lineRule="auto"/>
              <w:rPr>
                <w:rFonts w:ascii="Times New Roman" w:eastAsia="Times New Roman" w:hAnsi="Times New Roman" w:cs="Times New Roman"/>
                <w:color w:val="000000" w:themeColor="text1"/>
              </w:rPr>
              <w:pPrChange w:id="667" w:author="Amanpreet Kaur" w:date="2025-01-23T10:44:00Z" w16du:dateUtc="2025-01-23T16:44:00Z">
                <w:pPr/>
              </w:pPrChange>
            </w:pPr>
            <w:r w:rsidRPr="00672CAD">
              <w:rPr>
                <w:rFonts w:ascii="Times New Roman" w:eastAsia="Times New Roman" w:hAnsi="Times New Roman" w:cs="Times New Roman"/>
                <w:color w:val="000000" w:themeColor="text1"/>
              </w:rPr>
              <w:t>0.09547</w:t>
            </w:r>
          </w:p>
        </w:tc>
        <w:tc>
          <w:tcPr>
            <w:tcW w:w="1170" w:type="dxa"/>
          </w:tcPr>
          <w:p w14:paraId="203EAD93" w14:textId="77777777" w:rsidR="009B5FC8" w:rsidRPr="00672CAD" w:rsidRDefault="009B5FC8">
            <w:pPr>
              <w:spacing w:line="360" w:lineRule="auto"/>
              <w:rPr>
                <w:rFonts w:ascii="Times New Roman" w:eastAsia="Times New Roman" w:hAnsi="Times New Roman" w:cs="Times New Roman"/>
                <w:color w:val="000000" w:themeColor="text1"/>
              </w:rPr>
              <w:pPrChange w:id="668" w:author="Amanpreet Kaur" w:date="2025-01-23T10:44:00Z" w16du:dateUtc="2025-01-23T16:44:00Z">
                <w:pPr/>
              </w:pPrChange>
            </w:pPr>
            <w:r w:rsidRPr="00672CAD">
              <w:rPr>
                <w:rFonts w:ascii="Times New Roman" w:eastAsia="Times New Roman" w:hAnsi="Times New Roman" w:cs="Times New Roman"/>
                <w:color w:val="000000" w:themeColor="text1"/>
              </w:rPr>
              <w:t>0.03492</w:t>
            </w:r>
          </w:p>
        </w:tc>
        <w:tc>
          <w:tcPr>
            <w:tcW w:w="1355" w:type="dxa"/>
          </w:tcPr>
          <w:p w14:paraId="1F959E98" w14:textId="77777777" w:rsidR="009B5FC8" w:rsidRPr="00672CAD" w:rsidRDefault="009B5FC8">
            <w:pPr>
              <w:spacing w:line="360" w:lineRule="auto"/>
              <w:rPr>
                <w:rFonts w:ascii="Times New Roman" w:eastAsia="Times New Roman" w:hAnsi="Times New Roman" w:cs="Times New Roman"/>
                <w:color w:val="000000" w:themeColor="text1"/>
              </w:rPr>
              <w:pPrChange w:id="669" w:author="Amanpreet Kaur" w:date="2025-01-23T10:44:00Z" w16du:dateUtc="2025-01-23T16:44:00Z">
                <w:pPr/>
              </w:pPrChange>
            </w:pPr>
            <w:r w:rsidRPr="00672CAD">
              <w:rPr>
                <w:rFonts w:ascii="Times New Roman" w:eastAsia="Times New Roman" w:hAnsi="Times New Roman" w:cs="Times New Roman"/>
                <w:color w:val="000000" w:themeColor="text1"/>
              </w:rPr>
              <w:t>2.7338</w:t>
            </w:r>
          </w:p>
        </w:tc>
      </w:tr>
      <w:tr w:rsidR="009B5FC8" w:rsidRPr="00672CAD" w14:paraId="2A119F4F" w14:textId="77777777" w:rsidTr="00B331A1">
        <w:trPr>
          <w:trHeight w:val="300"/>
        </w:trPr>
        <w:tc>
          <w:tcPr>
            <w:tcW w:w="5215" w:type="dxa"/>
          </w:tcPr>
          <w:p w14:paraId="63A6EBE6" w14:textId="77777777" w:rsidR="009B5FC8" w:rsidRPr="00672CAD" w:rsidRDefault="009B5FC8">
            <w:pPr>
              <w:spacing w:line="360" w:lineRule="auto"/>
              <w:rPr>
                <w:rFonts w:ascii="Times New Roman" w:eastAsia="Times New Roman" w:hAnsi="Times New Roman" w:cs="Times New Roman"/>
                <w:color w:val="000000" w:themeColor="text1"/>
              </w:rPr>
              <w:pPrChange w:id="670" w:author="Amanpreet Kaur" w:date="2025-01-23T10:44:00Z" w16du:dateUtc="2025-01-23T16:44:00Z">
                <w:pPr/>
              </w:pPrChange>
            </w:pPr>
            <w:r w:rsidRPr="00672CAD">
              <w:rPr>
                <w:rFonts w:ascii="Times New Roman" w:eastAsia="Times New Roman" w:hAnsi="Times New Roman" w:cs="Times New Roman"/>
                <w:color w:val="000000" w:themeColor="text1"/>
              </w:rPr>
              <w:t>Skewness of Clear Sky Surface PAR Total</w:t>
            </w:r>
          </w:p>
        </w:tc>
        <w:tc>
          <w:tcPr>
            <w:tcW w:w="1620" w:type="dxa"/>
          </w:tcPr>
          <w:p w14:paraId="15B4B3FE" w14:textId="77777777" w:rsidR="009B5FC8" w:rsidRPr="00672CAD" w:rsidRDefault="009B5FC8">
            <w:pPr>
              <w:spacing w:line="360" w:lineRule="auto"/>
              <w:rPr>
                <w:rFonts w:ascii="Times New Roman" w:eastAsia="Times New Roman" w:hAnsi="Times New Roman" w:cs="Times New Roman"/>
                <w:color w:val="000000" w:themeColor="text1"/>
              </w:rPr>
              <w:pPrChange w:id="671" w:author="Amanpreet Kaur" w:date="2025-01-23T10:44:00Z" w16du:dateUtc="2025-01-23T16:44:00Z">
                <w:pPr/>
              </w:pPrChange>
            </w:pPr>
            <w:r w:rsidRPr="00672CAD">
              <w:rPr>
                <w:rFonts w:ascii="Times New Roman" w:eastAsia="Times New Roman" w:hAnsi="Times New Roman" w:cs="Times New Roman"/>
                <w:color w:val="000000" w:themeColor="text1"/>
              </w:rPr>
              <w:t>-0.94701</w:t>
            </w:r>
          </w:p>
        </w:tc>
        <w:tc>
          <w:tcPr>
            <w:tcW w:w="1170" w:type="dxa"/>
          </w:tcPr>
          <w:p w14:paraId="5069DE28" w14:textId="77777777" w:rsidR="009B5FC8" w:rsidRPr="00672CAD" w:rsidRDefault="009B5FC8">
            <w:pPr>
              <w:spacing w:line="360" w:lineRule="auto"/>
              <w:rPr>
                <w:rFonts w:ascii="Times New Roman" w:eastAsia="Times New Roman" w:hAnsi="Times New Roman" w:cs="Times New Roman"/>
                <w:color w:val="000000" w:themeColor="text1"/>
              </w:rPr>
              <w:pPrChange w:id="672" w:author="Amanpreet Kaur" w:date="2025-01-23T10:44:00Z" w16du:dateUtc="2025-01-23T16:44:00Z">
                <w:pPr/>
              </w:pPrChange>
            </w:pPr>
            <w:r w:rsidRPr="00672CAD">
              <w:rPr>
                <w:rFonts w:ascii="Times New Roman" w:eastAsia="Times New Roman" w:hAnsi="Times New Roman" w:cs="Times New Roman"/>
                <w:color w:val="000000" w:themeColor="text1"/>
              </w:rPr>
              <w:t>0.36778</w:t>
            </w:r>
          </w:p>
        </w:tc>
        <w:tc>
          <w:tcPr>
            <w:tcW w:w="1355" w:type="dxa"/>
          </w:tcPr>
          <w:p w14:paraId="087C77EE" w14:textId="77777777" w:rsidR="009B5FC8" w:rsidRPr="00672CAD" w:rsidRDefault="009B5FC8">
            <w:pPr>
              <w:spacing w:line="360" w:lineRule="auto"/>
              <w:rPr>
                <w:rFonts w:ascii="Times New Roman" w:eastAsia="Times New Roman" w:hAnsi="Times New Roman" w:cs="Times New Roman"/>
                <w:color w:val="000000" w:themeColor="text1"/>
              </w:rPr>
              <w:pPrChange w:id="673" w:author="Amanpreet Kaur" w:date="2025-01-23T10:44:00Z" w16du:dateUtc="2025-01-23T16:44:00Z">
                <w:pPr/>
              </w:pPrChange>
            </w:pPr>
            <w:r w:rsidRPr="00672CAD">
              <w:rPr>
                <w:rFonts w:ascii="Times New Roman" w:eastAsia="Times New Roman" w:hAnsi="Times New Roman" w:cs="Times New Roman"/>
                <w:color w:val="000000" w:themeColor="text1"/>
              </w:rPr>
              <w:t>-2.5749</w:t>
            </w:r>
          </w:p>
        </w:tc>
      </w:tr>
      <w:tr w:rsidR="009B5FC8" w:rsidRPr="00672CAD" w14:paraId="2AC2CE74" w14:textId="77777777" w:rsidTr="00B331A1">
        <w:trPr>
          <w:trHeight w:val="300"/>
        </w:trPr>
        <w:tc>
          <w:tcPr>
            <w:tcW w:w="5215" w:type="dxa"/>
          </w:tcPr>
          <w:p w14:paraId="011955DF" w14:textId="77777777" w:rsidR="009B5FC8" w:rsidRPr="00672CAD" w:rsidRDefault="009B5FC8">
            <w:pPr>
              <w:spacing w:line="360" w:lineRule="auto"/>
              <w:rPr>
                <w:rFonts w:ascii="Times New Roman" w:eastAsia="Times New Roman" w:hAnsi="Times New Roman" w:cs="Times New Roman"/>
                <w:color w:val="000000" w:themeColor="text1"/>
              </w:rPr>
              <w:pPrChange w:id="674" w:author="Amanpreet Kaur" w:date="2025-01-23T10:44:00Z" w16du:dateUtc="2025-01-23T16:44:00Z">
                <w:pPr/>
              </w:pPrChange>
            </w:pPr>
            <w:r w:rsidRPr="00672CAD">
              <w:rPr>
                <w:rFonts w:ascii="Times New Roman" w:eastAsia="Times New Roman" w:hAnsi="Times New Roman" w:cs="Times New Roman"/>
                <w:color w:val="000000" w:themeColor="text1"/>
              </w:rPr>
              <w:t>Kurtosis of Temperature at 2 Meters Range (C)</w:t>
            </w:r>
          </w:p>
        </w:tc>
        <w:tc>
          <w:tcPr>
            <w:tcW w:w="1620" w:type="dxa"/>
          </w:tcPr>
          <w:p w14:paraId="43FFFA05" w14:textId="77777777" w:rsidR="009B5FC8" w:rsidRPr="00672CAD" w:rsidRDefault="009B5FC8">
            <w:pPr>
              <w:spacing w:line="360" w:lineRule="auto"/>
              <w:rPr>
                <w:rFonts w:ascii="Times New Roman" w:eastAsia="Times New Roman" w:hAnsi="Times New Roman" w:cs="Times New Roman"/>
                <w:color w:val="000000" w:themeColor="text1"/>
              </w:rPr>
              <w:pPrChange w:id="675" w:author="Amanpreet Kaur" w:date="2025-01-23T10:44:00Z" w16du:dateUtc="2025-01-23T16:44:00Z">
                <w:pPr/>
              </w:pPrChange>
            </w:pPr>
            <w:r w:rsidRPr="00672CAD">
              <w:rPr>
                <w:rFonts w:ascii="Times New Roman" w:eastAsia="Times New Roman" w:hAnsi="Times New Roman" w:cs="Times New Roman"/>
                <w:color w:val="000000" w:themeColor="text1"/>
              </w:rPr>
              <w:t>-1.25559</w:t>
            </w:r>
          </w:p>
        </w:tc>
        <w:tc>
          <w:tcPr>
            <w:tcW w:w="1170" w:type="dxa"/>
          </w:tcPr>
          <w:p w14:paraId="4E275986" w14:textId="77777777" w:rsidR="009B5FC8" w:rsidRPr="00672CAD" w:rsidRDefault="009B5FC8">
            <w:pPr>
              <w:spacing w:line="360" w:lineRule="auto"/>
              <w:rPr>
                <w:rFonts w:ascii="Times New Roman" w:eastAsia="Times New Roman" w:hAnsi="Times New Roman" w:cs="Times New Roman"/>
                <w:color w:val="000000" w:themeColor="text1"/>
              </w:rPr>
              <w:pPrChange w:id="676" w:author="Amanpreet Kaur" w:date="2025-01-23T10:44:00Z" w16du:dateUtc="2025-01-23T16:44:00Z">
                <w:pPr/>
              </w:pPrChange>
            </w:pPr>
            <w:r w:rsidRPr="00672CAD">
              <w:rPr>
                <w:rFonts w:ascii="Times New Roman" w:eastAsia="Times New Roman" w:hAnsi="Times New Roman" w:cs="Times New Roman"/>
                <w:color w:val="000000" w:themeColor="text1"/>
              </w:rPr>
              <w:t>0.59055</w:t>
            </w:r>
          </w:p>
        </w:tc>
        <w:tc>
          <w:tcPr>
            <w:tcW w:w="1355" w:type="dxa"/>
          </w:tcPr>
          <w:p w14:paraId="56A24877" w14:textId="77777777" w:rsidR="009B5FC8" w:rsidRPr="00672CAD" w:rsidRDefault="009B5FC8">
            <w:pPr>
              <w:spacing w:line="360" w:lineRule="auto"/>
              <w:rPr>
                <w:rFonts w:ascii="Times New Roman" w:eastAsia="Times New Roman" w:hAnsi="Times New Roman" w:cs="Times New Roman"/>
                <w:color w:val="000000" w:themeColor="text1"/>
              </w:rPr>
              <w:pPrChange w:id="677" w:author="Amanpreet Kaur" w:date="2025-01-23T10:44:00Z" w16du:dateUtc="2025-01-23T16:44:00Z">
                <w:pPr/>
              </w:pPrChange>
            </w:pPr>
            <w:r w:rsidRPr="00672CAD">
              <w:rPr>
                <w:rFonts w:ascii="Times New Roman" w:eastAsia="Times New Roman" w:hAnsi="Times New Roman" w:cs="Times New Roman"/>
                <w:color w:val="000000" w:themeColor="text1"/>
              </w:rPr>
              <w:t>-2.1262</w:t>
            </w:r>
          </w:p>
        </w:tc>
      </w:tr>
      <w:tr w:rsidR="009B5FC8" w:rsidRPr="00672CAD" w14:paraId="08642296" w14:textId="77777777" w:rsidTr="00B331A1">
        <w:trPr>
          <w:trHeight w:val="300"/>
        </w:trPr>
        <w:tc>
          <w:tcPr>
            <w:tcW w:w="9360" w:type="dxa"/>
            <w:gridSpan w:val="4"/>
          </w:tcPr>
          <w:p w14:paraId="0E770E16" w14:textId="77777777" w:rsidR="009B5FC8" w:rsidRPr="00672CAD" w:rsidRDefault="009B5FC8">
            <w:pPr>
              <w:spacing w:line="360" w:lineRule="auto"/>
              <w:rPr>
                <w:rFonts w:ascii="Times New Roman" w:eastAsia="Times New Roman" w:hAnsi="Times New Roman" w:cs="Times New Roman"/>
                <w:color w:val="000000" w:themeColor="text1"/>
              </w:rPr>
              <w:pPrChange w:id="678" w:author="Amanpreet Kaur" w:date="2025-01-23T10:44:00Z" w16du:dateUtc="2025-01-23T16:44:00Z">
                <w:pPr/>
              </w:pPrChange>
            </w:pPr>
            <w:r w:rsidRPr="00672CAD">
              <w:rPr>
                <w:rFonts w:ascii="Times New Roman" w:eastAsia="Times New Roman" w:hAnsi="Times New Roman" w:cs="Times New Roman"/>
                <w:b/>
                <w:bCs/>
                <w:color w:val="000000" w:themeColor="text1"/>
              </w:rPr>
              <w:t>Table 1B</w:t>
            </w:r>
          </w:p>
        </w:tc>
      </w:tr>
    </w:tbl>
    <w:tbl>
      <w:tblPr>
        <w:tblW w:w="9350" w:type="dxa"/>
        <w:tblLook w:val="04A0" w:firstRow="1" w:lastRow="0" w:firstColumn="1" w:lastColumn="0" w:noHBand="0" w:noVBand="1"/>
      </w:tblPr>
      <w:tblGrid>
        <w:gridCol w:w="5123"/>
        <w:gridCol w:w="1260"/>
        <w:gridCol w:w="1013"/>
        <w:gridCol w:w="976"/>
        <w:gridCol w:w="978"/>
      </w:tblGrid>
      <w:tr w:rsidR="009B5FC8" w:rsidRPr="00672CAD" w14:paraId="3991FC12" w14:textId="77777777" w:rsidTr="00B331A1">
        <w:trPr>
          <w:trHeight w:val="360"/>
        </w:trPr>
        <w:tc>
          <w:tcPr>
            <w:tcW w:w="512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8F77A3" w14:textId="77777777" w:rsidR="009B5FC8" w:rsidRPr="00672CAD" w:rsidRDefault="009B5FC8">
            <w:pPr>
              <w:spacing w:line="360" w:lineRule="auto"/>
              <w:rPr>
                <w:rFonts w:ascii="Times New Roman" w:eastAsia="Times New Roman" w:hAnsi="Times New Roman" w:cs="Times New Roman"/>
                <w:b/>
                <w:bCs/>
                <w:color w:val="000000"/>
              </w:rPr>
              <w:pPrChange w:id="679" w:author="Amanpreet Kaur" w:date="2025-01-23T10:44:00Z" w16du:dateUtc="2025-01-23T16:44:00Z">
                <w:pPr/>
              </w:pPrChange>
            </w:pPr>
            <w:r w:rsidRPr="00672CAD">
              <w:rPr>
                <w:rFonts w:ascii="Times New Roman" w:eastAsia="Times New Roman" w:hAnsi="Times New Roman" w:cs="Times New Roman"/>
                <w:b/>
                <w:bCs/>
                <w:color w:val="000000"/>
              </w:rPr>
              <w:t>Factors</w:t>
            </w:r>
          </w:p>
        </w:tc>
        <w:tc>
          <w:tcPr>
            <w:tcW w:w="1260" w:type="dxa"/>
            <w:tcBorders>
              <w:top w:val="single" w:sz="4" w:space="0" w:color="000000"/>
              <w:left w:val="nil"/>
              <w:bottom w:val="single" w:sz="4" w:space="0" w:color="000000"/>
              <w:right w:val="single" w:sz="4" w:space="0" w:color="000000"/>
            </w:tcBorders>
            <w:shd w:val="clear" w:color="auto" w:fill="auto"/>
            <w:noWrap/>
            <w:vAlign w:val="bottom"/>
            <w:hideMark/>
          </w:tcPr>
          <w:p w14:paraId="0EED62F6" w14:textId="77777777" w:rsidR="009B5FC8" w:rsidRPr="00672CAD" w:rsidRDefault="009B5FC8">
            <w:pPr>
              <w:spacing w:line="360" w:lineRule="auto"/>
              <w:rPr>
                <w:rFonts w:ascii="Times New Roman" w:eastAsia="Times New Roman" w:hAnsi="Times New Roman" w:cs="Times New Roman"/>
                <w:b/>
                <w:bCs/>
                <w:color w:val="000000"/>
              </w:rPr>
              <w:pPrChange w:id="680" w:author="Amanpreet Kaur" w:date="2025-01-23T10:44:00Z" w16du:dateUtc="2025-01-23T16:44:00Z">
                <w:pPr/>
              </w:pPrChange>
            </w:pPr>
            <w:r w:rsidRPr="00672CAD">
              <w:rPr>
                <w:rFonts w:ascii="Times New Roman" w:eastAsia="Times New Roman" w:hAnsi="Times New Roman" w:cs="Times New Roman"/>
                <w:b/>
                <w:bCs/>
                <w:color w:val="000000"/>
              </w:rPr>
              <w:t>Estimate</w:t>
            </w:r>
          </w:p>
        </w:tc>
        <w:tc>
          <w:tcPr>
            <w:tcW w:w="1013" w:type="dxa"/>
            <w:tcBorders>
              <w:top w:val="single" w:sz="4" w:space="0" w:color="000000"/>
              <w:left w:val="nil"/>
              <w:bottom w:val="single" w:sz="4" w:space="0" w:color="000000"/>
              <w:right w:val="single" w:sz="4" w:space="0" w:color="000000"/>
            </w:tcBorders>
            <w:shd w:val="clear" w:color="auto" w:fill="auto"/>
            <w:noWrap/>
            <w:vAlign w:val="bottom"/>
            <w:hideMark/>
          </w:tcPr>
          <w:p w14:paraId="43FA3A6E" w14:textId="77777777" w:rsidR="009B5FC8" w:rsidRPr="00672CAD" w:rsidRDefault="009B5FC8">
            <w:pPr>
              <w:spacing w:line="360" w:lineRule="auto"/>
              <w:rPr>
                <w:rFonts w:ascii="Times New Roman" w:eastAsia="Times New Roman" w:hAnsi="Times New Roman" w:cs="Times New Roman"/>
                <w:b/>
                <w:bCs/>
                <w:color w:val="000000"/>
              </w:rPr>
              <w:pPrChange w:id="681" w:author="Amanpreet Kaur" w:date="2025-01-23T10:44:00Z" w16du:dateUtc="2025-01-23T16:44:00Z">
                <w:pPr/>
              </w:pPrChange>
            </w:pPr>
            <w:r w:rsidRPr="00672CAD">
              <w:rPr>
                <w:rFonts w:ascii="Times New Roman" w:eastAsia="Times New Roman" w:hAnsi="Times New Roman" w:cs="Times New Roman"/>
                <w:b/>
                <w:bCs/>
                <w:color w:val="000000"/>
              </w:rPr>
              <w:t>Std. Error</w:t>
            </w:r>
          </w:p>
        </w:tc>
        <w:tc>
          <w:tcPr>
            <w:tcW w:w="976" w:type="dxa"/>
            <w:tcBorders>
              <w:top w:val="single" w:sz="4" w:space="0" w:color="000000"/>
              <w:left w:val="nil"/>
              <w:bottom w:val="single" w:sz="4" w:space="0" w:color="000000"/>
              <w:right w:val="single" w:sz="4" w:space="0" w:color="000000"/>
            </w:tcBorders>
            <w:shd w:val="clear" w:color="auto" w:fill="auto"/>
            <w:noWrap/>
            <w:vAlign w:val="bottom"/>
            <w:hideMark/>
          </w:tcPr>
          <w:p w14:paraId="71A0573D" w14:textId="3EAE7C65" w:rsidR="009B5FC8" w:rsidRPr="00672CAD" w:rsidRDefault="009B5FC8">
            <w:pPr>
              <w:spacing w:line="360" w:lineRule="auto"/>
              <w:rPr>
                <w:rFonts w:ascii="Times New Roman" w:eastAsia="Times New Roman" w:hAnsi="Times New Roman" w:cs="Times New Roman"/>
                <w:b/>
                <w:bCs/>
                <w:color w:val="000000"/>
              </w:rPr>
              <w:pPrChange w:id="682" w:author="Amanpreet Kaur" w:date="2025-01-23T10:44:00Z" w16du:dateUtc="2025-01-23T16:44:00Z">
                <w:pPr/>
              </w:pPrChange>
            </w:pPr>
            <w:r w:rsidRPr="00672CAD">
              <w:rPr>
                <w:rFonts w:ascii="Times New Roman" w:eastAsia="Times New Roman" w:hAnsi="Times New Roman" w:cs="Times New Roman"/>
                <w:b/>
                <w:bCs/>
                <w:color w:val="000000"/>
              </w:rPr>
              <w:t>z</w:t>
            </w:r>
            <w:r w:rsidR="00000F7A">
              <w:rPr>
                <w:rFonts w:ascii="Times New Roman" w:eastAsia="Times New Roman" w:hAnsi="Times New Roman" w:cs="Times New Roman"/>
                <w:b/>
                <w:bCs/>
                <w:color w:val="000000"/>
              </w:rPr>
              <w:t>-</w:t>
            </w:r>
            <w:r w:rsidRPr="00672CAD">
              <w:rPr>
                <w:rFonts w:ascii="Times New Roman" w:eastAsia="Times New Roman" w:hAnsi="Times New Roman" w:cs="Times New Roman"/>
                <w:b/>
                <w:bCs/>
                <w:color w:val="000000"/>
              </w:rPr>
              <w:t>value</w:t>
            </w:r>
          </w:p>
        </w:tc>
        <w:tc>
          <w:tcPr>
            <w:tcW w:w="976" w:type="dxa"/>
            <w:tcBorders>
              <w:top w:val="single" w:sz="4" w:space="0" w:color="000000"/>
              <w:left w:val="nil"/>
              <w:bottom w:val="single" w:sz="4" w:space="0" w:color="000000"/>
              <w:right w:val="single" w:sz="4" w:space="0" w:color="000000"/>
            </w:tcBorders>
            <w:shd w:val="clear" w:color="auto" w:fill="auto"/>
            <w:noWrap/>
            <w:vAlign w:val="bottom"/>
            <w:hideMark/>
          </w:tcPr>
          <w:p w14:paraId="2F3FB1BA" w14:textId="77777777" w:rsidR="009B5FC8" w:rsidRPr="00672CAD" w:rsidRDefault="009B5FC8">
            <w:pPr>
              <w:spacing w:line="360" w:lineRule="auto"/>
              <w:rPr>
                <w:rFonts w:ascii="Times New Roman" w:eastAsia="Times New Roman" w:hAnsi="Times New Roman" w:cs="Times New Roman"/>
                <w:b/>
                <w:bCs/>
                <w:color w:val="000000"/>
              </w:rPr>
              <w:pPrChange w:id="683" w:author="Amanpreet Kaur" w:date="2025-01-23T10:44:00Z" w16du:dateUtc="2025-01-23T16:44:00Z">
                <w:pPr/>
              </w:pPrChange>
            </w:pPr>
            <w:proofErr w:type="spellStart"/>
            <w:r w:rsidRPr="00672CAD">
              <w:rPr>
                <w:rFonts w:ascii="Times New Roman" w:eastAsia="Times New Roman" w:hAnsi="Times New Roman" w:cs="Times New Roman"/>
                <w:b/>
                <w:bCs/>
                <w:color w:val="000000"/>
              </w:rPr>
              <w:t>Pr</w:t>
            </w:r>
            <w:proofErr w:type="spellEnd"/>
            <w:r w:rsidRPr="00672CAD">
              <w:rPr>
                <w:rFonts w:ascii="Times New Roman" w:eastAsia="Times New Roman" w:hAnsi="Times New Roman" w:cs="Times New Roman"/>
                <w:b/>
                <w:bCs/>
                <w:color w:val="000000"/>
              </w:rPr>
              <w:t>(&gt;|z|)</w:t>
            </w:r>
          </w:p>
        </w:tc>
      </w:tr>
      <w:tr w:rsidR="009B5FC8" w:rsidRPr="00672CAD" w14:paraId="17AB430F" w14:textId="77777777" w:rsidTr="00B331A1">
        <w:trPr>
          <w:trHeight w:val="360"/>
        </w:trPr>
        <w:tc>
          <w:tcPr>
            <w:tcW w:w="5125" w:type="dxa"/>
            <w:tcBorders>
              <w:top w:val="nil"/>
              <w:left w:val="single" w:sz="4" w:space="0" w:color="000000"/>
              <w:bottom w:val="single" w:sz="4" w:space="0" w:color="000000"/>
              <w:right w:val="single" w:sz="4" w:space="0" w:color="000000"/>
            </w:tcBorders>
            <w:shd w:val="clear" w:color="auto" w:fill="auto"/>
            <w:noWrap/>
            <w:vAlign w:val="bottom"/>
            <w:hideMark/>
          </w:tcPr>
          <w:p w14:paraId="30800DAA" w14:textId="77777777" w:rsidR="009B5FC8" w:rsidRPr="00672CAD" w:rsidRDefault="009B5FC8">
            <w:pPr>
              <w:spacing w:line="360" w:lineRule="auto"/>
              <w:rPr>
                <w:rFonts w:ascii="Times New Roman" w:eastAsia="Times New Roman" w:hAnsi="Times New Roman" w:cs="Times New Roman"/>
                <w:color w:val="000000"/>
              </w:rPr>
              <w:pPrChange w:id="684" w:author="Amanpreet Kaur" w:date="2025-01-23T10:44:00Z" w16du:dateUtc="2025-01-23T16:44:00Z">
                <w:pPr/>
              </w:pPrChange>
            </w:pPr>
            <w:r w:rsidRPr="00672CAD">
              <w:rPr>
                <w:rFonts w:ascii="Times New Roman" w:eastAsia="Times New Roman" w:hAnsi="Times New Roman" w:cs="Times New Roman"/>
                <w:color w:val="000000"/>
              </w:rPr>
              <w:t>Standard deviation of Wind Direction at 10 Meters</w:t>
            </w:r>
          </w:p>
        </w:tc>
        <w:tc>
          <w:tcPr>
            <w:tcW w:w="1260" w:type="dxa"/>
            <w:tcBorders>
              <w:top w:val="nil"/>
              <w:left w:val="nil"/>
              <w:bottom w:val="single" w:sz="4" w:space="0" w:color="000000"/>
              <w:right w:val="single" w:sz="4" w:space="0" w:color="000000"/>
            </w:tcBorders>
            <w:shd w:val="clear" w:color="auto" w:fill="auto"/>
            <w:noWrap/>
            <w:vAlign w:val="bottom"/>
            <w:hideMark/>
          </w:tcPr>
          <w:p w14:paraId="3B990568" w14:textId="77777777" w:rsidR="009B5FC8" w:rsidRPr="00672CAD" w:rsidRDefault="009B5FC8">
            <w:pPr>
              <w:spacing w:line="360" w:lineRule="auto"/>
              <w:jc w:val="right"/>
              <w:rPr>
                <w:rFonts w:ascii="Times New Roman" w:eastAsia="Times New Roman" w:hAnsi="Times New Roman" w:cs="Times New Roman"/>
                <w:color w:val="000000"/>
              </w:rPr>
              <w:pPrChange w:id="685" w:author="Amanpreet Kaur" w:date="2025-01-23T10:44:00Z" w16du:dateUtc="2025-01-23T16:44:00Z">
                <w:pPr>
                  <w:jc w:val="right"/>
                </w:pPr>
              </w:pPrChange>
            </w:pPr>
            <w:r w:rsidRPr="00672CAD">
              <w:rPr>
                <w:rFonts w:ascii="Times New Roman" w:eastAsia="Times New Roman" w:hAnsi="Times New Roman" w:cs="Times New Roman"/>
                <w:color w:val="000000"/>
              </w:rPr>
              <w:t>0.03934</w:t>
            </w:r>
          </w:p>
        </w:tc>
        <w:tc>
          <w:tcPr>
            <w:tcW w:w="1013" w:type="dxa"/>
            <w:tcBorders>
              <w:top w:val="nil"/>
              <w:left w:val="nil"/>
              <w:bottom w:val="single" w:sz="4" w:space="0" w:color="000000"/>
              <w:right w:val="single" w:sz="4" w:space="0" w:color="000000"/>
            </w:tcBorders>
            <w:shd w:val="clear" w:color="auto" w:fill="auto"/>
            <w:noWrap/>
            <w:vAlign w:val="bottom"/>
            <w:hideMark/>
          </w:tcPr>
          <w:p w14:paraId="787127AB" w14:textId="77777777" w:rsidR="009B5FC8" w:rsidRPr="00672CAD" w:rsidRDefault="009B5FC8">
            <w:pPr>
              <w:spacing w:line="360" w:lineRule="auto"/>
              <w:jc w:val="right"/>
              <w:rPr>
                <w:rFonts w:ascii="Times New Roman" w:eastAsia="Times New Roman" w:hAnsi="Times New Roman" w:cs="Times New Roman"/>
                <w:color w:val="000000"/>
              </w:rPr>
              <w:pPrChange w:id="686" w:author="Amanpreet Kaur" w:date="2025-01-23T10:44:00Z" w16du:dateUtc="2025-01-23T16:44:00Z">
                <w:pPr>
                  <w:jc w:val="right"/>
                </w:pPr>
              </w:pPrChange>
            </w:pPr>
            <w:r w:rsidRPr="00672CAD">
              <w:rPr>
                <w:rFonts w:ascii="Times New Roman" w:eastAsia="Times New Roman" w:hAnsi="Times New Roman" w:cs="Times New Roman"/>
                <w:color w:val="000000"/>
              </w:rPr>
              <w:t>0.01885</w:t>
            </w:r>
          </w:p>
        </w:tc>
        <w:tc>
          <w:tcPr>
            <w:tcW w:w="976" w:type="dxa"/>
            <w:tcBorders>
              <w:top w:val="nil"/>
              <w:left w:val="nil"/>
              <w:bottom w:val="single" w:sz="4" w:space="0" w:color="000000"/>
              <w:right w:val="single" w:sz="4" w:space="0" w:color="000000"/>
            </w:tcBorders>
            <w:shd w:val="clear" w:color="auto" w:fill="auto"/>
            <w:noWrap/>
            <w:vAlign w:val="bottom"/>
            <w:hideMark/>
          </w:tcPr>
          <w:p w14:paraId="280BB080" w14:textId="77777777" w:rsidR="009B5FC8" w:rsidRPr="00672CAD" w:rsidRDefault="009B5FC8">
            <w:pPr>
              <w:spacing w:line="360" w:lineRule="auto"/>
              <w:jc w:val="right"/>
              <w:rPr>
                <w:rFonts w:ascii="Times New Roman" w:eastAsia="Times New Roman" w:hAnsi="Times New Roman" w:cs="Times New Roman"/>
                <w:color w:val="000000"/>
              </w:rPr>
              <w:pPrChange w:id="687" w:author="Amanpreet Kaur" w:date="2025-01-23T10:44:00Z" w16du:dateUtc="2025-01-23T16:44:00Z">
                <w:pPr>
                  <w:jc w:val="right"/>
                </w:pPr>
              </w:pPrChange>
            </w:pPr>
            <w:r w:rsidRPr="00672CAD">
              <w:rPr>
                <w:rFonts w:ascii="Times New Roman" w:eastAsia="Times New Roman" w:hAnsi="Times New Roman" w:cs="Times New Roman"/>
                <w:color w:val="000000"/>
              </w:rPr>
              <w:t>2.087</w:t>
            </w:r>
          </w:p>
        </w:tc>
        <w:tc>
          <w:tcPr>
            <w:tcW w:w="976" w:type="dxa"/>
            <w:tcBorders>
              <w:top w:val="nil"/>
              <w:left w:val="nil"/>
              <w:bottom w:val="single" w:sz="4" w:space="0" w:color="000000"/>
              <w:right w:val="single" w:sz="4" w:space="0" w:color="000000"/>
            </w:tcBorders>
            <w:shd w:val="clear" w:color="auto" w:fill="auto"/>
            <w:noWrap/>
            <w:vAlign w:val="bottom"/>
            <w:hideMark/>
          </w:tcPr>
          <w:p w14:paraId="637EEF32" w14:textId="77777777" w:rsidR="009B5FC8" w:rsidRPr="00672CAD" w:rsidRDefault="009B5FC8">
            <w:pPr>
              <w:spacing w:line="360" w:lineRule="auto"/>
              <w:jc w:val="right"/>
              <w:rPr>
                <w:rFonts w:ascii="Times New Roman" w:eastAsia="Times New Roman" w:hAnsi="Times New Roman" w:cs="Times New Roman"/>
                <w:color w:val="000000"/>
              </w:rPr>
              <w:pPrChange w:id="688" w:author="Amanpreet Kaur" w:date="2025-01-23T10:44:00Z" w16du:dateUtc="2025-01-23T16:44:00Z">
                <w:pPr>
                  <w:jc w:val="right"/>
                </w:pPr>
              </w:pPrChange>
            </w:pPr>
            <w:r w:rsidRPr="00672CAD">
              <w:rPr>
                <w:rFonts w:ascii="Times New Roman" w:eastAsia="Times New Roman" w:hAnsi="Times New Roman" w:cs="Times New Roman"/>
                <w:color w:val="000000"/>
              </w:rPr>
              <w:t>0.0368</w:t>
            </w:r>
          </w:p>
        </w:tc>
      </w:tr>
      <w:tr w:rsidR="009B5FC8" w:rsidRPr="00672CAD" w14:paraId="0704FCEE" w14:textId="77777777" w:rsidTr="00B331A1">
        <w:trPr>
          <w:trHeight w:val="360"/>
        </w:trPr>
        <w:tc>
          <w:tcPr>
            <w:tcW w:w="5125" w:type="dxa"/>
            <w:tcBorders>
              <w:top w:val="nil"/>
              <w:left w:val="single" w:sz="4" w:space="0" w:color="000000"/>
              <w:bottom w:val="single" w:sz="4" w:space="0" w:color="000000"/>
              <w:right w:val="single" w:sz="4" w:space="0" w:color="000000"/>
            </w:tcBorders>
            <w:shd w:val="clear" w:color="auto" w:fill="auto"/>
            <w:noWrap/>
            <w:vAlign w:val="bottom"/>
            <w:hideMark/>
          </w:tcPr>
          <w:p w14:paraId="20384D86" w14:textId="77777777" w:rsidR="009B5FC8" w:rsidRPr="00672CAD" w:rsidRDefault="009B5FC8">
            <w:pPr>
              <w:spacing w:line="360" w:lineRule="auto"/>
              <w:rPr>
                <w:rFonts w:ascii="Times New Roman" w:eastAsia="Times New Roman" w:hAnsi="Times New Roman" w:cs="Times New Roman"/>
                <w:color w:val="000000"/>
              </w:rPr>
              <w:pPrChange w:id="689" w:author="Amanpreet Kaur" w:date="2025-01-23T10:44:00Z" w16du:dateUtc="2025-01-23T16:44:00Z">
                <w:pPr/>
              </w:pPrChange>
            </w:pPr>
            <w:r w:rsidRPr="00672CAD">
              <w:rPr>
                <w:rFonts w:ascii="Times New Roman" w:eastAsia="Times New Roman" w:hAnsi="Times New Roman" w:cs="Times New Roman"/>
                <w:color w:val="000000"/>
              </w:rPr>
              <w:t>Skewness of Surface Pressure</w:t>
            </w:r>
          </w:p>
        </w:tc>
        <w:tc>
          <w:tcPr>
            <w:tcW w:w="1260" w:type="dxa"/>
            <w:tcBorders>
              <w:top w:val="nil"/>
              <w:left w:val="nil"/>
              <w:bottom w:val="single" w:sz="4" w:space="0" w:color="000000"/>
              <w:right w:val="single" w:sz="4" w:space="0" w:color="000000"/>
            </w:tcBorders>
            <w:shd w:val="clear" w:color="auto" w:fill="auto"/>
            <w:noWrap/>
            <w:vAlign w:val="bottom"/>
            <w:hideMark/>
          </w:tcPr>
          <w:p w14:paraId="2B02D490" w14:textId="77777777" w:rsidR="009B5FC8" w:rsidRPr="00672CAD" w:rsidRDefault="009B5FC8">
            <w:pPr>
              <w:spacing w:line="360" w:lineRule="auto"/>
              <w:jc w:val="right"/>
              <w:rPr>
                <w:rFonts w:ascii="Times New Roman" w:eastAsia="Times New Roman" w:hAnsi="Times New Roman" w:cs="Times New Roman"/>
                <w:color w:val="000000"/>
              </w:rPr>
              <w:pPrChange w:id="690" w:author="Amanpreet Kaur" w:date="2025-01-23T10:44:00Z" w16du:dateUtc="2025-01-23T16:44:00Z">
                <w:pPr>
                  <w:jc w:val="right"/>
                </w:pPr>
              </w:pPrChange>
            </w:pPr>
            <w:r w:rsidRPr="00672CAD">
              <w:rPr>
                <w:rFonts w:ascii="Times New Roman" w:eastAsia="Times New Roman" w:hAnsi="Times New Roman" w:cs="Times New Roman"/>
                <w:color w:val="000000"/>
              </w:rPr>
              <w:t>-1.70069</w:t>
            </w:r>
          </w:p>
        </w:tc>
        <w:tc>
          <w:tcPr>
            <w:tcW w:w="1013" w:type="dxa"/>
            <w:tcBorders>
              <w:top w:val="nil"/>
              <w:left w:val="nil"/>
              <w:bottom w:val="single" w:sz="4" w:space="0" w:color="000000"/>
              <w:right w:val="single" w:sz="4" w:space="0" w:color="000000"/>
            </w:tcBorders>
            <w:shd w:val="clear" w:color="auto" w:fill="auto"/>
            <w:noWrap/>
            <w:vAlign w:val="bottom"/>
            <w:hideMark/>
          </w:tcPr>
          <w:p w14:paraId="26A16BB6" w14:textId="77777777" w:rsidR="009B5FC8" w:rsidRPr="00672CAD" w:rsidRDefault="009B5FC8">
            <w:pPr>
              <w:spacing w:line="360" w:lineRule="auto"/>
              <w:jc w:val="right"/>
              <w:rPr>
                <w:rFonts w:ascii="Times New Roman" w:eastAsia="Times New Roman" w:hAnsi="Times New Roman" w:cs="Times New Roman"/>
                <w:color w:val="000000"/>
              </w:rPr>
              <w:pPrChange w:id="691" w:author="Amanpreet Kaur" w:date="2025-01-23T10:44:00Z" w16du:dateUtc="2025-01-23T16:44:00Z">
                <w:pPr>
                  <w:jc w:val="right"/>
                </w:pPr>
              </w:pPrChange>
            </w:pPr>
            <w:r w:rsidRPr="00672CAD">
              <w:rPr>
                <w:rFonts w:ascii="Times New Roman" w:eastAsia="Times New Roman" w:hAnsi="Times New Roman" w:cs="Times New Roman"/>
                <w:color w:val="000000"/>
              </w:rPr>
              <w:t>0.52146</w:t>
            </w:r>
          </w:p>
        </w:tc>
        <w:tc>
          <w:tcPr>
            <w:tcW w:w="976" w:type="dxa"/>
            <w:tcBorders>
              <w:top w:val="nil"/>
              <w:left w:val="nil"/>
              <w:bottom w:val="single" w:sz="4" w:space="0" w:color="000000"/>
              <w:right w:val="single" w:sz="4" w:space="0" w:color="000000"/>
            </w:tcBorders>
            <w:shd w:val="clear" w:color="auto" w:fill="auto"/>
            <w:noWrap/>
            <w:vAlign w:val="bottom"/>
            <w:hideMark/>
          </w:tcPr>
          <w:p w14:paraId="19ADDEF7" w14:textId="77777777" w:rsidR="009B5FC8" w:rsidRPr="00672CAD" w:rsidRDefault="009B5FC8">
            <w:pPr>
              <w:spacing w:line="360" w:lineRule="auto"/>
              <w:jc w:val="right"/>
              <w:rPr>
                <w:rFonts w:ascii="Times New Roman" w:eastAsia="Times New Roman" w:hAnsi="Times New Roman" w:cs="Times New Roman"/>
                <w:color w:val="000000"/>
              </w:rPr>
              <w:pPrChange w:id="692" w:author="Amanpreet Kaur" w:date="2025-01-23T10:44:00Z" w16du:dateUtc="2025-01-23T16:44:00Z">
                <w:pPr>
                  <w:jc w:val="right"/>
                </w:pPr>
              </w:pPrChange>
            </w:pPr>
            <w:r w:rsidRPr="00672CAD">
              <w:rPr>
                <w:rFonts w:ascii="Times New Roman" w:eastAsia="Times New Roman" w:hAnsi="Times New Roman" w:cs="Times New Roman"/>
                <w:color w:val="000000"/>
              </w:rPr>
              <w:t>-3.261</w:t>
            </w:r>
          </w:p>
        </w:tc>
        <w:tc>
          <w:tcPr>
            <w:tcW w:w="976" w:type="dxa"/>
            <w:tcBorders>
              <w:top w:val="nil"/>
              <w:left w:val="nil"/>
              <w:bottom w:val="single" w:sz="4" w:space="0" w:color="000000"/>
              <w:right w:val="single" w:sz="4" w:space="0" w:color="000000"/>
            </w:tcBorders>
            <w:shd w:val="clear" w:color="auto" w:fill="auto"/>
            <w:noWrap/>
            <w:vAlign w:val="bottom"/>
            <w:hideMark/>
          </w:tcPr>
          <w:p w14:paraId="3E4F65E6" w14:textId="77777777" w:rsidR="009B5FC8" w:rsidRPr="00672CAD" w:rsidRDefault="009B5FC8">
            <w:pPr>
              <w:spacing w:line="360" w:lineRule="auto"/>
              <w:jc w:val="right"/>
              <w:rPr>
                <w:rFonts w:ascii="Times New Roman" w:eastAsia="Times New Roman" w:hAnsi="Times New Roman" w:cs="Times New Roman"/>
                <w:color w:val="000000"/>
              </w:rPr>
              <w:pPrChange w:id="693" w:author="Amanpreet Kaur" w:date="2025-01-23T10:44:00Z" w16du:dateUtc="2025-01-23T16:44:00Z">
                <w:pPr>
                  <w:jc w:val="right"/>
                </w:pPr>
              </w:pPrChange>
            </w:pPr>
            <w:r w:rsidRPr="00672CAD">
              <w:rPr>
                <w:rFonts w:ascii="Times New Roman" w:eastAsia="Times New Roman" w:hAnsi="Times New Roman" w:cs="Times New Roman"/>
                <w:color w:val="000000"/>
              </w:rPr>
              <w:t>0.0011</w:t>
            </w:r>
          </w:p>
        </w:tc>
      </w:tr>
      <w:tr w:rsidR="009B5FC8" w:rsidRPr="00672CAD" w14:paraId="0ED088E9" w14:textId="77777777" w:rsidTr="00B331A1">
        <w:trPr>
          <w:trHeight w:val="360"/>
        </w:trPr>
        <w:tc>
          <w:tcPr>
            <w:tcW w:w="5125" w:type="dxa"/>
            <w:tcBorders>
              <w:top w:val="nil"/>
              <w:left w:val="single" w:sz="4" w:space="0" w:color="000000"/>
              <w:bottom w:val="single" w:sz="4" w:space="0" w:color="000000"/>
              <w:right w:val="single" w:sz="4" w:space="0" w:color="000000"/>
            </w:tcBorders>
            <w:shd w:val="clear" w:color="auto" w:fill="auto"/>
            <w:noWrap/>
            <w:vAlign w:val="bottom"/>
            <w:hideMark/>
          </w:tcPr>
          <w:p w14:paraId="6567D7CD" w14:textId="77777777" w:rsidR="009B5FC8" w:rsidRPr="00672CAD" w:rsidRDefault="009B5FC8">
            <w:pPr>
              <w:spacing w:line="360" w:lineRule="auto"/>
              <w:rPr>
                <w:rFonts w:ascii="Times New Roman" w:eastAsia="Times New Roman" w:hAnsi="Times New Roman" w:cs="Times New Roman"/>
                <w:color w:val="000000"/>
              </w:rPr>
              <w:pPrChange w:id="694" w:author="Amanpreet Kaur" w:date="2025-01-23T10:44:00Z" w16du:dateUtc="2025-01-23T16:44:00Z">
                <w:pPr/>
              </w:pPrChange>
            </w:pPr>
            <w:r w:rsidRPr="00672CAD">
              <w:rPr>
                <w:rFonts w:ascii="Times New Roman" w:eastAsia="Times New Roman" w:hAnsi="Times New Roman" w:cs="Times New Roman"/>
                <w:color w:val="000000"/>
              </w:rPr>
              <w:t>Kurtosis of Relative humidity at 2 Meters (%)</w:t>
            </w:r>
          </w:p>
        </w:tc>
        <w:tc>
          <w:tcPr>
            <w:tcW w:w="1260" w:type="dxa"/>
            <w:tcBorders>
              <w:top w:val="nil"/>
              <w:left w:val="nil"/>
              <w:bottom w:val="single" w:sz="4" w:space="0" w:color="000000"/>
              <w:right w:val="single" w:sz="4" w:space="0" w:color="000000"/>
            </w:tcBorders>
            <w:shd w:val="clear" w:color="auto" w:fill="auto"/>
            <w:noWrap/>
            <w:vAlign w:val="bottom"/>
            <w:hideMark/>
          </w:tcPr>
          <w:p w14:paraId="5BCECD28" w14:textId="77777777" w:rsidR="009B5FC8" w:rsidRPr="00672CAD" w:rsidRDefault="009B5FC8">
            <w:pPr>
              <w:spacing w:line="360" w:lineRule="auto"/>
              <w:jc w:val="right"/>
              <w:rPr>
                <w:rFonts w:ascii="Times New Roman" w:eastAsia="Times New Roman" w:hAnsi="Times New Roman" w:cs="Times New Roman"/>
                <w:color w:val="000000"/>
              </w:rPr>
              <w:pPrChange w:id="695" w:author="Amanpreet Kaur" w:date="2025-01-23T10:44:00Z" w16du:dateUtc="2025-01-23T16:44:00Z">
                <w:pPr>
                  <w:jc w:val="right"/>
                </w:pPr>
              </w:pPrChange>
            </w:pPr>
            <w:r w:rsidRPr="00672CAD">
              <w:rPr>
                <w:rFonts w:ascii="Times New Roman" w:eastAsia="Times New Roman" w:hAnsi="Times New Roman" w:cs="Times New Roman"/>
                <w:color w:val="000000"/>
              </w:rPr>
              <w:t>-0.66357</w:t>
            </w:r>
          </w:p>
        </w:tc>
        <w:tc>
          <w:tcPr>
            <w:tcW w:w="1013" w:type="dxa"/>
            <w:tcBorders>
              <w:top w:val="nil"/>
              <w:left w:val="nil"/>
              <w:bottom w:val="single" w:sz="4" w:space="0" w:color="000000"/>
              <w:right w:val="single" w:sz="4" w:space="0" w:color="000000"/>
            </w:tcBorders>
            <w:shd w:val="clear" w:color="auto" w:fill="auto"/>
            <w:noWrap/>
            <w:vAlign w:val="bottom"/>
            <w:hideMark/>
          </w:tcPr>
          <w:p w14:paraId="27A150C6" w14:textId="77777777" w:rsidR="009B5FC8" w:rsidRPr="00672CAD" w:rsidRDefault="009B5FC8">
            <w:pPr>
              <w:spacing w:line="360" w:lineRule="auto"/>
              <w:jc w:val="right"/>
              <w:rPr>
                <w:rFonts w:ascii="Times New Roman" w:eastAsia="Times New Roman" w:hAnsi="Times New Roman" w:cs="Times New Roman"/>
                <w:color w:val="000000"/>
              </w:rPr>
              <w:pPrChange w:id="696" w:author="Amanpreet Kaur" w:date="2025-01-23T10:44:00Z" w16du:dateUtc="2025-01-23T16:44:00Z">
                <w:pPr>
                  <w:jc w:val="right"/>
                </w:pPr>
              </w:pPrChange>
            </w:pPr>
            <w:r w:rsidRPr="00672CAD">
              <w:rPr>
                <w:rFonts w:ascii="Times New Roman" w:eastAsia="Times New Roman" w:hAnsi="Times New Roman" w:cs="Times New Roman"/>
                <w:color w:val="000000"/>
              </w:rPr>
              <w:t>0.26293</w:t>
            </w:r>
          </w:p>
        </w:tc>
        <w:tc>
          <w:tcPr>
            <w:tcW w:w="976" w:type="dxa"/>
            <w:tcBorders>
              <w:top w:val="nil"/>
              <w:left w:val="nil"/>
              <w:bottom w:val="single" w:sz="4" w:space="0" w:color="000000"/>
              <w:right w:val="single" w:sz="4" w:space="0" w:color="000000"/>
            </w:tcBorders>
            <w:shd w:val="clear" w:color="auto" w:fill="auto"/>
            <w:noWrap/>
            <w:vAlign w:val="bottom"/>
            <w:hideMark/>
          </w:tcPr>
          <w:p w14:paraId="72A47C37" w14:textId="77777777" w:rsidR="009B5FC8" w:rsidRPr="00672CAD" w:rsidRDefault="009B5FC8">
            <w:pPr>
              <w:spacing w:line="360" w:lineRule="auto"/>
              <w:jc w:val="right"/>
              <w:rPr>
                <w:rFonts w:ascii="Times New Roman" w:eastAsia="Times New Roman" w:hAnsi="Times New Roman" w:cs="Times New Roman"/>
                <w:color w:val="000000"/>
              </w:rPr>
              <w:pPrChange w:id="697" w:author="Amanpreet Kaur" w:date="2025-01-23T10:44:00Z" w16du:dateUtc="2025-01-23T16:44:00Z">
                <w:pPr>
                  <w:jc w:val="right"/>
                </w:pPr>
              </w:pPrChange>
            </w:pPr>
            <w:r w:rsidRPr="00672CAD">
              <w:rPr>
                <w:rFonts w:ascii="Times New Roman" w:eastAsia="Times New Roman" w:hAnsi="Times New Roman" w:cs="Times New Roman"/>
                <w:color w:val="000000"/>
              </w:rPr>
              <w:t>-2.524</w:t>
            </w:r>
          </w:p>
        </w:tc>
        <w:tc>
          <w:tcPr>
            <w:tcW w:w="976" w:type="dxa"/>
            <w:tcBorders>
              <w:top w:val="nil"/>
              <w:left w:val="nil"/>
              <w:bottom w:val="single" w:sz="4" w:space="0" w:color="000000"/>
              <w:right w:val="single" w:sz="4" w:space="0" w:color="000000"/>
            </w:tcBorders>
            <w:shd w:val="clear" w:color="auto" w:fill="auto"/>
            <w:noWrap/>
            <w:vAlign w:val="bottom"/>
            <w:hideMark/>
          </w:tcPr>
          <w:p w14:paraId="2B3E4457" w14:textId="77777777" w:rsidR="009B5FC8" w:rsidRPr="00672CAD" w:rsidRDefault="009B5FC8">
            <w:pPr>
              <w:spacing w:line="360" w:lineRule="auto"/>
              <w:jc w:val="right"/>
              <w:rPr>
                <w:rFonts w:ascii="Times New Roman" w:eastAsia="Times New Roman" w:hAnsi="Times New Roman" w:cs="Times New Roman"/>
                <w:color w:val="000000"/>
              </w:rPr>
              <w:pPrChange w:id="698" w:author="Amanpreet Kaur" w:date="2025-01-23T10:44:00Z" w16du:dateUtc="2025-01-23T16:44:00Z">
                <w:pPr>
                  <w:jc w:val="right"/>
                </w:pPr>
              </w:pPrChange>
            </w:pPr>
            <w:r w:rsidRPr="00672CAD">
              <w:rPr>
                <w:rFonts w:ascii="Times New Roman" w:eastAsia="Times New Roman" w:hAnsi="Times New Roman" w:cs="Times New Roman"/>
                <w:color w:val="000000"/>
              </w:rPr>
              <w:t>0.0116</w:t>
            </w:r>
          </w:p>
        </w:tc>
      </w:tr>
    </w:tbl>
    <w:p w14:paraId="7845F14E" w14:textId="77777777" w:rsidR="00836ACD" w:rsidRPr="00050335" w:rsidRDefault="00836ACD">
      <w:pPr>
        <w:spacing w:line="360" w:lineRule="auto"/>
        <w:rPr>
          <w:rFonts w:ascii="Times New Roman" w:hAnsi="Times New Roman" w:cs="Times New Roman"/>
          <w:color w:val="000000"/>
          <w:sz w:val="20"/>
          <w:szCs w:val="20"/>
        </w:rPr>
        <w:pPrChange w:id="699" w:author="Amanpreet Kaur" w:date="2025-01-23T10:44:00Z" w16du:dateUtc="2025-01-23T16:44:00Z">
          <w:pPr>
            <w:spacing w:line="480" w:lineRule="auto"/>
          </w:pPr>
        </w:pPrChange>
      </w:pPr>
    </w:p>
    <w:p w14:paraId="34FCE6A3" w14:textId="3352D63F" w:rsidR="006C62F6" w:rsidRPr="00F10513" w:rsidRDefault="006C62F6">
      <w:pPr>
        <w:spacing w:line="360" w:lineRule="auto"/>
        <w:jc w:val="both"/>
        <w:rPr>
          <w:rFonts w:ascii="Times New Roman" w:hAnsi="Times New Roman" w:cs="Times New Roman"/>
          <w:b/>
          <w:bCs/>
        </w:rPr>
        <w:pPrChange w:id="700" w:author="Amanpreet Kaur" w:date="2025-01-23T10:44:00Z" w16du:dateUtc="2025-01-23T16:44:00Z">
          <w:pPr>
            <w:spacing w:line="480" w:lineRule="auto"/>
            <w:jc w:val="both"/>
          </w:pPr>
        </w:pPrChange>
      </w:pPr>
      <w:r w:rsidRPr="00F10513">
        <w:rPr>
          <w:rFonts w:ascii="Times New Roman" w:hAnsi="Times New Roman" w:cs="Times New Roman"/>
          <w:b/>
          <w:bCs/>
        </w:rPr>
        <w:t>Pathogen heterogeneity and variable fitness levels influence disease dynamics.</w:t>
      </w:r>
    </w:p>
    <w:p w14:paraId="26B66D69" w14:textId="68965C28" w:rsidR="00CC6DB9" w:rsidRDefault="00B52CA9">
      <w:pPr>
        <w:spacing w:line="360" w:lineRule="auto"/>
        <w:jc w:val="both"/>
        <w:rPr>
          <w:rFonts w:ascii="Times New Roman" w:eastAsia="Times New Roman" w:hAnsi="Times New Roman" w:cs="Times New Roman"/>
        </w:rPr>
        <w:pPrChange w:id="701" w:author="Amanpreet Kaur" w:date="2025-01-23T10:44:00Z" w16du:dateUtc="2025-01-23T16:44:00Z">
          <w:pPr>
            <w:spacing w:line="480" w:lineRule="auto"/>
            <w:jc w:val="both"/>
          </w:pPr>
        </w:pPrChange>
      </w:pPr>
      <w:r w:rsidRPr="00F10513">
        <w:rPr>
          <w:rFonts w:ascii="Times New Roman" w:hAnsi="Times New Roman" w:cs="Times New Roman"/>
          <w:color w:val="000000" w:themeColor="text1"/>
        </w:rPr>
        <w:t>We observed</w:t>
      </w:r>
      <w:r w:rsidR="00AA6739" w:rsidRPr="00F10513">
        <w:rPr>
          <w:rFonts w:ascii="Times New Roman" w:hAnsi="Times New Roman" w:cs="Times New Roman"/>
          <w:color w:val="000000" w:themeColor="text1"/>
        </w:rPr>
        <w:t xml:space="preserve"> differential strain dynamics </w:t>
      </w:r>
      <w:r w:rsidR="30FE24FD" w:rsidRPr="00F10513">
        <w:rPr>
          <w:rFonts w:ascii="Times New Roman" w:hAnsi="Times New Roman" w:cs="Times New Roman"/>
          <w:color w:val="000000" w:themeColor="text1"/>
        </w:rPr>
        <w:t>with spatial and temporal variations</w:t>
      </w:r>
      <w:r w:rsidRPr="00F10513">
        <w:rPr>
          <w:rFonts w:ascii="Times New Roman" w:hAnsi="Times New Roman" w:cs="Times New Roman"/>
          <w:color w:val="000000" w:themeColor="text1"/>
        </w:rPr>
        <w:t xml:space="preserve"> in domina</w:t>
      </w:r>
      <w:r w:rsidR="003B34E8">
        <w:rPr>
          <w:rFonts w:ascii="Times New Roman" w:hAnsi="Times New Roman" w:cs="Times New Roman"/>
          <w:color w:val="000000" w:themeColor="text1"/>
        </w:rPr>
        <w:t>nt</w:t>
      </w:r>
      <w:r w:rsidRPr="00F10513">
        <w:rPr>
          <w:rFonts w:ascii="Times New Roman" w:hAnsi="Times New Roman" w:cs="Times New Roman"/>
          <w:color w:val="000000" w:themeColor="text1"/>
        </w:rPr>
        <w:t xml:space="preserve"> lineages </w:t>
      </w:r>
      <w:r w:rsidR="00874DD5" w:rsidRPr="00F10513">
        <w:rPr>
          <w:rFonts w:ascii="Times New Roman" w:hAnsi="Times New Roman" w:cs="Times New Roman"/>
          <w:color w:val="000000" w:themeColor="text1"/>
        </w:rPr>
        <w:t>(</w:t>
      </w:r>
      <w:r w:rsidR="00374926">
        <w:rPr>
          <w:rFonts w:ascii="Times New Roman" w:hAnsi="Times New Roman" w:cs="Times New Roman"/>
          <w:color w:val="000000" w:themeColor="text1"/>
        </w:rPr>
        <w:t xml:space="preserve">Figure </w:t>
      </w:r>
      <w:ins w:id="702" w:author="Amanpreet Kaur" w:date="2025-01-23T21:00:00Z" w16du:dateUtc="2025-01-24T03:00:00Z">
        <w:r w:rsidR="00B41A3D">
          <w:rPr>
            <w:rFonts w:ascii="Times New Roman" w:hAnsi="Times New Roman" w:cs="Times New Roman"/>
            <w:color w:val="000000" w:themeColor="text1"/>
          </w:rPr>
          <w:t>3</w:t>
        </w:r>
      </w:ins>
      <w:del w:id="703" w:author="Amanpreet Kaur" w:date="2025-01-23T21:00:00Z" w16du:dateUtc="2025-01-24T03:00:00Z">
        <w:r w:rsidR="00874DD5" w:rsidRPr="00F10513" w:rsidDel="00B41A3D">
          <w:rPr>
            <w:rFonts w:ascii="Times New Roman" w:hAnsi="Times New Roman" w:cs="Times New Roman"/>
            <w:color w:val="000000" w:themeColor="text1"/>
          </w:rPr>
          <w:delText>2</w:delText>
        </w:r>
      </w:del>
      <w:r w:rsidR="00BD39C0">
        <w:rPr>
          <w:rFonts w:ascii="Times New Roman" w:hAnsi="Times New Roman" w:cs="Times New Roman"/>
          <w:color w:val="000000" w:themeColor="text1"/>
        </w:rPr>
        <w:t>C</w:t>
      </w:r>
      <w:r w:rsidR="00874DD5" w:rsidRPr="00F10513">
        <w:rPr>
          <w:rFonts w:ascii="Times New Roman" w:hAnsi="Times New Roman" w:cs="Times New Roman"/>
          <w:color w:val="000000" w:themeColor="text1"/>
        </w:rPr>
        <w:t>)</w:t>
      </w:r>
      <w:r w:rsidRPr="00F10513">
        <w:rPr>
          <w:rFonts w:ascii="Times New Roman" w:hAnsi="Times New Roman" w:cs="Times New Roman"/>
          <w:color w:val="000000" w:themeColor="text1"/>
        </w:rPr>
        <w:t xml:space="preserve">. </w:t>
      </w:r>
      <w:r w:rsidRPr="00F10513">
        <w:rPr>
          <w:rFonts w:ascii="Times New Roman" w:hAnsi="Times New Roman" w:cs="Times New Roman"/>
        </w:rPr>
        <w:t xml:space="preserve">The variation in strain dynamics can result </w:t>
      </w:r>
      <w:r w:rsidR="00CE30B8" w:rsidRPr="00F10513">
        <w:rPr>
          <w:rFonts w:ascii="Times New Roman" w:hAnsi="Times New Roman" w:cs="Times New Roman"/>
        </w:rPr>
        <w:t>from</w:t>
      </w:r>
      <w:r w:rsidRPr="00F10513">
        <w:rPr>
          <w:rFonts w:ascii="Times New Roman" w:hAnsi="Times New Roman" w:cs="Times New Roman"/>
        </w:rPr>
        <w:t xml:space="preserve"> variability in fitness levels of different pathogen lineages and/or variable effects of environment on host-pathogen genotype interactions. This variation in fitness levels can stem from differential virulence and transmission capabilities or direct or indirect (host-mediated) competition among co-occurring pathogen lineages. </w:t>
      </w:r>
      <w:r w:rsidRPr="00F10513">
        <w:rPr>
          <w:rFonts w:ascii="Times New Roman" w:eastAsia="Times New Roman" w:hAnsi="Times New Roman" w:cs="Times New Roman"/>
        </w:rPr>
        <w:t xml:space="preserve">We </w:t>
      </w:r>
      <w:commentRangeStart w:id="704"/>
      <w:r w:rsidRPr="00915171">
        <w:rPr>
          <w:rFonts w:ascii="Times New Roman" w:eastAsia="Times New Roman" w:hAnsi="Times New Roman" w:cs="Times New Roman"/>
          <w:highlight w:val="cyan"/>
        </w:rPr>
        <w:t>asked</w:t>
      </w:r>
      <w:commentRangeEnd w:id="704"/>
      <w:r w:rsidR="00915171">
        <w:rPr>
          <w:rStyle w:val="CommentReference"/>
        </w:rPr>
        <w:commentReference w:id="704"/>
      </w:r>
      <w:r w:rsidRPr="00915171">
        <w:rPr>
          <w:rFonts w:ascii="Times New Roman" w:eastAsia="Times New Roman" w:hAnsi="Times New Roman" w:cs="Times New Roman"/>
          <w:highlight w:val="cyan"/>
        </w:rPr>
        <w:t xml:space="preserve"> how pathogen heterogeneity and variable dynamics could contribute to the explanation of fluctuating disease pressures during outbreaks.</w:t>
      </w:r>
      <w:r w:rsidRPr="00F10513">
        <w:rPr>
          <w:rFonts w:ascii="Times New Roman" w:hAnsi="Times New Roman" w:cs="Times New Roman"/>
          <w:color w:val="000000" w:themeColor="text1"/>
        </w:rPr>
        <w:t xml:space="preserve"> </w:t>
      </w:r>
      <w:r w:rsidR="00315114" w:rsidRPr="00F10513">
        <w:rPr>
          <w:rFonts w:ascii="Times New Roman" w:eastAsia="Times New Roman" w:hAnsi="Times New Roman" w:cs="Times New Roman"/>
        </w:rPr>
        <w:t xml:space="preserve">We used complementary data from the greenhouse experiment and field data provided here to evaluate the </w:t>
      </w:r>
      <w:r w:rsidR="001769A4" w:rsidRPr="00F10513">
        <w:rPr>
          <w:rFonts w:ascii="Times New Roman" w:eastAsia="Times New Roman" w:hAnsi="Times New Roman" w:cs="Times New Roman"/>
        </w:rPr>
        <w:t xml:space="preserve">hypothesis </w:t>
      </w:r>
      <w:r w:rsidR="00315114" w:rsidRPr="00F10513">
        <w:rPr>
          <w:rFonts w:ascii="Times New Roman" w:eastAsia="Times New Roman" w:hAnsi="Times New Roman" w:cs="Times New Roman"/>
        </w:rPr>
        <w:t>that different disease pressures are caused by different fitness levels of co-existing pathogen lineages.</w:t>
      </w:r>
      <w:r w:rsidR="008776BD" w:rsidRPr="00F10513">
        <w:rPr>
          <w:rFonts w:ascii="Times New Roman" w:eastAsia="Times New Roman" w:hAnsi="Times New Roman" w:cs="Times New Roman"/>
        </w:rPr>
        <w:t xml:space="preserve"> </w:t>
      </w:r>
      <w:commentRangeStart w:id="705"/>
      <w:commentRangeStart w:id="706"/>
      <w:r w:rsidR="001966DB">
        <w:rPr>
          <w:rFonts w:ascii="Times New Roman" w:eastAsia="Times New Roman" w:hAnsi="Times New Roman" w:cs="Times New Roman"/>
        </w:rPr>
        <w:t>The</w:t>
      </w:r>
      <w:commentRangeEnd w:id="705"/>
      <w:r w:rsidR="00562161">
        <w:rPr>
          <w:rStyle w:val="CommentReference"/>
        </w:rPr>
        <w:commentReference w:id="705"/>
      </w:r>
      <w:commentRangeEnd w:id="706"/>
      <w:r w:rsidR="00562161">
        <w:rPr>
          <w:rStyle w:val="CommentReference"/>
        </w:rPr>
        <w:commentReference w:id="706"/>
      </w:r>
      <w:r w:rsidR="001966DB">
        <w:rPr>
          <w:rFonts w:ascii="Times New Roman" w:eastAsia="Times New Roman" w:hAnsi="Times New Roman" w:cs="Times New Roman"/>
        </w:rPr>
        <w:t xml:space="preserve"> g</w:t>
      </w:r>
      <w:r w:rsidR="008776BD" w:rsidRPr="00F10513">
        <w:rPr>
          <w:rFonts w:ascii="Times New Roman" w:eastAsia="Times New Roman" w:hAnsi="Times New Roman" w:cs="Times New Roman"/>
        </w:rPr>
        <w:t xml:space="preserve">reenhouse experiment involved infecting tomato plants with individual strains representative of </w:t>
      </w:r>
      <w:r w:rsidR="001966DB">
        <w:rPr>
          <w:rFonts w:ascii="Times New Roman" w:eastAsia="Times New Roman" w:hAnsi="Times New Roman" w:cs="Times New Roman"/>
        </w:rPr>
        <w:t xml:space="preserve">different </w:t>
      </w:r>
      <w:r w:rsidR="008776BD" w:rsidRPr="00F10513">
        <w:rPr>
          <w:rFonts w:ascii="Times New Roman" w:eastAsia="Times New Roman" w:hAnsi="Times New Roman" w:cs="Times New Roman"/>
        </w:rPr>
        <w:t xml:space="preserve">lineages </w:t>
      </w:r>
      <w:r w:rsidR="001966DB">
        <w:rPr>
          <w:rFonts w:ascii="Times New Roman" w:eastAsia="Times New Roman" w:hAnsi="Times New Roman" w:cs="Times New Roman"/>
        </w:rPr>
        <w:t>or</w:t>
      </w:r>
      <w:r w:rsidR="008776BD" w:rsidRPr="00F10513">
        <w:rPr>
          <w:rFonts w:ascii="Times New Roman" w:eastAsia="Times New Roman" w:hAnsi="Times New Roman" w:cs="Times New Roman"/>
        </w:rPr>
        <w:t xml:space="preserve"> in mixed infections. Overall, mixed infections led to higher disease severity </w:t>
      </w:r>
      <w:r w:rsidR="00CE30B8" w:rsidRPr="00F10513">
        <w:rPr>
          <w:rFonts w:ascii="Times New Roman" w:eastAsia="Times New Roman" w:hAnsi="Times New Roman" w:cs="Times New Roman"/>
        </w:rPr>
        <w:t>than</w:t>
      </w:r>
      <w:r w:rsidR="008776BD" w:rsidRPr="00F10513">
        <w:rPr>
          <w:rFonts w:ascii="Times New Roman" w:eastAsia="Times New Roman" w:hAnsi="Times New Roman" w:cs="Times New Roman"/>
        </w:rPr>
        <w:t xml:space="preserve"> individual infections </w:t>
      </w:r>
      <w:r w:rsidR="00896424">
        <w:rPr>
          <w:rFonts w:ascii="Times New Roman" w:eastAsia="Times New Roman" w:hAnsi="Times New Roman" w:cs="Times New Roman"/>
        </w:rPr>
        <w:t xml:space="preserve">and individual lineages differed in their disease severity levels </w:t>
      </w:r>
      <w:r w:rsidR="008776BD" w:rsidRPr="00F10513">
        <w:rPr>
          <w:rFonts w:ascii="Times New Roman" w:eastAsia="Times New Roman" w:hAnsi="Times New Roman" w:cs="Times New Roman"/>
        </w:rPr>
        <w:t>(</w:t>
      </w:r>
      <w:r w:rsidR="00374926">
        <w:rPr>
          <w:rFonts w:ascii="Times New Roman" w:hAnsi="Times New Roman" w:cs="Times New Roman"/>
          <w:color w:val="000000" w:themeColor="text1"/>
        </w:rPr>
        <w:t xml:space="preserve">Figure </w:t>
      </w:r>
      <w:r w:rsidR="00013B2F">
        <w:rPr>
          <w:rFonts w:ascii="Times New Roman" w:eastAsia="Times New Roman" w:hAnsi="Times New Roman" w:cs="Times New Roman"/>
        </w:rPr>
        <w:lastRenderedPageBreak/>
        <w:t>S7</w:t>
      </w:r>
      <w:r w:rsidR="008776BD" w:rsidRPr="00F10513">
        <w:rPr>
          <w:rFonts w:ascii="Times New Roman" w:eastAsia="Times New Roman" w:hAnsi="Times New Roman" w:cs="Times New Roman"/>
        </w:rPr>
        <w:t xml:space="preserve">). </w:t>
      </w:r>
      <w:r w:rsidR="00D92DFA" w:rsidRPr="00F10513">
        <w:rPr>
          <w:rFonts w:ascii="Times New Roman" w:eastAsia="Times New Roman" w:hAnsi="Times New Roman" w:cs="Times New Roman"/>
        </w:rPr>
        <w:t>For example, disease severity</w:t>
      </w:r>
      <w:r w:rsidR="00896424">
        <w:rPr>
          <w:rFonts w:ascii="Times New Roman" w:eastAsia="Times New Roman" w:hAnsi="Times New Roman" w:cs="Times New Roman"/>
        </w:rPr>
        <w:t xml:space="preserve"> level</w:t>
      </w:r>
      <w:r w:rsidR="00D92DFA" w:rsidRPr="00F10513">
        <w:rPr>
          <w:rFonts w:ascii="Times New Roman" w:eastAsia="Times New Roman" w:hAnsi="Times New Roman" w:cs="Times New Roman"/>
        </w:rPr>
        <w:t xml:space="preserve"> of mixed infection of SC3 and </w:t>
      </w:r>
      <w:r w:rsidR="00BD39C0">
        <w:rPr>
          <w:rFonts w:ascii="Times New Roman" w:eastAsia="Times New Roman" w:hAnsi="Times New Roman" w:cs="Times New Roman"/>
        </w:rPr>
        <w:t>SC</w:t>
      </w:r>
      <w:r w:rsidR="00D92DFA" w:rsidRPr="00F10513">
        <w:rPr>
          <w:rFonts w:ascii="Times New Roman" w:eastAsia="Times New Roman" w:hAnsi="Times New Roman" w:cs="Times New Roman"/>
        </w:rPr>
        <w:t xml:space="preserve">4 </w:t>
      </w:r>
      <w:r w:rsidR="00896424" w:rsidRPr="00F10513">
        <w:rPr>
          <w:rFonts w:ascii="Times New Roman" w:eastAsia="Times New Roman" w:hAnsi="Times New Roman" w:cs="Times New Roman"/>
        </w:rPr>
        <w:t>w</w:t>
      </w:r>
      <w:r w:rsidR="00896424">
        <w:rPr>
          <w:rFonts w:ascii="Times New Roman" w:eastAsia="Times New Roman" w:hAnsi="Times New Roman" w:cs="Times New Roman"/>
        </w:rPr>
        <w:t>as</w:t>
      </w:r>
      <w:r w:rsidR="00896424" w:rsidRPr="00F10513">
        <w:rPr>
          <w:rFonts w:ascii="Times New Roman" w:eastAsia="Times New Roman" w:hAnsi="Times New Roman" w:cs="Times New Roman"/>
        </w:rPr>
        <w:t xml:space="preserve"> </w:t>
      </w:r>
      <w:r w:rsidR="00D92DFA" w:rsidRPr="00F10513">
        <w:rPr>
          <w:rFonts w:ascii="Times New Roman" w:eastAsia="Times New Roman" w:hAnsi="Times New Roman" w:cs="Times New Roman"/>
        </w:rPr>
        <w:t>significantly higher than that of individual infections</w:t>
      </w:r>
      <w:r w:rsidR="00DB4C15" w:rsidRPr="00F10513">
        <w:rPr>
          <w:rFonts w:ascii="Times New Roman" w:eastAsia="Times New Roman" w:hAnsi="Times New Roman" w:cs="Times New Roman"/>
        </w:rPr>
        <w:t xml:space="preserve"> (</w:t>
      </w:r>
      <w:r w:rsidR="00374926">
        <w:rPr>
          <w:rFonts w:ascii="Times New Roman" w:hAnsi="Times New Roman" w:cs="Times New Roman"/>
          <w:color w:val="000000" w:themeColor="text1"/>
        </w:rPr>
        <w:t xml:space="preserve">Figure </w:t>
      </w:r>
      <w:r w:rsidR="00DB4C15" w:rsidRPr="00F10513">
        <w:rPr>
          <w:rFonts w:ascii="Times New Roman" w:eastAsia="Times New Roman" w:hAnsi="Times New Roman" w:cs="Times New Roman"/>
        </w:rPr>
        <w:t>S</w:t>
      </w:r>
      <w:r w:rsidR="00FC1423">
        <w:rPr>
          <w:rFonts w:ascii="Times New Roman" w:eastAsia="Times New Roman" w:hAnsi="Times New Roman" w:cs="Times New Roman"/>
        </w:rPr>
        <w:t>7</w:t>
      </w:r>
      <w:r w:rsidR="00DB4C15" w:rsidRPr="00F10513">
        <w:rPr>
          <w:rFonts w:ascii="Times New Roman" w:eastAsia="Times New Roman" w:hAnsi="Times New Roman" w:cs="Times New Roman"/>
        </w:rPr>
        <w:t>B).</w:t>
      </w:r>
      <w:r w:rsidR="002B4989" w:rsidRPr="00F10513">
        <w:rPr>
          <w:rFonts w:ascii="Times New Roman" w:eastAsia="Times New Roman" w:hAnsi="Times New Roman" w:cs="Times New Roman"/>
        </w:rPr>
        <w:t xml:space="preserve"> </w:t>
      </w:r>
    </w:p>
    <w:p w14:paraId="4E4A5A2F" w14:textId="41A862C6" w:rsidR="00F529EA" w:rsidRPr="00C47DE4" w:rsidRDefault="00B1166B">
      <w:pPr>
        <w:spacing w:line="360" w:lineRule="auto"/>
        <w:jc w:val="both"/>
        <w:rPr>
          <w:rFonts w:ascii="Times New Roman" w:eastAsia="Times New Roman" w:hAnsi="Times New Roman" w:cs="Times New Roman"/>
        </w:rPr>
        <w:pPrChange w:id="707" w:author="Amanpreet Kaur" w:date="2025-01-23T10:44:00Z" w16du:dateUtc="2025-01-23T16:44:00Z">
          <w:pPr>
            <w:spacing w:line="480" w:lineRule="auto"/>
            <w:jc w:val="both"/>
          </w:pPr>
        </w:pPrChange>
      </w:pPr>
      <w:r w:rsidRPr="009C36E2">
        <w:rPr>
          <w:rFonts w:ascii="Times New Roman" w:eastAsia="Times New Roman" w:hAnsi="Times New Roman" w:cs="Times New Roman"/>
        </w:rPr>
        <w:t>Next, we used field metagenome data</w:t>
      </w:r>
      <w:r w:rsidR="00F3216E" w:rsidRPr="00024871">
        <w:rPr>
          <w:rFonts w:ascii="Times New Roman" w:eastAsia="Times New Roman" w:hAnsi="Times New Roman" w:cs="Times New Roman"/>
        </w:rPr>
        <w:t xml:space="preserve"> with </w:t>
      </w:r>
      <w:r w:rsidR="00D845BA">
        <w:rPr>
          <w:rFonts w:ascii="Times New Roman" w:eastAsia="Times New Roman" w:hAnsi="Times New Roman" w:cs="Times New Roman"/>
        </w:rPr>
        <w:t xml:space="preserve">the </w:t>
      </w:r>
      <w:r w:rsidR="00F3216E" w:rsidRPr="00024871">
        <w:rPr>
          <w:rFonts w:ascii="Times New Roman" w:eastAsia="Times New Roman" w:hAnsi="Times New Roman" w:cs="Times New Roman"/>
        </w:rPr>
        <w:t>relative abundance of pathogen lineages</w:t>
      </w:r>
      <w:r w:rsidRPr="00024871">
        <w:rPr>
          <w:rFonts w:ascii="Times New Roman" w:eastAsia="Times New Roman" w:hAnsi="Times New Roman" w:cs="Times New Roman"/>
        </w:rPr>
        <w:t xml:space="preserve"> and disease severity data to assess pathogen fitness under the field condition. </w:t>
      </w:r>
      <w:r w:rsidRPr="00915171">
        <w:rPr>
          <w:rFonts w:ascii="Times New Roman" w:eastAsia="Times New Roman" w:hAnsi="Times New Roman" w:cs="Times New Roman"/>
          <w:highlight w:val="cyan"/>
        </w:rPr>
        <w:t xml:space="preserve">We used </w:t>
      </w:r>
      <w:proofErr w:type="spellStart"/>
      <w:r w:rsidRPr="00915171">
        <w:rPr>
          <w:rFonts w:ascii="Times New Roman" w:eastAsia="Times New Roman" w:hAnsi="Times New Roman" w:cs="Times New Roman"/>
          <w:highlight w:val="cyan"/>
        </w:rPr>
        <w:t>StrainRanking</w:t>
      </w:r>
      <w:proofErr w:type="spellEnd"/>
      <w:r w:rsidRPr="00915171">
        <w:rPr>
          <w:rFonts w:ascii="Times New Roman" w:eastAsia="Times New Roman" w:hAnsi="Times New Roman" w:cs="Times New Roman"/>
          <w:highlight w:val="cyan"/>
        </w:rPr>
        <w:t xml:space="preserve">, a regression-based method for ranking of pathogen strains with respect to their contribution to epidemics. This allowed us to combine pathogen genetic data with epidemiological monitoring of disease progression to investigate differences among pathogen lineages in their performance in the field. </w:t>
      </w:r>
      <w:r w:rsidR="00D32609" w:rsidRPr="00915171">
        <w:rPr>
          <w:rFonts w:ascii="Times New Roman" w:eastAsia="Times New Roman" w:hAnsi="Times New Roman" w:cs="Times New Roman"/>
          <w:highlight w:val="cyan"/>
        </w:rPr>
        <w:t xml:space="preserve">The fitness of an SC is the contribution of SC to the variation in the observed disease severity between the two sampling points, for example, mid and end season in this study, and is measured by a parameter estimated with the </w:t>
      </w:r>
      <w:proofErr w:type="spellStart"/>
      <w:r w:rsidR="00D32609" w:rsidRPr="00915171">
        <w:rPr>
          <w:rFonts w:ascii="Times New Roman" w:eastAsia="Times New Roman" w:hAnsi="Times New Roman" w:cs="Times New Roman"/>
          <w:highlight w:val="cyan"/>
        </w:rPr>
        <w:t>StrainRanking</w:t>
      </w:r>
      <w:proofErr w:type="spellEnd"/>
      <w:r w:rsidR="00D32609" w:rsidRPr="00915171">
        <w:rPr>
          <w:rFonts w:ascii="Times New Roman" w:eastAsia="Times New Roman" w:hAnsi="Times New Roman" w:cs="Times New Roman"/>
          <w:highlight w:val="cyan"/>
        </w:rPr>
        <w:t xml:space="preserve"> </w:t>
      </w:r>
      <w:commentRangeStart w:id="708"/>
      <w:r w:rsidR="00D32609" w:rsidRPr="00915171">
        <w:rPr>
          <w:rFonts w:ascii="Times New Roman" w:eastAsia="Times New Roman" w:hAnsi="Times New Roman" w:cs="Times New Roman"/>
          <w:highlight w:val="cyan"/>
        </w:rPr>
        <w:t>approach</w:t>
      </w:r>
      <w:commentRangeEnd w:id="708"/>
      <w:r w:rsidR="00915171">
        <w:rPr>
          <w:rStyle w:val="CommentReference"/>
        </w:rPr>
        <w:commentReference w:id="708"/>
      </w:r>
      <w:r w:rsidR="00D32609" w:rsidRPr="00915171">
        <w:rPr>
          <w:rFonts w:ascii="Times New Roman" w:eastAsia="Times New Roman" w:hAnsi="Times New Roman" w:cs="Times New Roman"/>
          <w:highlight w:val="cyan"/>
        </w:rPr>
        <w:t>.</w:t>
      </w:r>
      <w:r w:rsidR="00D87BCB">
        <w:rPr>
          <w:rFonts w:ascii="Times New Roman" w:eastAsia="Times New Roman" w:hAnsi="Times New Roman" w:cs="Times New Roman"/>
        </w:rPr>
        <w:t xml:space="preserve"> A positive value for this parameter indicates that corresponding SC leads to an increase in the disease severity, and a negative value corresponds to a decrease of the disease severity. </w:t>
      </w:r>
      <w:r w:rsidR="00024871">
        <w:rPr>
          <w:rFonts w:ascii="Times New Roman" w:eastAsia="Times New Roman" w:hAnsi="Times New Roman" w:cs="Times New Roman"/>
        </w:rPr>
        <w:t xml:space="preserve">Lineages SC4 and SC6 tend to have a higher fitness than SC3 and other low frequency SCs with </w:t>
      </w:r>
      <w:r w:rsidRPr="00024871">
        <w:rPr>
          <w:rFonts w:ascii="Times New Roman" w:eastAsia="Times New Roman" w:hAnsi="Times New Roman" w:cs="Times New Roman"/>
        </w:rPr>
        <w:t>respect to their contribution to the field epidemics</w:t>
      </w:r>
      <w:r w:rsidR="007A1197">
        <w:rPr>
          <w:rFonts w:ascii="Times New Roman" w:eastAsia="Times New Roman" w:hAnsi="Times New Roman" w:cs="Times New Roman"/>
        </w:rPr>
        <w:t>, as indicated by their positive contribution towards</w:t>
      </w:r>
      <w:r w:rsidR="0020568D">
        <w:rPr>
          <w:rFonts w:ascii="Times New Roman" w:eastAsia="Times New Roman" w:hAnsi="Times New Roman" w:cs="Times New Roman"/>
        </w:rPr>
        <w:t xml:space="preserve"> </w:t>
      </w:r>
      <w:r w:rsidR="007A1197">
        <w:rPr>
          <w:rFonts w:ascii="Times New Roman" w:eastAsia="Times New Roman" w:hAnsi="Times New Roman" w:cs="Times New Roman"/>
        </w:rPr>
        <w:t>disease severity from mid to end season</w:t>
      </w:r>
      <w:r w:rsidR="0020568D">
        <w:rPr>
          <w:rFonts w:ascii="Times New Roman" w:eastAsia="Times New Roman" w:hAnsi="Times New Roman" w:cs="Times New Roman"/>
        </w:rPr>
        <w:t xml:space="preserve"> </w:t>
      </w:r>
      <w:r w:rsidR="001714CB">
        <w:rPr>
          <w:rFonts w:ascii="Times New Roman" w:eastAsia="Times New Roman" w:hAnsi="Times New Roman" w:cs="Times New Roman"/>
        </w:rPr>
        <w:t>in the theoretical</w:t>
      </w:r>
      <w:r w:rsidR="00105D98">
        <w:rPr>
          <w:rFonts w:ascii="Times New Roman" w:eastAsia="Times New Roman" w:hAnsi="Times New Roman" w:cs="Times New Roman"/>
        </w:rPr>
        <w:t xml:space="preserve"> epidemic curve</w:t>
      </w:r>
      <w:r w:rsidR="001714CB">
        <w:rPr>
          <w:rFonts w:ascii="Times New Roman" w:eastAsia="Times New Roman" w:hAnsi="Times New Roman" w:cs="Times New Roman"/>
        </w:rPr>
        <w:t>s</w:t>
      </w:r>
      <w:r w:rsidRPr="00024871">
        <w:rPr>
          <w:rFonts w:ascii="Times New Roman" w:eastAsia="Times New Roman" w:hAnsi="Times New Roman" w:cs="Times New Roman"/>
        </w:rPr>
        <w:t xml:space="preserve"> </w:t>
      </w:r>
      <w:r w:rsidRPr="009C36E2">
        <w:rPr>
          <w:rFonts w:ascii="Times New Roman" w:eastAsia="Times New Roman" w:hAnsi="Times New Roman" w:cs="Times New Roman"/>
        </w:rPr>
        <w:t>(Fig</w:t>
      </w:r>
      <w:r w:rsidR="00374926">
        <w:rPr>
          <w:rFonts w:ascii="Times New Roman" w:eastAsia="Times New Roman" w:hAnsi="Times New Roman" w:cs="Times New Roman"/>
        </w:rPr>
        <w:t>ure</w:t>
      </w:r>
      <w:r w:rsidRPr="009C36E2">
        <w:rPr>
          <w:rFonts w:ascii="Times New Roman" w:eastAsia="Times New Roman" w:hAnsi="Times New Roman" w:cs="Times New Roman"/>
        </w:rPr>
        <w:t xml:space="preserve"> </w:t>
      </w:r>
      <w:r w:rsidR="002055B4">
        <w:rPr>
          <w:rFonts w:ascii="Times New Roman" w:eastAsia="Times New Roman" w:hAnsi="Times New Roman" w:cs="Times New Roman"/>
        </w:rPr>
        <w:t>3</w:t>
      </w:r>
      <w:r w:rsidRPr="009C36E2">
        <w:rPr>
          <w:rFonts w:ascii="Times New Roman" w:eastAsia="Times New Roman" w:hAnsi="Times New Roman" w:cs="Times New Roman"/>
        </w:rPr>
        <w:t>A).</w:t>
      </w:r>
      <w:r w:rsidR="007A1197">
        <w:rPr>
          <w:rFonts w:ascii="Times New Roman" w:eastAsia="Times New Roman" w:hAnsi="Times New Roman" w:cs="Times New Roman"/>
        </w:rPr>
        <w:t xml:space="preserve"> </w:t>
      </w:r>
      <w:r w:rsidR="000373F7" w:rsidRPr="000373F7">
        <w:rPr>
          <w:rFonts w:ascii="Times New Roman" w:eastAsia="Times New Roman" w:hAnsi="Times New Roman" w:cs="Times New Roman"/>
        </w:rPr>
        <w:t xml:space="preserve">Equal weighted means of the genetic frequencies observed during the mid- and end-seasons (p=0.5 for each) were taken into consideration for this analysis. </w:t>
      </w:r>
      <w:r w:rsidR="00F529EA" w:rsidRPr="00F529EA">
        <w:rPr>
          <w:rFonts w:ascii="Times New Roman" w:eastAsia="Times New Roman" w:hAnsi="Times New Roman" w:cs="Times New Roman"/>
        </w:rPr>
        <w:t xml:space="preserve">Even </w:t>
      </w:r>
      <w:r w:rsidR="00FC44A6">
        <w:rPr>
          <w:rFonts w:ascii="Times New Roman" w:eastAsia="Times New Roman" w:hAnsi="Times New Roman" w:cs="Times New Roman"/>
        </w:rPr>
        <w:t>considering</w:t>
      </w:r>
      <w:r w:rsidR="00F529EA" w:rsidRPr="00F529EA">
        <w:rPr>
          <w:rFonts w:ascii="Times New Roman" w:eastAsia="Times New Roman" w:hAnsi="Times New Roman" w:cs="Times New Roman"/>
        </w:rPr>
        <w:t xml:space="preserve"> the weightage</w:t>
      </w:r>
      <w:r w:rsidR="00F529EA">
        <w:rPr>
          <w:rFonts w:ascii="Times New Roman" w:eastAsia="Times New Roman" w:hAnsi="Times New Roman" w:cs="Times New Roman"/>
        </w:rPr>
        <w:t xml:space="preserve"> of genetic </w:t>
      </w:r>
      <w:r w:rsidR="00F529EA" w:rsidRPr="005A2C70">
        <w:rPr>
          <w:rFonts w:ascii="Times New Roman" w:eastAsia="Times New Roman" w:hAnsi="Times New Roman" w:cs="Times New Roman"/>
        </w:rPr>
        <w:t xml:space="preserve">frequencies </w:t>
      </w:r>
      <w:r w:rsidR="00FC44A6" w:rsidRPr="005A2C70">
        <w:rPr>
          <w:rFonts w:ascii="Times New Roman" w:eastAsia="Times New Roman" w:hAnsi="Times New Roman" w:cs="Times New Roman"/>
        </w:rPr>
        <w:t>high</w:t>
      </w:r>
      <w:r w:rsidR="00F529EA" w:rsidRPr="00B3669E">
        <w:rPr>
          <w:rFonts w:ascii="Times New Roman" w:eastAsia="Times New Roman" w:hAnsi="Times New Roman" w:cs="Times New Roman"/>
        </w:rPr>
        <w:t xml:space="preserve"> (p=0.9) </w:t>
      </w:r>
      <w:r w:rsidR="00A93802">
        <w:rPr>
          <w:rFonts w:ascii="Times New Roman" w:eastAsia="Times New Roman" w:hAnsi="Times New Roman" w:cs="Times New Roman"/>
        </w:rPr>
        <w:t>at</w:t>
      </w:r>
      <w:r w:rsidR="00A93802" w:rsidRPr="00B3669E">
        <w:rPr>
          <w:rFonts w:ascii="Times New Roman" w:eastAsia="Times New Roman" w:hAnsi="Times New Roman" w:cs="Times New Roman"/>
        </w:rPr>
        <w:t xml:space="preserve"> </w:t>
      </w:r>
      <w:r w:rsidR="00F529EA" w:rsidRPr="00B3669E">
        <w:rPr>
          <w:rFonts w:ascii="Times New Roman" w:eastAsia="Times New Roman" w:hAnsi="Times New Roman" w:cs="Times New Roman"/>
        </w:rPr>
        <w:t>the mi</w:t>
      </w:r>
      <w:r w:rsidR="00F529EA" w:rsidRPr="00472C6A">
        <w:rPr>
          <w:rFonts w:ascii="Times New Roman" w:eastAsia="Times New Roman" w:hAnsi="Times New Roman" w:cs="Times New Roman"/>
        </w:rPr>
        <w:t>d-</w:t>
      </w:r>
      <w:r w:rsidR="00F529EA" w:rsidRPr="00C47DE4">
        <w:rPr>
          <w:rFonts w:ascii="Times New Roman" w:eastAsia="Times New Roman" w:hAnsi="Times New Roman" w:cs="Times New Roman"/>
        </w:rPr>
        <w:t>season (</w:t>
      </w:r>
      <w:r w:rsidR="00374926">
        <w:rPr>
          <w:rFonts w:ascii="Times New Roman" w:hAnsi="Times New Roman" w:cs="Times New Roman"/>
          <w:color w:val="000000" w:themeColor="text1"/>
        </w:rPr>
        <w:t xml:space="preserve">Figure </w:t>
      </w:r>
      <w:r w:rsidR="00172D06" w:rsidRPr="00C47DE4">
        <w:rPr>
          <w:rFonts w:ascii="Times New Roman" w:eastAsia="Times New Roman" w:hAnsi="Times New Roman" w:cs="Times New Roman"/>
        </w:rPr>
        <w:t>S</w:t>
      </w:r>
      <w:r w:rsidR="00FC1423">
        <w:rPr>
          <w:rFonts w:ascii="Times New Roman" w:eastAsia="Times New Roman" w:hAnsi="Times New Roman" w:cs="Times New Roman"/>
        </w:rPr>
        <w:t>8</w:t>
      </w:r>
      <w:r w:rsidR="00F529EA" w:rsidRPr="00C47DE4">
        <w:rPr>
          <w:rFonts w:ascii="Times New Roman" w:eastAsia="Times New Roman" w:hAnsi="Times New Roman" w:cs="Times New Roman"/>
        </w:rPr>
        <w:t xml:space="preserve">A) or </w:t>
      </w:r>
      <w:r w:rsidR="00A93802">
        <w:rPr>
          <w:rFonts w:ascii="Times New Roman" w:eastAsia="Times New Roman" w:hAnsi="Times New Roman" w:cs="Times New Roman"/>
        </w:rPr>
        <w:t>at</w:t>
      </w:r>
      <w:r w:rsidR="00A93802" w:rsidRPr="00C47DE4">
        <w:rPr>
          <w:rFonts w:ascii="Times New Roman" w:eastAsia="Times New Roman" w:hAnsi="Times New Roman" w:cs="Times New Roman"/>
        </w:rPr>
        <w:t xml:space="preserve"> </w:t>
      </w:r>
      <w:r w:rsidR="00F529EA" w:rsidRPr="00C47DE4">
        <w:rPr>
          <w:rFonts w:ascii="Times New Roman" w:eastAsia="Times New Roman" w:hAnsi="Times New Roman" w:cs="Times New Roman"/>
        </w:rPr>
        <w:t>the end of the season</w:t>
      </w:r>
      <w:r w:rsidR="00BD39C0">
        <w:rPr>
          <w:rFonts w:ascii="Times New Roman" w:eastAsia="Times New Roman" w:hAnsi="Times New Roman" w:cs="Times New Roman"/>
        </w:rPr>
        <w:t xml:space="preserve"> </w:t>
      </w:r>
      <w:r w:rsidR="00BD39C0" w:rsidRPr="00C47DE4">
        <w:rPr>
          <w:rFonts w:ascii="Times New Roman" w:eastAsia="Times New Roman" w:hAnsi="Times New Roman" w:cs="Times New Roman"/>
        </w:rPr>
        <w:t>(p=0.</w:t>
      </w:r>
      <w:r w:rsidR="00BD39C0">
        <w:rPr>
          <w:rFonts w:ascii="Times New Roman" w:eastAsia="Times New Roman" w:hAnsi="Times New Roman" w:cs="Times New Roman"/>
        </w:rPr>
        <w:t>10</w:t>
      </w:r>
      <w:r w:rsidR="00BD39C0" w:rsidRPr="00C47DE4">
        <w:rPr>
          <w:rFonts w:ascii="Times New Roman" w:eastAsia="Times New Roman" w:hAnsi="Times New Roman" w:cs="Times New Roman"/>
        </w:rPr>
        <w:t>)</w:t>
      </w:r>
      <w:r w:rsidR="00FC44A6" w:rsidRPr="00C47DE4">
        <w:rPr>
          <w:rFonts w:ascii="Times New Roman" w:eastAsia="Times New Roman" w:hAnsi="Times New Roman" w:cs="Times New Roman"/>
        </w:rPr>
        <w:t xml:space="preserve"> </w:t>
      </w:r>
      <w:r w:rsidR="00F529EA" w:rsidRPr="00C47DE4">
        <w:rPr>
          <w:rFonts w:ascii="Times New Roman" w:eastAsia="Times New Roman" w:hAnsi="Times New Roman" w:cs="Times New Roman"/>
        </w:rPr>
        <w:t>(</w:t>
      </w:r>
      <w:r w:rsidR="00374926">
        <w:rPr>
          <w:rFonts w:ascii="Times New Roman" w:hAnsi="Times New Roman" w:cs="Times New Roman"/>
          <w:color w:val="000000" w:themeColor="text1"/>
        </w:rPr>
        <w:t xml:space="preserve">Figure </w:t>
      </w:r>
      <w:r w:rsidR="00172D06" w:rsidRPr="005A2C70">
        <w:rPr>
          <w:rFonts w:ascii="Times New Roman" w:eastAsia="Times New Roman" w:hAnsi="Times New Roman" w:cs="Times New Roman"/>
        </w:rPr>
        <w:t>S</w:t>
      </w:r>
      <w:r w:rsidR="00BD39C0">
        <w:rPr>
          <w:rFonts w:ascii="Times New Roman" w:eastAsia="Times New Roman" w:hAnsi="Times New Roman" w:cs="Times New Roman"/>
        </w:rPr>
        <w:t>9</w:t>
      </w:r>
      <w:r w:rsidR="00F529EA" w:rsidRPr="005A2C70">
        <w:rPr>
          <w:rFonts w:ascii="Times New Roman" w:eastAsia="Times New Roman" w:hAnsi="Times New Roman" w:cs="Times New Roman"/>
        </w:rPr>
        <w:t>A), SC6 and SC4 contribute</w:t>
      </w:r>
      <w:r w:rsidR="00FC44A6" w:rsidRPr="00B3669E">
        <w:rPr>
          <w:rFonts w:ascii="Times New Roman" w:eastAsia="Times New Roman" w:hAnsi="Times New Roman" w:cs="Times New Roman"/>
        </w:rPr>
        <w:t>d</w:t>
      </w:r>
      <w:r w:rsidR="00F529EA" w:rsidRPr="00472C6A">
        <w:rPr>
          <w:rFonts w:ascii="Times New Roman" w:eastAsia="Times New Roman" w:hAnsi="Times New Roman" w:cs="Times New Roman"/>
        </w:rPr>
        <w:t xml:space="preserve"> significantly in terms of fitness towards the growth of disease severity. </w:t>
      </w:r>
      <w:r w:rsidR="00B80611">
        <w:rPr>
          <w:rFonts w:ascii="Times New Roman" w:eastAsia="Times New Roman" w:hAnsi="Times New Roman" w:cs="Times New Roman"/>
        </w:rPr>
        <w:t>Because</w:t>
      </w:r>
      <w:r w:rsidR="003F2D07">
        <w:rPr>
          <w:rFonts w:ascii="Times New Roman" w:eastAsia="Times New Roman" w:hAnsi="Times New Roman" w:cs="Times New Roman"/>
        </w:rPr>
        <w:t xml:space="preserve"> SC6 was not predominant lineage across our samples, so we did not consider SC6 for further analysis. </w:t>
      </w:r>
    </w:p>
    <w:p w14:paraId="40CF753D" w14:textId="315BC5FB" w:rsidR="005A2C70" w:rsidRPr="001E0C84" w:rsidRDefault="00B1166B">
      <w:pPr>
        <w:spacing w:line="360" w:lineRule="auto"/>
        <w:jc w:val="both"/>
        <w:rPr>
          <w:rFonts w:ascii="Times New Roman" w:eastAsia="Times New Roman" w:hAnsi="Times New Roman" w:cs="Times New Roman"/>
        </w:rPr>
        <w:pPrChange w:id="709" w:author="Amanpreet Kaur" w:date="2025-01-23T10:44:00Z" w16du:dateUtc="2025-01-23T16:44:00Z">
          <w:pPr>
            <w:spacing w:line="480" w:lineRule="auto"/>
            <w:jc w:val="both"/>
          </w:pPr>
        </w:pPrChange>
      </w:pPr>
      <w:r w:rsidRPr="00C47DE4">
        <w:rPr>
          <w:rFonts w:ascii="Times New Roman" w:eastAsia="Times New Roman" w:hAnsi="Times New Roman" w:cs="Times New Roman"/>
        </w:rPr>
        <w:t>When strain interactions were evaluated for their fitness contributions, lineages SC4 (&gt;20%</w:t>
      </w:r>
      <w:r w:rsidR="00024871" w:rsidRPr="00C47DE4">
        <w:rPr>
          <w:rFonts w:ascii="Times New Roman" w:eastAsia="Times New Roman" w:hAnsi="Times New Roman" w:cs="Times New Roman"/>
        </w:rPr>
        <w:t xml:space="preserve"> abundance</w:t>
      </w:r>
      <w:r w:rsidRPr="00C47DE4">
        <w:rPr>
          <w:rFonts w:ascii="Times New Roman" w:eastAsia="Times New Roman" w:hAnsi="Times New Roman" w:cs="Times New Roman"/>
        </w:rPr>
        <w:t>) and SC3 (</w:t>
      </w:r>
      <w:r w:rsidRPr="005A2C70">
        <w:rPr>
          <w:rFonts w:ascii="Times New Roman" w:hAnsi="Times New Roman" w:cs="Times New Roman"/>
        </w:rPr>
        <w:sym w:font="Symbol" w:char="F0A3"/>
      </w:r>
      <w:r w:rsidRPr="005A2C70">
        <w:rPr>
          <w:rFonts w:ascii="Times New Roman" w:eastAsia="Times New Roman" w:hAnsi="Times New Roman" w:cs="Times New Roman"/>
        </w:rPr>
        <w:t>20%</w:t>
      </w:r>
      <w:r w:rsidR="00024871" w:rsidRPr="005A2C70">
        <w:rPr>
          <w:rFonts w:ascii="Times New Roman" w:eastAsia="Times New Roman" w:hAnsi="Times New Roman" w:cs="Times New Roman"/>
        </w:rPr>
        <w:t xml:space="preserve"> abundance</w:t>
      </w:r>
      <w:r w:rsidRPr="005A2C70">
        <w:rPr>
          <w:rFonts w:ascii="Times New Roman" w:eastAsia="Times New Roman" w:hAnsi="Times New Roman" w:cs="Times New Roman"/>
        </w:rPr>
        <w:t>) combination showed positive fi</w:t>
      </w:r>
      <w:r w:rsidRPr="00B3669E">
        <w:rPr>
          <w:rFonts w:ascii="Times New Roman" w:eastAsia="Times New Roman" w:hAnsi="Times New Roman" w:cs="Times New Roman"/>
        </w:rPr>
        <w:t>tness, whereas interaction corresponding to SC4 (</w:t>
      </w:r>
      <w:r w:rsidRPr="005A2C70">
        <w:rPr>
          <w:rFonts w:ascii="Times New Roman" w:hAnsi="Times New Roman" w:cs="Times New Roman"/>
        </w:rPr>
        <w:sym w:font="Symbol" w:char="F0A3"/>
      </w:r>
      <w:r w:rsidRPr="005A2C70">
        <w:rPr>
          <w:rFonts w:ascii="Times New Roman" w:eastAsia="Times New Roman" w:hAnsi="Times New Roman" w:cs="Times New Roman"/>
        </w:rPr>
        <w:t>20%</w:t>
      </w:r>
      <w:r w:rsidR="009F408F" w:rsidRPr="005A2C70">
        <w:rPr>
          <w:rFonts w:ascii="Times New Roman" w:eastAsia="Times New Roman" w:hAnsi="Times New Roman" w:cs="Times New Roman"/>
        </w:rPr>
        <w:t xml:space="preserve"> abundance</w:t>
      </w:r>
      <w:r w:rsidRPr="005A2C70">
        <w:rPr>
          <w:rFonts w:ascii="Times New Roman" w:eastAsia="Times New Roman" w:hAnsi="Times New Roman" w:cs="Times New Roman"/>
        </w:rPr>
        <w:t xml:space="preserve">) </w:t>
      </w:r>
      <w:r w:rsidRPr="00B3669E">
        <w:rPr>
          <w:rFonts w:ascii="Times New Roman" w:eastAsia="Times New Roman" w:hAnsi="Times New Roman" w:cs="Times New Roman"/>
        </w:rPr>
        <w:t xml:space="preserve">whatever SC3 frequency </w:t>
      </w:r>
      <w:r w:rsidR="00472C6A">
        <w:rPr>
          <w:rFonts w:ascii="Times New Roman" w:eastAsia="Times New Roman" w:hAnsi="Times New Roman" w:cs="Times New Roman"/>
        </w:rPr>
        <w:t xml:space="preserve">led to negative fitness contribution. When </w:t>
      </w:r>
      <w:r w:rsidRPr="00B3669E">
        <w:rPr>
          <w:rFonts w:ascii="Times New Roman" w:eastAsia="Times New Roman" w:hAnsi="Times New Roman" w:cs="Times New Roman"/>
        </w:rPr>
        <w:t>SC4 (&gt;20%</w:t>
      </w:r>
      <w:r w:rsidR="009F408F" w:rsidRPr="00472C6A">
        <w:rPr>
          <w:rFonts w:ascii="Times New Roman" w:eastAsia="Times New Roman" w:hAnsi="Times New Roman" w:cs="Times New Roman"/>
        </w:rPr>
        <w:t xml:space="preserve"> abundance</w:t>
      </w:r>
      <w:r w:rsidRPr="00472C6A">
        <w:rPr>
          <w:rFonts w:ascii="Times New Roman" w:eastAsia="Times New Roman" w:hAnsi="Times New Roman" w:cs="Times New Roman"/>
        </w:rPr>
        <w:t xml:space="preserve">) </w:t>
      </w:r>
      <w:r w:rsidR="00472C6A">
        <w:rPr>
          <w:rFonts w:ascii="Times New Roman" w:eastAsia="Times New Roman" w:hAnsi="Times New Roman" w:cs="Times New Roman"/>
        </w:rPr>
        <w:t>and</w:t>
      </w:r>
      <w:r w:rsidR="00472C6A" w:rsidRPr="00472C6A">
        <w:rPr>
          <w:rFonts w:ascii="Times New Roman" w:eastAsia="Times New Roman" w:hAnsi="Times New Roman" w:cs="Times New Roman"/>
        </w:rPr>
        <w:t xml:space="preserve"> </w:t>
      </w:r>
      <w:r w:rsidRPr="00472C6A">
        <w:rPr>
          <w:rFonts w:ascii="Times New Roman" w:eastAsia="Times New Roman" w:hAnsi="Times New Roman" w:cs="Times New Roman"/>
        </w:rPr>
        <w:t xml:space="preserve">SC3 </w:t>
      </w:r>
      <w:r w:rsidR="00472C6A">
        <w:rPr>
          <w:rFonts w:ascii="Times New Roman" w:eastAsia="Times New Roman" w:hAnsi="Times New Roman" w:cs="Times New Roman"/>
        </w:rPr>
        <w:t>(</w:t>
      </w:r>
      <w:r w:rsidRPr="00472C6A">
        <w:rPr>
          <w:rFonts w:ascii="Times New Roman" w:eastAsia="Times New Roman" w:hAnsi="Times New Roman" w:cs="Times New Roman"/>
        </w:rPr>
        <w:t>&gt;20%</w:t>
      </w:r>
      <w:r w:rsidR="00472C6A">
        <w:rPr>
          <w:rFonts w:ascii="Times New Roman" w:eastAsia="Times New Roman" w:hAnsi="Times New Roman" w:cs="Times New Roman"/>
        </w:rPr>
        <w:t xml:space="preserve">) coexisted, we observed </w:t>
      </w:r>
      <w:r w:rsidR="00FA1D4B">
        <w:rPr>
          <w:rFonts w:ascii="Times New Roman" w:eastAsia="Times New Roman" w:hAnsi="Times New Roman" w:cs="Times New Roman"/>
        </w:rPr>
        <w:t>near zero</w:t>
      </w:r>
      <w:r w:rsidR="00472C6A">
        <w:rPr>
          <w:rFonts w:ascii="Times New Roman" w:eastAsia="Times New Roman" w:hAnsi="Times New Roman" w:cs="Times New Roman"/>
        </w:rPr>
        <w:t xml:space="preserve"> fitness contribution</w:t>
      </w:r>
      <w:r w:rsidR="00757FC2">
        <w:rPr>
          <w:rFonts w:ascii="Times New Roman" w:eastAsia="Times New Roman" w:hAnsi="Times New Roman" w:cs="Times New Roman"/>
        </w:rPr>
        <w:t xml:space="preserve"> </w:t>
      </w:r>
      <w:r w:rsidRPr="00472C6A">
        <w:rPr>
          <w:rFonts w:ascii="Times New Roman" w:eastAsia="Times New Roman" w:hAnsi="Times New Roman" w:cs="Times New Roman"/>
        </w:rPr>
        <w:t>(</w:t>
      </w:r>
      <w:r w:rsidR="00374926">
        <w:rPr>
          <w:rFonts w:ascii="Times New Roman" w:hAnsi="Times New Roman" w:cs="Times New Roman"/>
          <w:color w:val="000000" w:themeColor="text1"/>
        </w:rPr>
        <w:t xml:space="preserve">Figures </w:t>
      </w:r>
      <w:ins w:id="710" w:author="Amanpreet Kaur" w:date="2025-01-23T21:01:00Z" w16du:dateUtc="2025-01-24T03:01:00Z">
        <w:r w:rsidR="00B41A3D">
          <w:rPr>
            <w:rFonts w:ascii="Times New Roman" w:eastAsia="Times New Roman" w:hAnsi="Times New Roman" w:cs="Times New Roman"/>
          </w:rPr>
          <w:t>4</w:t>
        </w:r>
      </w:ins>
      <w:del w:id="711" w:author="Amanpreet Kaur" w:date="2025-01-23T21:01:00Z" w16du:dateUtc="2025-01-24T03:01:00Z">
        <w:r w:rsidR="002055B4" w:rsidRPr="00472C6A" w:rsidDel="00B41A3D">
          <w:rPr>
            <w:rFonts w:ascii="Times New Roman" w:eastAsia="Times New Roman" w:hAnsi="Times New Roman" w:cs="Times New Roman"/>
          </w:rPr>
          <w:delText>3</w:delText>
        </w:r>
      </w:del>
      <w:r w:rsidR="002055B4" w:rsidRPr="00C47DE4">
        <w:rPr>
          <w:rFonts w:ascii="Times New Roman" w:eastAsia="Times New Roman" w:hAnsi="Times New Roman" w:cs="Times New Roman"/>
        </w:rPr>
        <w:t>B</w:t>
      </w:r>
      <w:r w:rsidR="00791A38" w:rsidRPr="00C47DE4">
        <w:rPr>
          <w:rFonts w:ascii="Times New Roman" w:eastAsia="Times New Roman" w:hAnsi="Times New Roman" w:cs="Times New Roman"/>
        </w:rPr>
        <w:t>,</w:t>
      </w:r>
      <w:r w:rsidR="00013B2F">
        <w:rPr>
          <w:rFonts w:ascii="Times New Roman" w:eastAsia="Times New Roman" w:hAnsi="Times New Roman" w:cs="Times New Roman"/>
        </w:rPr>
        <w:t xml:space="preserve"> </w:t>
      </w:r>
      <w:r w:rsidR="00791A38" w:rsidRPr="00C47DE4">
        <w:rPr>
          <w:rFonts w:ascii="Times New Roman" w:eastAsia="Times New Roman" w:hAnsi="Times New Roman" w:cs="Times New Roman"/>
        </w:rPr>
        <w:t>S</w:t>
      </w:r>
      <w:r w:rsidR="00FC1423">
        <w:rPr>
          <w:rFonts w:ascii="Times New Roman" w:eastAsia="Times New Roman" w:hAnsi="Times New Roman" w:cs="Times New Roman"/>
        </w:rPr>
        <w:t>8</w:t>
      </w:r>
      <w:r w:rsidR="00791A38" w:rsidRPr="00C47DE4">
        <w:rPr>
          <w:rFonts w:ascii="Times New Roman" w:eastAsia="Times New Roman" w:hAnsi="Times New Roman" w:cs="Times New Roman"/>
        </w:rPr>
        <w:t>B</w:t>
      </w:r>
      <w:r w:rsidR="00075661">
        <w:rPr>
          <w:rFonts w:ascii="Times New Roman" w:eastAsia="Times New Roman" w:hAnsi="Times New Roman" w:cs="Times New Roman"/>
        </w:rPr>
        <w:t xml:space="preserve"> and </w:t>
      </w:r>
      <w:r w:rsidR="00791A38" w:rsidRPr="00C47DE4">
        <w:rPr>
          <w:rFonts w:ascii="Times New Roman" w:eastAsia="Times New Roman" w:hAnsi="Times New Roman" w:cs="Times New Roman"/>
        </w:rPr>
        <w:t>S</w:t>
      </w:r>
      <w:r w:rsidR="00FC1423">
        <w:rPr>
          <w:rFonts w:ascii="Times New Roman" w:eastAsia="Times New Roman" w:hAnsi="Times New Roman" w:cs="Times New Roman"/>
        </w:rPr>
        <w:t>9</w:t>
      </w:r>
      <w:r w:rsidR="00791A38" w:rsidRPr="00C47DE4">
        <w:rPr>
          <w:rFonts w:ascii="Times New Roman" w:eastAsia="Times New Roman" w:hAnsi="Times New Roman" w:cs="Times New Roman"/>
        </w:rPr>
        <w:t>B</w:t>
      </w:r>
      <w:r w:rsidRPr="00C47DE4">
        <w:rPr>
          <w:rFonts w:ascii="Times New Roman" w:eastAsia="Times New Roman" w:hAnsi="Times New Roman" w:cs="Times New Roman"/>
        </w:rPr>
        <w:t xml:space="preserve">). </w:t>
      </w:r>
      <w:r w:rsidR="00727299" w:rsidRPr="00C47DE4">
        <w:rPr>
          <w:rFonts w:ascii="Times New Roman" w:eastAsia="Times New Roman" w:hAnsi="Times New Roman" w:cs="Times New Roman"/>
        </w:rPr>
        <w:t xml:space="preserve">Next, we evaluated fitness levels of individual SCs when strain-environment interactions were considered. </w:t>
      </w:r>
      <w:r w:rsidRPr="00C47DE4">
        <w:rPr>
          <w:rFonts w:ascii="Times New Roman" w:eastAsia="Times New Roman" w:hAnsi="Times New Roman" w:cs="Times New Roman"/>
        </w:rPr>
        <w:t xml:space="preserve">It's interesting to note that we found that various contextual factors significantly impacted SC4 fitness levels </w:t>
      </w:r>
      <w:r w:rsidRPr="005A2C70">
        <w:rPr>
          <w:rFonts w:ascii="Times New Roman" w:eastAsia="Times New Roman" w:hAnsi="Times New Roman" w:cs="Times New Roman"/>
        </w:rPr>
        <w:t xml:space="preserve">but less in SC3. When average surface pressure and standard deviation of wind speed were less than mean values, but average temperature and </w:t>
      </w:r>
      <w:r w:rsidR="003F2D07">
        <w:rPr>
          <w:rFonts w:ascii="Times New Roman" w:eastAsia="Times New Roman" w:hAnsi="Times New Roman" w:cs="Times New Roman"/>
        </w:rPr>
        <w:t>skewness of wet bulb temperature</w:t>
      </w:r>
      <w:r w:rsidRPr="005A2C70">
        <w:rPr>
          <w:rFonts w:ascii="Times New Roman" w:eastAsia="Times New Roman" w:hAnsi="Times New Roman" w:cs="Times New Roman"/>
        </w:rPr>
        <w:t xml:space="preserve"> were more than mean values, SC4 demonstrated a larger positive fitness contribution</w:t>
      </w:r>
      <w:r w:rsidR="003F2D07">
        <w:rPr>
          <w:rFonts w:ascii="Times New Roman" w:eastAsia="Times New Roman" w:hAnsi="Times New Roman" w:cs="Times New Roman"/>
        </w:rPr>
        <w:t xml:space="preserve"> </w:t>
      </w:r>
      <w:r w:rsidRPr="005A2C70">
        <w:rPr>
          <w:rFonts w:ascii="Times New Roman" w:eastAsia="Times New Roman" w:hAnsi="Times New Roman" w:cs="Times New Roman"/>
        </w:rPr>
        <w:t>(</w:t>
      </w:r>
      <w:r w:rsidR="00374926">
        <w:rPr>
          <w:rFonts w:ascii="Times New Roman" w:hAnsi="Times New Roman" w:cs="Times New Roman"/>
          <w:color w:val="000000" w:themeColor="text1"/>
        </w:rPr>
        <w:t xml:space="preserve">Figure </w:t>
      </w:r>
      <w:ins w:id="712" w:author="Amanpreet Kaur" w:date="2025-01-23T21:01:00Z" w16du:dateUtc="2025-01-24T03:01:00Z">
        <w:r w:rsidR="00B41A3D">
          <w:rPr>
            <w:rFonts w:ascii="Times New Roman" w:eastAsia="Times New Roman" w:hAnsi="Times New Roman" w:cs="Times New Roman"/>
          </w:rPr>
          <w:t>4</w:t>
        </w:r>
      </w:ins>
      <w:del w:id="713" w:author="Amanpreet Kaur" w:date="2025-01-23T21:01:00Z" w16du:dateUtc="2025-01-24T03:01:00Z">
        <w:r w:rsidR="004226BD" w:rsidRPr="00B3669E" w:rsidDel="00B41A3D">
          <w:rPr>
            <w:rFonts w:ascii="Times New Roman" w:eastAsia="Times New Roman" w:hAnsi="Times New Roman" w:cs="Times New Roman"/>
          </w:rPr>
          <w:delText>3</w:delText>
        </w:r>
      </w:del>
      <w:r w:rsidR="003D1BC1" w:rsidRPr="00C47DE4">
        <w:rPr>
          <w:rFonts w:ascii="Times New Roman" w:eastAsia="Times New Roman" w:hAnsi="Times New Roman" w:cs="Times New Roman"/>
        </w:rPr>
        <w:t>C</w:t>
      </w:r>
      <w:r w:rsidRPr="00C47DE4">
        <w:rPr>
          <w:rFonts w:ascii="Times New Roman" w:eastAsia="Times New Roman" w:hAnsi="Times New Roman" w:cs="Times New Roman"/>
        </w:rPr>
        <w:t xml:space="preserve">). </w:t>
      </w:r>
      <w:r w:rsidR="005A2C70" w:rsidRPr="00C47DE4">
        <w:rPr>
          <w:rFonts w:ascii="Times New Roman" w:eastAsia="Times New Roman" w:hAnsi="Times New Roman" w:cs="Times New Roman"/>
        </w:rPr>
        <w:t xml:space="preserve">We found that specific environmental conditions that are observed in the middle or end of the season have different effects </w:t>
      </w:r>
      <w:r w:rsidR="005A2C70" w:rsidRPr="00C47DE4">
        <w:rPr>
          <w:rFonts w:ascii="Times New Roman" w:eastAsia="Times New Roman" w:hAnsi="Times New Roman" w:cs="Times New Roman"/>
        </w:rPr>
        <w:lastRenderedPageBreak/>
        <w:t>on the fitness</w:t>
      </w:r>
      <w:r w:rsidR="00020747">
        <w:rPr>
          <w:rFonts w:ascii="Times New Roman" w:eastAsia="Times New Roman" w:hAnsi="Times New Roman" w:cs="Times New Roman"/>
        </w:rPr>
        <w:t xml:space="preserve"> contributions</w:t>
      </w:r>
      <w:r w:rsidR="005A2C70" w:rsidRPr="00C47DE4">
        <w:rPr>
          <w:rFonts w:ascii="Times New Roman" w:eastAsia="Times New Roman" w:hAnsi="Times New Roman" w:cs="Times New Roman"/>
        </w:rPr>
        <w:t xml:space="preserve"> of SC3 and SC4, particularly when </w:t>
      </w:r>
      <w:proofErr w:type="gramStart"/>
      <w:r w:rsidR="005A2C70" w:rsidRPr="00C47DE4">
        <w:rPr>
          <w:rFonts w:ascii="Times New Roman" w:eastAsia="Times New Roman" w:hAnsi="Times New Roman" w:cs="Times New Roman"/>
        </w:rPr>
        <w:t>taking into account</w:t>
      </w:r>
      <w:proofErr w:type="gramEnd"/>
      <w:r w:rsidR="005A2C70" w:rsidRPr="00C47DE4">
        <w:rPr>
          <w:rFonts w:ascii="Times New Roman" w:eastAsia="Times New Roman" w:hAnsi="Times New Roman" w:cs="Times New Roman"/>
        </w:rPr>
        <w:t xml:space="preserve"> genetic frequencies that are reported at the end of the season</w:t>
      </w:r>
      <w:r w:rsidR="00BD39C0">
        <w:rPr>
          <w:rFonts w:ascii="Times New Roman" w:eastAsia="Times New Roman" w:hAnsi="Times New Roman" w:cs="Times New Roman"/>
        </w:rPr>
        <w:t xml:space="preserve"> (p=0.10)</w:t>
      </w:r>
      <w:r w:rsidR="005A2C70" w:rsidRPr="00C47DE4">
        <w:rPr>
          <w:rFonts w:ascii="Times New Roman" w:eastAsia="Times New Roman" w:hAnsi="Times New Roman" w:cs="Times New Roman"/>
        </w:rPr>
        <w:t xml:space="preserve"> (</w:t>
      </w:r>
      <w:r w:rsidR="00374926">
        <w:rPr>
          <w:rFonts w:ascii="Times New Roman" w:hAnsi="Times New Roman" w:cs="Times New Roman"/>
          <w:color w:val="000000" w:themeColor="text1"/>
        </w:rPr>
        <w:t xml:space="preserve">Figure </w:t>
      </w:r>
      <w:r w:rsidR="005A2C70" w:rsidRPr="00C47DE4">
        <w:rPr>
          <w:rFonts w:ascii="Times New Roman" w:eastAsia="Times New Roman" w:hAnsi="Times New Roman" w:cs="Times New Roman"/>
        </w:rPr>
        <w:t>S</w:t>
      </w:r>
      <w:r w:rsidR="00FC1423">
        <w:rPr>
          <w:rFonts w:ascii="Times New Roman" w:eastAsia="Times New Roman" w:hAnsi="Times New Roman" w:cs="Times New Roman"/>
        </w:rPr>
        <w:t>9</w:t>
      </w:r>
      <w:r w:rsidR="005A2C70" w:rsidRPr="00C47DE4">
        <w:rPr>
          <w:rFonts w:ascii="Times New Roman" w:eastAsia="Times New Roman" w:hAnsi="Times New Roman" w:cs="Times New Roman"/>
        </w:rPr>
        <w:t>C). While lower values of the parameters promote better fitness of SC3, higher values of the clear sky PAR standard deviation, kurtosis of surface pressure, and standard deviation of temperature at 2 meters support higher fitness of SC4. Conversely, lower levels of average clear sky PAR favor SC4 fitness (</w:t>
      </w:r>
      <w:r w:rsidR="00374926">
        <w:rPr>
          <w:rFonts w:ascii="Times New Roman" w:hAnsi="Times New Roman" w:cs="Times New Roman"/>
          <w:color w:val="000000" w:themeColor="text1"/>
        </w:rPr>
        <w:t xml:space="preserve">Figure </w:t>
      </w:r>
      <w:r w:rsidR="005A2C70" w:rsidRPr="001E0C84">
        <w:rPr>
          <w:rFonts w:ascii="Times New Roman" w:eastAsia="Times New Roman" w:hAnsi="Times New Roman" w:cs="Times New Roman"/>
        </w:rPr>
        <w:t>S</w:t>
      </w:r>
      <w:r w:rsidR="00FC1423">
        <w:rPr>
          <w:rFonts w:ascii="Times New Roman" w:eastAsia="Times New Roman" w:hAnsi="Times New Roman" w:cs="Times New Roman"/>
        </w:rPr>
        <w:t>9</w:t>
      </w:r>
      <w:r w:rsidR="005A2C70" w:rsidRPr="001E0C84">
        <w:rPr>
          <w:rFonts w:ascii="Times New Roman" w:eastAsia="Times New Roman" w:hAnsi="Times New Roman" w:cs="Times New Roman"/>
        </w:rPr>
        <w:t xml:space="preserve">C), whereas higher values enhance SC3 fitness. </w:t>
      </w:r>
      <w:r w:rsidR="0071605E">
        <w:rPr>
          <w:rFonts w:ascii="Times New Roman" w:eastAsia="Times New Roman" w:hAnsi="Times New Roman" w:cs="Times New Roman"/>
        </w:rPr>
        <w:t xml:space="preserve">However, when </w:t>
      </w:r>
      <w:r w:rsidR="0071605E" w:rsidRPr="00C47DE4">
        <w:rPr>
          <w:rFonts w:ascii="Times New Roman" w:eastAsia="Times New Roman" w:hAnsi="Times New Roman" w:cs="Times New Roman"/>
        </w:rPr>
        <w:t xml:space="preserve">genetic frequencies </w:t>
      </w:r>
      <w:r w:rsidR="0071605E">
        <w:rPr>
          <w:rFonts w:ascii="Times New Roman" w:eastAsia="Times New Roman" w:hAnsi="Times New Roman" w:cs="Times New Roman"/>
        </w:rPr>
        <w:t>which</w:t>
      </w:r>
      <w:r w:rsidR="0071605E" w:rsidRPr="00C47DE4">
        <w:rPr>
          <w:rFonts w:ascii="Times New Roman" w:eastAsia="Times New Roman" w:hAnsi="Times New Roman" w:cs="Times New Roman"/>
        </w:rPr>
        <w:t xml:space="preserve"> are reported </w:t>
      </w:r>
      <w:r w:rsidR="0071605E">
        <w:rPr>
          <w:rFonts w:ascii="Times New Roman" w:eastAsia="Times New Roman" w:hAnsi="Times New Roman" w:cs="Times New Roman"/>
        </w:rPr>
        <w:t>in</w:t>
      </w:r>
      <w:r w:rsidR="0071605E" w:rsidRPr="00C47DE4">
        <w:rPr>
          <w:rFonts w:ascii="Times New Roman" w:eastAsia="Times New Roman" w:hAnsi="Times New Roman" w:cs="Times New Roman"/>
        </w:rPr>
        <w:t xml:space="preserve"> the </w:t>
      </w:r>
      <w:r w:rsidR="0071605E">
        <w:rPr>
          <w:rFonts w:ascii="Times New Roman" w:eastAsia="Times New Roman" w:hAnsi="Times New Roman" w:cs="Times New Roman"/>
        </w:rPr>
        <w:t>mid</w:t>
      </w:r>
      <w:r w:rsidR="0071605E" w:rsidRPr="00C47DE4">
        <w:rPr>
          <w:rFonts w:ascii="Times New Roman" w:eastAsia="Times New Roman" w:hAnsi="Times New Roman" w:cs="Times New Roman"/>
        </w:rPr>
        <w:t xml:space="preserve"> of the season</w:t>
      </w:r>
      <w:r w:rsidR="0071605E">
        <w:rPr>
          <w:rFonts w:ascii="Times New Roman" w:eastAsia="Times New Roman" w:hAnsi="Times New Roman" w:cs="Times New Roman"/>
        </w:rPr>
        <w:t xml:space="preserve"> were </w:t>
      </w:r>
      <w:proofErr w:type="gramStart"/>
      <w:r w:rsidR="0071605E">
        <w:rPr>
          <w:rFonts w:ascii="Times New Roman" w:eastAsia="Times New Roman" w:hAnsi="Times New Roman" w:cs="Times New Roman"/>
        </w:rPr>
        <w:t>taken into account</w:t>
      </w:r>
      <w:proofErr w:type="gramEnd"/>
      <w:r w:rsidR="0071605E">
        <w:rPr>
          <w:rFonts w:ascii="Times New Roman" w:eastAsia="Times New Roman" w:hAnsi="Times New Roman" w:cs="Times New Roman"/>
        </w:rPr>
        <w:t>, SC4 was more fit in the across different environmental parameters than SC3 (</w:t>
      </w:r>
      <w:r w:rsidR="00374926">
        <w:rPr>
          <w:rFonts w:ascii="Times New Roman" w:hAnsi="Times New Roman" w:cs="Times New Roman"/>
          <w:color w:val="000000" w:themeColor="text1"/>
        </w:rPr>
        <w:t xml:space="preserve">Figure </w:t>
      </w:r>
      <w:r w:rsidR="0071605E">
        <w:rPr>
          <w:rFonts w:ascii="Times New Roman" w:eastAsia="Times New Roman" w:hAnsi="Times New Roman" w:cs="Times New Roman"/>
        </w:rPr>
        <w:t>S</w:t>
      </w:r>
      <w:r w:rsidR="00BD39C0">
        <w:rPr>
          <w:rFonts w:ascii="Times New Roman" w:eastAsia="Times New Roman" w:hAnsi="Times New Roman" w:cs="Times New Roman"/>
        </w:rPr>
        <w:t>8</w:t>
      </w:r>
      <w:r w:rsidR="0071605E">
        <w:rPr>
          <w:rFonts w:ascii="Times New Roman" w:eastAsia="Times New Roman" w:hAnsi="Times New Roman" w:cs="Times New Roman"/>
        </w:rPr>
        <w:t xml:space="preserve">C). </w:t>
      </w:r>
    </w:p>
    <w:p w14:paraId="050B9D65" w14:textId="79942934" w:rsidR="005748CC" w:rsidRPr="00E04A9D" w:rsidRDefault="00875371">
      <w:pPr>
        <w:spacing w:line="360" w:lineRule="auto"/>
        <w:jc w:val="both"/>
        <w:rPr>
          <w:rFonts w:ascii="Times New Roman" w:eastAsia="Times New Roman" w:hAnsi="Times New Roman" w:cs="Times New Roman"/>
        </w:rPr>
        <w:pPrChange w:id="714" w:author="Amanpreet Kaur" w:date="2025-01-23T10:44:00Z" w16du:dateUtc="2025-01-23T16:44:00Z">
          <w:pPr>
            <w:spacing w:line="480" w:lineRule="auto"/>
            <w:jc w:val="both"/>
          </w:pPr>
        </w:pPrChange>
      </w:pPr>
      <w:r w:rsidRPr="00875371">
        <w:rPr>
          <w:rFonts w:ascii="Times New Roman" w:eastAsia="Times New Roman" w:hAnsi="Times New Roman" w:cs="Times New Roman"/>
          <w:noProof/>
        </w:rPr>
        <w:drawing>
          <wp:inline distT="0" distB="0" distL="0" distR="0" wp14:anchorId="0805E1AC" wp14:editId="7805C749">
            <wp:extent cx="5943600" cy="5794625"/>
            <wp:effectExtent l="0" t="0" r="0" b="0"/>
            <wp:docPr id="162286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61644" name=""/>
                    <pic:cNvPicPr/>
                  </pic:nvPicPr>
                  <pic:blipFill rotWithShape="1">
                    <a:blip r:embed="rId19"/>
                    <a:srcRect b="6406"/>
                    <a:stretch/>
                  </pic:blipFill>
                  <pic:spPr bwMode="auto">
                    <a:xfrm>
                      <a:off x="0" y="0"/>
                      <a:ext cx="5943600" cy="5794625"/>
                    </a:xfrm>
                    <a:prstGeom prst="rect">
                      <a:avLst/>
                    </a:prstGeom>
                    <a:ln>
                      <a:noFill/>
                    </a:ln>
                    <a:extLst>
                      <a:ext uri="{53640926-AAD7-44D8-BBD7-CCE9431645EC}">
                        <a14:shadowObscured xmlns:a14="http://schemas.microsoft.com/office/drawing/2010/main"/>
                      </a:ext>
                    </a:extLst>
                  </pic:spPr>
                </pic:pic>
              </a:graphicData>
            </a:graphic>
          </wp:inline>
        </w:drawing>
      </w:r>
    </w:p>
    <w:p w14:paraId="01FA1BB3" w14:textId="3AE8404E" w:rsidR="00834FC6" w:rsidRPr="00011260" w:rsidRDefault="00374926">
      <w:pPr>
        <w:spacing w:line="360" w:lineRule="auto"/>
        <w:jc w:val="both"/>
        <w:rPr>
          <w:rFonts w:ascii="Times New Roman" w:hAnsi="Times New Roman" w:cs="Times New Roman"/>
          <w:sz w:val="22"/>
          <w:szCs w:val="22"/>
        </w:rPr>
        <w:pPrChange w:id="715" w:author="Amanpreet Kaur" w:date="2025-01-23T10:44:00Z" w16du:dateUtc="2025-01-23T16:44:00Z">
          <w:pPr>
            <w:jc w:val="both"/>
          </w:pPr>
        </w:pPrChange>
      </w:pPr>
      <w:r>
        <w:rPr>
          <w:rFonts w:ascii="Times New Roman" w:hAnsi="Times New Roman" w:cs="Times New Roman"/>
          <w:color w:val="000000" w:themeColor="text1"/>
        </w:rPr>
        <w:lastRenderedPageBreak/>
        <w:t xml:space="preserve">Figure </w:t>
      </w:r>
      <w:ins w:id="716" w:author="Amanpreet Kaur" w:date="2025-01-23T21:01:00Z" w16du:dateUtc="2025-01-24T03:01:00Z">
        <w:r w:rsidR="00B41A3D">
          <w:rPr>
            <w:rFonts w:ascii="Times New Roman" w:hAnsi="Times New Roman" w:cs="Times New Roman"/>
            <w:b/>
            <w:bCs/>
            <w:sz w:val="22"/>
            <w:szCs w:val="22"/>
          </w:rPr>
          <w:t>4</w:t>
        </w:r>
      </w:ins>
      <w:del w:id="717" w:author="Amanpreet Kaur" w:date="2025-01-23T21:01:00Z" w16du:dateUtc="2025-01-24T03:01:00Z">
        <w:r w:rsidR="004226BD" w:rsidRPr="00011260" w:rsidDel="00B41A3D">
          <w:rPr>
            <w:rFonts w:ascii="Times New Roman" w:hAnsi="Times New Roman" w:cs="Times New Roman"/>
            <w:b/>
            <w:bCs/>
            <w:sz w:val="22"/>
            <w:szCs w:val="22"/>
          </w:rPr>
          <w:delText>3</w:delText>
        </w:r>
      </w:del>
      <w:r w:rsidR="00B1166B" w:rsidRPr="00011260">
        <w:rPr>
          <w:rFonts w:ascii="Times New Roman" w:hAnsi="Times New Roman" w:cs="Times New Roman"/>
          <w:b/>
          <w:bCs/>
          <w:sz w:val="22"/>
          <w:szCs w:val="22"/>
        </w:rPr>
        <w:t>.</w:t>
      </w:r>
      <w:r w:rsidR="00B1166B" w:rsidRPr="00011260">
        <w:rPr>
          <w:rFonts w:ascii="Times New Roman" w:hAnsi="Times New Roman" w:cs="Times New Roman"/>
          <w:sz w:val="22"/>
          <w:szCs w:val="22"/>
        </w:rPr>
        <w:t xml:space="preserve"> </w:t>
      </w:r>
      <w:r w:rsidR="004A1858" w:rsidRPr="00011260">
        <w:rPr>
          <w:rFonts w:ascii="Times New Roman" w:hAnsi="Times New Roman" w:cs="Times New Roman"/>
          <w:b/>
          <w:bCs/>
          <w:sz w:val="22"/>
          <w:szCs w:val="22"/>
        </w:rPr>
        <w:t xml:space="preserve">Different lineages </w:t>
      </w:r>
      <w:r w:rsidR="00C95D26" w:rsidRPr="00011260">
        <w:rPr>
          <w:rFonts w:ascii="Times New Roman" w:hAnsi="Times New Roman" w:cs="Times New Roman"/>
          <w:b/>
          <w:bCs/>
          <w:sz w:val="22"/>
          <w:szCs w:val="22"/>
        </w:rPr>
        <w:t>have</w:t>
      </w:r>
      <w:r w:rsidR="004A1858" w:rsidRPr="00011260">
        <w:rPr>
          <w:rFonts w:ascii="Times New Roman" w:hAnsi="Times New Roman" w:cs="Times New Roman"/>
          <w:b/>
          <w:bCs/>
          <w:sz w:val="22"/>
          <w:szCs w:val="22"/>
        </w:rPr>
        <w:t xml:space="preserve"> variable fitness levels</w:t>
      </w:r>
      <w:r w:rsidR="00C95D26" w:rsidRPr="00011260">
        <w:rPr>
          <w:rFonts w:ascii="Times New Roman" w:hAnsi="Times New Roman" w:cs="Times New Roman"/>
          <w:b/>
          <w:bCs/>
          <w:sz w:val="22"/>
          <w:szCs w:val="22"/>
        </w:rPr>
        <w:t xml:space="preserve"> and </w:t>
      </w:r>
      <w:r w:rsidR="004F1E49" w:rsidRPr="00011260">
        <w:rPr>
          <w:rFonts w:ascii="Times New Roman" w:hAnsi="Times New Roman" w:cs="Times New Roman"/>
          <w:b/>
          <w:bCs/>
          <w:sz w:val="22"/>
          <w:szCs w:val="22"/>
        </w:rPr>
        <w:t>resilience towards</w:t>
      </w:r>
      <w:r w:rsidR="00000530" w:rsidRPr="00011260">
        <w:rPr>
          <w:rFonts w:ascii="Times New Roman" w:hAnsi="Times New Roman" w:cs="Times New Roman"/>
          <w:b/>
          <w:bCs/>
          <w:sz w:val="22"/>
          <w:szCs w:val="22"/>
        </w:rPr>
        <w:t xml:space="preserve"> </w:t>
      </w:r>
      <w:r w:rsidR="00C95D26" w:rsidRPr="00011260">
        <w:rPr>
          <w:rFonts w:ascii="Times New Roman" w:hAnsi="Times New Roman" w:cs="Times New Roman"/>
          <w:b/>
          <w:bCs/>
          <w:sz w:val="22"/>
          <w:szCs w:val="22"/>
        </w:rPr>
        <w:t>different climatic factors and</w:t>
      </w:r>
      <w:r w:rsidR="004F1E49" w:rsidRPr="00011260">
        <w:rPr>
          <w:rFonts w:ascii="Times New Roman" w:hAnsi="Times New Roman" w:cs="Times New Roman"/>
          <w:b/>
          <w:bCs/>
          <w:sz w:val="22"/>
          <w:szCs w:val="22"/>
        </w:rPr>
        <w:t xml:space="preserve"> competition with</w:t>
      </w:r>
      <w:r w:rsidR="00C95D26" w:rsidRPr="00011260">
        <w:rPr>
          <w:rFonts w:ascii="Times New Roman" w:hAnsi="Times New Roman" w:cs="Times New Roman"/>
          <w:b/>
          <w:bCs/>
          <w:sz w:val="22"/>
          <w:szCs w:val="22"/>
        </w:rPr>
        <w:t xml:space="preserve"> co-occurring lineages</w:t>
      </w:r>
      <w:r w:rsidR="004A1858" w:rsidRPr="00011260">
        <w:rPr>
          <w:rFonts w:ascii="Times New Roman" w:hAnsi="Times New Roman" w:cs="Times New Roman"/>
          <w:b/>
          <w:bCs/>
          <w:sz w:val="22"/>
          <w:szCs w:val="22"/>
        </w:rPr>
        <w:t>.</w:t>
      </w:r>
      <w:r w:rsidR="00D65BDE" w:rsidRPr="00011260">
        <w:rPr>
          <w:rFonts w:ascii="Times New Roman" w:hAnsi="Times New Roman" w:cs="Times New Roman"/>
          <w:b/>
          <w:bCs/>
          <w:sz w:val="22"/>
          <w:szCs w:val="22"/>
        </w:rPr>
        <w:t xml:space="preserve"> </w:t>
      </w:r>
      <w:r w:rsidR="00834FC6" w:rsidRPr="00011260">
        <w:rPr>
          <w:rFonts w:ascii="Times New Roman" w:hAnsi="Times New Roman" w:cs="Times New Roman"/>
          <w:sz w:val="22"/>
          <w:szCs w:val="22"/>
        </w:rPr>
        <w:t xml:space="preserve">Using </w:t>
      </w:r>
      <w:proofErr w:type="spellStart"/>
      <w:r w:rsidR="00834FC6" w:rsidRPr="00011260">
        <w:rPr>
          <w:rFonts w:ascii="Times New Roman" w:hAnsi="Times New Roman" w:cs="Times New Roman"/>
          <w:sz w:val="22"/>
          <w:szCs w:val="22"/>
        </w:rPr>
        <w:t>StrainRankin</w:t>
      </w:r>
      <w:r w:rsidR="00BD39C0">
        <w:rPr>
          <w:rFonts w:ascii="Times New Roman" w:hAnsi="Times New Roman" w:cs="Times New Roman"/>
          <w:sz w:val="22"/>
          <w:szCs w:val="22"/>
        </w:rPr>
        <w:t>g</w:t>
      </w:r>
      <w:proofErr w:type="spellEnd"/>
      <w:r w:rsidR="00834FC6" w:rsidRPr="00011260">
        <w:rPr>
          <w:rFonts w:ascii="Times New Roman" w:hAnsi="Times New Roman" w:cs="Times New Roman"/>
          <w:sz w:val="22"/>
          <w:szCs w:val="22"/>
        </w:rPr>
        <w:t xml:space="preserve"> </w:t>
      </w:r>
      <w:r w:rsidR="00BD39C0" w:rsidRPr="00893386">
        <w:rPr>
          <w:rFonts w:ascii="Times New Roman" w:hAnsi="Times New Roman" w:cs="Times New Roman"/>
          <w:b/>
          <w:bCs/>
          <w:sz w:val="22"/>
          <w:szCs w:val="22"/>
        </w:rPr>
        <w:t>(</w:t>
      </w:r>
      <w:r w:rsidR="00834FC6" w:rsidRPr="00893386">
        <w:rPr>
          <w:rFonts w:ascii="Times New Roman" w:hAnsi="Times New Roman" w:cs="Times New Roman"/>
          <w:b/>
          <w:bCs/>
          <w:sz w:val="22"/>
          <w:szCs w:val="22"/>
        </w:rPr>
        <w:t>A)</w:t>
      </w:r>
      <w:r w:rsidR="00834FC6" w:rsidRPr="00011260">
        <w:rPr>
          <w:rFonts w:ascii="Times New Roman" w:hAnsi="Times New Roman" w:cs="Times New Roman"/>
          <w:sz w:val="22"/>
          <w:szCs w:val="22"/>
        </w:rPr>
        <w:t xml:space="preserve"> Comparisons of different SCs with fitness </w:t>
      </w:r>
      <w:commentRangeStart w:id="718"/>
      <w:r w:rsidR="00834FC6" w:rsidRPr="00011260">
        <w:rPr>
          <w:rFonts w:ascii="Times New Roman" w:hAnsi="Times New Roman" w:cs="Times New Roman"/>
          <w:sz w:val="22"/>
          <w:szCs w:val="22"/>
        </w:rPr>
        <w:t xml:space="preserve">estimates and their confidence intervals under main effects were made. These estimates focused on SC3, SC4, and SC6 (which were more abundant </w:t>
      </w:r>
      <w:commentRangeEnd w:id="718"/>
      <w:r w:rsidR="00B90FB6">
        <w:rPr>
          <w:rStyle w:val="CommentReference"/>
        </w:rPr>
        <w:commentReference w:id="718"/>
      </w:r>
      <w:r w:rsidR="00834FC6" w:rsidRPr="00011260">
        <w:rPr>
          <w:rFonts w:ascii="Times New Roman" w:hAnsi="Times New Roman" w:cs="Times New Roman"/>
          <w:sz w:val="22"/>
          <w:szCs w:val="22"/>
        </w:rPr>
        <w:t xml:space="preserve">in samples), and a group of SCs (SC1, SC2, SC5, SC7, and SC8) that were categorized as </w:t>
      </w:r>
      <w:r w:rsidR="00BD39C0" w:rsidRPr="00011260">
        <w:rPr>
          <w:rFonts w:ascii="Times New Roman" w:hAnsi="Times New Roman" w:cs="Times New Roman"/>
          <w:sz w:val="22"/>
          <w:szCs w:val="22"/>
        </w:rPr>
        <w:t>low frequency</w:t>
      </w:r>
      <w:r w:rsidR="00834FC6" w:rsidRPr="00011260">
        <w:rPr>
          <w:rFonts w:ascii="Times New Roman" w:hAnsi="Times New Roman" w:cs="Times New Roman"/>
          <w:sz w:val="22"/>
          <w:szCs w:val="22"/>
        </w:rPr>
        <w:t xml:space="preserve"> (due to their lower </w:t>
      </w:r>
      <w:r w:rsidR="00BD39C0">
        <w:rPr>
          <w:rFonts w:ascii="Times New Roman" w:hAnsi="Times New Roman" w:cs="Times New Roman"/>
          <w:sz w:val="22"/>
          <w:szCs w:val="22"/>
        </w:rPr>
        <w:t xml:space="preserve">relative </w:t>
      </w:r>
      <w:r w:rsidR="00834FC6" w:rsidRPr="00011260">
        <w:rPr>
          <w:rFonts w:ascii="Times New Roman" w:hAnsi="Times New Roman" w:cs="Times New Roman"/>
          <w:sz w:val="22"/>
          <w:szCs w:val="22"/>
        </w:rPr>
        <w:t>abundance</w:t>
      </w:r>
      <w:r w:rsidR="00BD39C0">
        <w:rPr>
          <w:rFonts w:ascii="Times New Roman" w:hAnsi="Times New Roman" w:cs="Times New Roman"/>
          <w:sz w:val="22"/>
          <w:szCs w:val="22"/>
        </w:rPr>
        <w:t xml:space="preserve">, </w:t>
      </w:r>
      <w:r>
        <w:rPr>
          <w:rFonts w:ascii="Times New Roman" w:hAnsi="Times New Roman" w:cs="Times New Roman"/>
          <w:sz w:val="22"/>
          <w:szCs w:val="22"/>
        </w:rPr>
        <w:t>related to</w:t>
      </w:r>
      <w:r w:rsidR="00BD39C0">
        <w:rPr>
          <w:rFonts w:ascii="Times New Roman" w:hAnsi="Times New Roman" w:cs="Times New Roman"/>
          <w:sz w:val="22"/>
          <w:szCs w:val="22"/>
        </w:rPr>
        <w:t xml:space="preserve"> </w:t>
      </w:r>
      <w:r>
        <w:rPr>
          <w:rFonts w:ascii="Times New Roman" w:hAnsi="Times New Roman" w:cs="Times New Roman"/>
          <w:color w:val="000000" w:themeColor="text1"/>
        </w:rPr>
        <w:t>Figure</w:t>
      </w:r>
      <w:r w:rsidR="00BD39C0">
        <w:rPr>
          <w:rFonts w:ascii="Times New Roman" w:hAnsi="Times New Roman" w:cs="Times New Roman"/>
          <w:sz w:val="22"/>
          <w:szCs w:val="22"/>
        </w:rPr>
        <w:t xml:space="preserve"> </w:t>
      </w:r>
      <w:ins w:id="719" w:author="Amanpreet Kaur" w:date="2025-01-23T21:01:00Z" w16du:dateUtc="2025-01-24T03:01:00Z">
        <w:r w:rsidR="00B41A3D">
          <w:rPr>
            <w:rFonts w:ascii="Times New Roman" w:hAnsi="Times New Roman" w:cs="Times New Roman"/>
            <w:sz w:val="22"/>
            <w:szCs w:val="22"/>
          </w:rPr>
          <w:t>3</w:t>
        </w:r>
      </w:ins>
      <w:del w:id="720" w:author="Amanpreet Kaur" w:date="2025-01-23T21:01:00Z" w16du:dateUtc="2025-01-24T03:01:00Z">
        <w:r w:rsidR="00BD39C0" w:rsidDel="00B41A3D">
          <w:rPr>
            <w:rFonts w:ascii="Times New Roman" w:hAnsi="Times New Roman" w:cs="Times New Roman"/>
            <w:sz w:val="22"/>
            <w:szCs w:val="22"/>
          </w:rPr>
          <w:delText>2</w:delText>
        </w:r>
      </w:del>
      <w:r w:rsidR="00BD39C0">
        <w:rPr>
          <w:rFonts w:ascii="Times New Roman" w:hAnsi="Times New Roman" w:cs="Times New Roman"/>
          <w:sz w:val="22"/>
          <w:szCs w:val="22"/>
        </w:rPr>
        <w:t>C</w:t>
      </w:r>
      <w:r w:rsidR="00834FC6" w:rsidRPr="00011260">
        <w:rPr>
          <w:rFonts w:ascii="Times New Roman" w:hAnsi="Times New Roman" w:cs="Times New Roman"/>
          <w:sz w:val="22"/>
          <w:szCs w:val="22"/>
        </w:rPr>
        <w:t xml:space="preserve">). The bottom plot illustrates the growth curves of these SCs, estimating their contributions to the progression of disease severity from mid and end of </w:t>
      </w:r>
      <w:r w:rsidR="00394EB9">
        <w:rPr>
          <w:rFonts w:ascii="Times New Roman" w:hAnsi="Times New Roman" w:cs="Times New Roman"/>
          <w:sz w:val="22"/>
          <w:szCs w:val="22"/>
        </w:rPr>
        <w:t xml:space="preserve">the </w:t>
      </w:r>
      <w:r w:rsidR="00834FC6" w:rsidRPr="00011260">
        <w:rPr>
          <w:rFonts w:ascii="Times New Roman" w:hAnsi="Times New Roman" w:cs="Times New Roman"/>
          <w:sz w:val="22"/>
          <w:szCs w:val="22"/>
        </w:rPr>
        <w:t>summer</w:t>
      </w:r>
      <w:r w:rsidR="002C7534">
        <w:rPr>
          <w:rFonts w:ascii="Times New Roman" w:hAnsi="Times New Roman" w:cs="Times New Roman"/>
          <w:sz w:val="22"/>
          <w:szCs w:val="22"/>
        </w:rPr>
        <w:t xml:space="preserve"> season</w:t>
      </w:r>
      <w:r w:rsidR="00834FC6" w:rsidRPr="00011260">
        <w:rPr>
          <w:rFonts w:ascii="Times New Roman" w:hAnsi="Times New Roman" w:cs="Times New Roman"/>
          <w:sz w:val="22"/>
          <w:szCs w:val="22"/>
        </w:rPr>
        <w:t>.</w:t>
      </w:r>
      <w:r w:rsidR="00834FC6" w:rsidRPr="00893386">
        <w:rPr>
          <w:rFonts w:ascii="Times New Roman" w:hAnsi="Times New Roman" w:cs="Times New Roman"/>
          <w:b/>
          <w:bCs/>
          <w:sz w:val="22"/>
          <w:szCs w:val="22"/>
        </w:rPr>
        <w:t xml:space="preserve"> </w:t>
      </w:r>
      <w:r w:rsidR="00BD39C0" w:rsidRPr="00893386">
        <w:rPr>
          <w:rFonts w:ascii="Times New Roman" w:hAnsi="Times New Roman" w:cs="Times New Roman"/>
          <w:b/>
          <w:bCs/>
          <w:sz w:val="22"/>
          <w:szCs w:val="22"/>
        </w:rPr>
        <w:t>(</w:t>
      </w:r>
      <w:r w:rsidR="00834FC6" w:rsidRPr="00893386">
        <w:rPr>
          <w:rFonts w:ascii="Times New Roman" w:hAnsi="Times New Roman" w:cs="Times New Roman"/>
          <w:b/>
          <w:bCs/>
          <w:sz w:val="22"/>
          <w:szCs w:val="22"/>
        </w:rPr>
        <w:t xml:space="preserve">B) </w:t>
      </w:r>
      <w:r w:rsidR="00834FC6" w:rsidRPr="00011260">
        <w:rPr>
          <w:rFonts w:ascii="Times New Roman" w:hAnsi="Times New Roman" w:cs="Times New Roman"/>
          <w:sz w:val="22"/>
          <w:szCs w:val="22"/>
        </w:rPr>
        <w:t xml:space="preserve">Pathogen-pathogen interactions, specifically between the two dominant SCs (SC3 and SC4), were analyzed based on their combined frequencies being either below or above 20%. Fitness estimates with confidence intervals were compared when the summed frequencies of SC3 and SC4 were </w:t>
      </w:r>
      <w:proofErr w:type="gramStart"/>
      <w:r w:rsidR="00834FC6" w:rsidRPr="00011260">
        <w:rPr>
          <w:rFonts w:ascii="Times New Roman" w:hAnsi="Times New Roman" w:cs="Times New Roman"/>
          <w:sz w:val="22"/>
          <w:szCs w:val="22"/>
        </w:rPr>
        <w:t>taken into account</w:t>
      </w:r>
      <w:proofErr w:type="gramEnd"/>
      <w:r w:rsidR="00834FC6" w:rsidRPr="00011260">
        <w:rPr>
          <w:rFonts w:ascii="Times New Roman" w:hAnsi="Times New Roman" w:cs="Times New Roman"/>
          <w:sz w:val="22"/>
          <w:szCs w:val="22"/>
        </w:rPr>
        <w:t xml:space="preserve">. Different interaction scenarios were considered, such as SC3 &gt; 20% &amp; SC4 &lt; 20%, SC4 &gt; 20% &amp; SC3 &lt; 20%, and both SC3 &amp; SC4 at equal frequencies, along with SC6 and the low-frequency SCs. The growth curves in the bottom plot highlight how these interactions contributed to the progression of disease during the season. </w:t>
      </w:r>
      <w:r w:rsidR="00BD39C0" w:rsidRPr="00893386">
        <w:rPr>
          <w:rFonts w:ascii="Times New Roman" w:hAnsi="Times New Roman" w:cs="Times New Roman"/>
          <w:b/>
          <w:bCs/>
          <w:sz w:val="22"/>
          <w:szCs w:val="22"/>
        </w:rPr>
        <w:t>(</w:t>
      </w:r>
      <w:r w:rsidR="00834FC6" w:rsidRPr="00893386">
        <w:rPr>
          <w:rFonts w:ascii="Times New Roman" w:hAnsi="Times New Roman" w:cs="Times New Roman"/>
          <w:b/>
          <w:bCs/>
          <w:sz w:val="22"/>
          <w:szCs w:val="22"/>
        </w:rPr>
        <w:t>C)</w:t>
      </w:r>
      <w:r w:rsidR="00834FC6" w:rsidRPr="00011260">
        <w:rPr>
          <w:rFonts w:ascii="Times New Roman" w:hAnsi="Times New Roman" w:cs="Times New Roman"/>
          <w:sz w:val="22"/>
          <w:szCs w:val="22"/>
        </w:rPr>
        <w:t xml:space="preserve"> Pathogen-environment interactions were examined by applying the frequencies of SC3 or SC4 to different environmental variables, depending on whether each variable was above or below its mean at the sampling point. The analysis assumed an equal-weighted mean of genetic frequencies to calculate fitness levels: </w:t>
      </w:r>
      <w:r w:rsidR="00834FC6" w:rsidRPr="00011260">
        <w:rPr>
          <w:rFonts w:ascii="Times New Roman" w:hAnsi="Times New Roman" w:cs="Times New Roman"/>
          <w:i/>
          <w:iCs/>
          <w:sz w:val="22"/>
          <w:szCs w:val="22"/>
        </w:rPr>
        <w:t>p</w:t>
      </w:r>
      <w:r w:rsidR="00834FC6" w:rsidRPr="00011260">
        <w:rPr>
          <w:rFonts w:ascii="Times New Roman" w:hAnsi="Times New Roman" w:cs="Times New Roman"/>
          <w:sz w:val="22"/>
          <w:szCs w:val="22"/>
        </w:rPr>
        <w:t xml:space="preserve"> x mid-frequency + (1 - </w:t>
      </w:r>
      <w:r w:rsidR="00834FC6" w:rsidRPr="00011260">
        <w:rPr>
          <w:rFonts w:ascii="Times New Roman" w:hAnsi="Times New Roman" w:cs="Times New Roman"/>
          <w:i/>
          <w:iCs/>
          <w:sz w:val="22"/>
          <w:szCs w:val="22"/>
        </w:rPr>
        <w:t>p</w:t>
      </w:r>
      <w:r w:rsidR="00834FC6" w:rsidRPr="00011260">
        <w:rPr>
          <w:rFonts w:ascii="Times New Roman" w:hAnsi="Times New Roman" w:cs="Times New Roman"/>
          <w:sz w:val="22"/>
          <w:szCs w:val="22"/>
        </w:rPr>
        <w:t>) x end-frequency, where (</w:t>
      </w:r>
      <w:r w:rsidR="00834FC6" w:rsidRPr="00011260">
        <w:rPr>
          <w:rFonts w:ascii="Times New Roman" w:hAnsi="Times New Roman" w:cs="Times New Roman"/>
          <w:i/>
          <w:iCs/>
          <w:sz w:val="22"/>
          <w:szCs w:val="22"/>
        </w:rPr>
        <w:t>p</w:t>
      </w:r>
      <w:r w:rsidR="00834FC6" w:rsidRPr="00011260">
        <w:rPr>
          <w:rFonts w:ascii="Times New Roman" w:hAnsi="Times New Roman" w:cs="Times New Roman"/>
          <w:sz w:val="22"/>
          <w:szCs w:val="22"/>
        </w:rPr>
        <w:t xml:space="preserve"> = 0.5)</w:t>
      </w:r>
      <w:r w:rsidR="00BD39C0">
        <w:rPr>
          <w:rFonts w:ascii="Times New Roman" w:hAnsi="Times New Roman" w:cs="Times New Roman"/>
          <w:sz w:val="22"/>
          <w:szCs w:val="22"/>
        </w:rPr>
        <w:t xml:space="preserve"> in this figure</w:t>
      </w:r>
      <w:r w:rsidR="00834FC6" w:rsidRPr="00011260">
        <w:rPr>
          <w:rFonts w:ascii="Times New Roman" w:hAnsi="Times New Roman" w:cs="Times New Roman"/>
          <w:sz w:val="22"/>
          <w:szCs w:val="22"/>
        </w:rPr>
        <w:t>.</w:t>
      </w:r>
      <w:r w:rsidR="00BD39C0">
        <w:rPr>
          <w:rFonts w:ascii="Times New Roman" w:hAnsi="Times New Roman" w:cs="Times New Roman"/>
          <w:sz w:val="22"/>
          <w:szCs w:val="22"/>
        </w:rPr>
        <w:t xml:space="preserve"> All the </w:t>
      </w:r>
      <w:proofErr w:type="spellStart"/>
      <w:r w:rsidR="00BD39C0">
        <w:rPr>
          <w:rFonts w:ascii="Times New Roman" w:hAnsi="Times New Roman" w:cs="Times New Roman"/>
          <w:sz w:val="22"/>
          <w:szCs w:val="22"/>
        </w:rPr>
        <w:t>colo</w:t>
      </w:r>
      <w:r w:rsidR="00394EB9">
        <w:rPr>
          <w:rFonts w:ascii="Times New Roman" w:hAnsi="Times New Roman" w:cs="Times New Roman"/>
          <w:sz w:val="22"/>
          <w:szCs w:val="22"/>
        </w:rPr>
        <w:t>u</w:t>
      </w:r>
      <w:r w:rsidR="00BD39C0">
        <w:rPr>
          <w:rFonts w:ascii="Times New Roman" w:hAnsi="Times New Roman" w:cs="Times New Roman"/>
          <w:sz w:val="22"/>
          <w:szCs w:val="22"/>
        </w:rPr>
        <w:t>r</w:t>
      </w:r>
      <w:proofErr w:type="spellEnd"/>
      <w:r w:rsidR="00BD39C0">
        <w:rPr>
          <w:rFonts w:ascii="Times New Roman" w:hAnsi="Times New Roman" w:cs="Times New Roman"/>
          <w:sz w:val="22"/>
          <w:szCs w:val="22"/>
        </w:rPr>
        <w:t xml:space="preserve"> keys are specific in each section of the figure and </w:t>
      </w:r>
      <w:r w:rsidR="00394EB9">
        <w:rPr>
          <w:rFonts w:ascii="Times New Roman" w:hAnsi="Times New Roman" w:cs="Times New Roman"/>
          <w:sz w:val="22"/>
          <w:szCs w:val="22"/>
        </w:rPr>
        <w:t xml:space="preserve">a </w:t>
      </w:r>
      <w:r w:rsidR="00BD39C0">
        <w:rPr>
          <w:rFonts w:ascii="Times New Roman" w:hAnsi="Times New Roman" w:cs="Times New Roman"/>
          <w:sz w:val="22"/>
          <w:szCs w:val="22"/>
        </w:rPr>
        <w:t xml:space="preserve">similar </w:t>
      </w:r>
      <w:proofErr w:type="spellStart"/>
      <w:r w:rsidR="00BD39C0">
        <w:rPr>
          <w:rFonts w:ascii="Times New Roman" w:hAnsi="Times New Roman" w:cs="Times New Roman"/>
          <w:sz w:val="22"/>
          <w:szCs w:val="22"/>
        </w:rPr>
        <w:t>colo</w:t>
      </w:r>
      <w:r w:rsidR="00394EB9">
        <w:rPr>
          <w:rFonts w:ascii="Times New Roman" w:hAnsi="Times New Roman" w:cs="Times New Roman"/>
          <w:sz w:val="22"/>
          <w:szCs w:val="22"/>
        </w:rPr>
        <w:t>u</w:t>
      </w:r>
      <w:r w:rsidR="00BD39C0">
        <w:rPr>
          <w:rFonts w:ascii="Times New Roman" w:hAnsi="Times New Roman" w:cs="Times New Roman"/>
          <w:sz w:val="22"/>
          <w:szCs w:val="22"/>
        </w:rPr>
        <w:t>r</w:t>
      </w:r>
      <w:proofErr w:type="spellEnd"/>
      <w:r w:rsidR="00BD39C0">
        <w:rPr>
          <w:rFonts w:ascii="Times New Roman" w:hAnsi="Times New Roman" w:cs="Times New Roman"/>
          <w:sz w:val="22"/>
          <w:szCs w:val="22"/>
        </w:rPr>
        <w:t xml:space="preserve"> scheme is followed for their corresponding growth curve plots. </w:t>
      </w:r>
    </w:p>
    <w:p w14:paraId="2902D16F" w14:textId="6693A25A" w:rsidR="005748CC" w:rsidDel="00B41A3D" w:rsidRDefault="005748CC">
      <w:pPr>
        <w:spacing w:line="360" w:lineRule="auto"/>
        <w:jc w:val="both"/>
        <w:rPr>
          <w:del w:id="721" w:author="Amanpreet Kaur" w:date="2025-01-23T21:02:00Z" w16du:dateUtc="2025-01-24T03:02:00Z"/>
          <w:rFonts w:ascii="Times New Roman" w:hAnsi="Times New Roman" w:cs="Times New Roman"/>
          <w:sz w:val="20"/>
          <w:szCs w:val="20"/>
        </w:rPr>
        <w:pPrChange w:id="722" w:author="Amanpreet Kaur" w:date="2025-01-23T10:44:00Z" w16du:dateUtc="2025-01-23T16:44:00Z">
          <w:pPr>
            <w:spacing w:line="276" w:lineRule="auto"/>
            <w:jc w:val="both"/>
          </w:pPr>
        </w:pPrChange>
      </w:pPr>
    </w:p>
    <w:p w14:paraId="2C69276B" w14:textId="2ACE1B85" w:rsidR="00BF43ED" w:rsidDel="00B41A3D" w:rsidRDefault="00BF43ED">
      <w:pPr>
        <w:spacing w:line="360" w:lineRule="auto"/>
        <w:jc w:val="both"/>
        <w:rPr>
          <w:del w:id="723" w:author="Amanpreet Kaur" w:date="2025-01-23T21:02:00Z" w16du:dateUtc="2025-01-24T03:02:00Z"/>
          <w:rFonts w:ascii="Times New Roman" w:hAnsi="Times New Roman" w:cs="Times New Roman"/>
          <w:sz w:val="20"/>
          <w:szCs w:val="20"/>
        </w:rPr>
        <w:pPrChange w:id="724" w:author="Amanpreet Kaur" w:date="2025-01-23T10:44:00Z" w16du:dateUtc="2025-01-23T16:44:00Z">
          <w:pPr>
            <w:spacing w:line="276" w:lineRule="auto"/>
            <w:jc w:val="both"/>
          </w:pPr>
        </w:pPrChange>
      </w:pPr>
    </w:p>
    <w:p w14:paraId="40028D31" w14:textId="77777777" w:rsidR="00BF43ED" w:rsidRPr="006B7A52" w:rsidRDefault="00BF43ED">
      <w:pPr>
        <w:spacing w:line="360" w:lineRule="auto"/>
        <w:jc w:val="both"/>
        <w:rPr>
          <w:rFonts w:ascii="Times New Roman" w:hAnsi="Times New Roman" w:cs="Times New Roman"/>
          <w:sz w:val="20"/>
          <w:szCs w:val="20"/>
        </w:rPr>
        <w:pPrChange w:id="725" w:author="Amanpreet Kaur" w:date="2025-01-23T10:44:00Z" w16du:dateUtc="2025-01-23T16:44:00Z">
          <w:pPr>
            <w:spacing w:line="276" w:lineRule="auto"/>
            <w:jc w:val="both"/>
          </w:pPr>
        </w:pPrChange>
      </w:pPr>
    </w:p>
    <w:p w14:paraId="530041EB" w14:textId="3AB1B6FB" w:rsidR="00B037F0" w:rsidRPr="00535302" w:rsidRDefault="00284DEA">
      <w:pPr>
        <w:spacing w:line="360" w:lineRule="auto"/>
        <w:jc w:val="both"/>
        <w:rPr>
          <w:rFonts w:ascii="Times New Roman" w:hAnsi="Times New Roman" w:cs="Times New Roman"/>
        </w:rPr>
        <w:pPrChange w:id="726" w:author="Amanpreet Kaur" w:date="2025-01-23T10:44:00Z" w16du:dateUtc="2025-01-23T16:44:00Z">
          <w:pPr>
            <w:spacing w:line="480" w:lineRule="auto"/>
            <w:jc w:val="both"/>
          </w:pPr>
        </w:pPrChange>
      </w:pPr>
      <w:r>
        <w:rPr>
          <w:rFonts w:ascii="Times New Roman" w:eastAsia="Calibri" w:hAnsi="Times New Roman" w:cs="Times New Roman"/>
          <w:b/>
          <w:bCs/>
          <w:color w:val="000000" w:themeColor="text1"/>
        </w:rPr>
        <w:t xml:space="preserve">Tracing the allelic frequencies across seasons suggested presence of conditional SNPs that oscillate across temporal scales. </w:t>
      </w:r>
      <w:r w:rsidR="00E639EC">
        <w:rPr>
          <w:rFonts w:ascii="Times New Roman" w:eastAsia="Times New Roman" w:hAnsi="Times New Roman" w:cs="Times New Roman"/>
          <w:color w:val="000000" w:themeColor="text1"/>
        </w:rPr>
        <w:t xml:space="preserve">While pathogen diversity analysis based on globally known pathogen lineages revealed strain dynamics driven by climatic factors and variable strain-fitness levels, we next investigated the extent of genetic polymorphism in the pathogen population (without having a bias of known pathogen lineages) by tracing allelic frequencies within and across the fields. For this analysis, a pangenome reference was constructed for </w:t>
      </w:r>
      <w:r w:rsidR="00E639EC" w:rsidRPr="00A8643C">
        <w:rPr>
          <w:rFonts w:ascii="Times New Roman" w:eastAsia="Times New Roman" w:hAnsi="Times New Roman" w:cs="Times New Roman"/>
          <w:i/>
          <w:iCs/>
          <w:color w:val="000000" w:themeColor="text1"/>
        </w:rPr>
        <w:t xml:space="preserve">X. </w:t>
      </w:r>
      <w:proofErr w:type="spellStart"/>
      <w:r w:rsidR="00E639EC" w:rsidRPr="00A8643C">
        <w:rPr>
          <w:rFonts w:ascii="Times New Roman" w:eastAsia="Times New Roman" w:hAnsi="Times New Roman" w:cs="Times New Roman"/>
          <w:i/>
          <w:iCs/>
          <w:color w:val="000000" w:themeColor="text1"/>
        </w:rPr>
        <w:t>perforans</w:t>
      </w:r>
      <w:proofErr w:type="spellEnd"/>
      <w:r w:rsidR="00E639EC">
        <w:rPr>
          <w:rFonts w:ascii="Times New Roman" w:eastAsia="Times New Roman" w:hAnsi="Times New Roman" w:cs="Times New Roman"/>
          <w:color w:val="000000" w:themeColor="text1"/>
        </w:rPr>
        <w:t xml:space="preserve"> and allelic frequencies for different sites within the genome were obtained by mapping metagenomic reads to the pangenome. These allelic frequencies were </w:t>
      </w:r>
      <w:r w:rsidR="00750FD8">
        <w:rPr>
          <w:rFonts w:ascii="Times New Roman" w:eastAsia="Times New Roman" w:hAnsi="Times New Roman" w:cs="Times New Roman"/>
          <w:color w:val="000000" w:themeColor="text1"/>
        </w:rPr>
        <w:t>monitored within and across seasons and fields</w:t>
      </w:r>
      <w:r w:rsidR="00E639EC">
        <w:rPr>
          <w:rFonts w:ascii="Times New Roman" w:eastAsia="Times New Roman" w:hAnsi="Times New Roman" w:cs="Times New Roman"/>
          <w:color w:val="000000" w:themeColor="text1"/>
        </w:rPr>
        <w:t xml:space="preserve"> to study the maintenance of genetic polymorphism and allele frequency dynamics. </w:t>
      </w:r>
      <w:r w:rsidR="027FB9E4" w:rsidRPr="00535302">
        <w:rPr>
          <w:rFonts w:ascii="Times New Roman" w:eastAsia="Times New Roman" w:hAnsi="Times New Roman" w:cs="Times New Roman"/>
          <w:color w:val="000000" w:themeColor="text1"/>
        </w:rPr>
        <w:t xml:space="preserve">The influence of season and year on pathogen diversity led us to identify variants selected across pathogen populations over time and seasons. We looked for alleles whose frequencies changed within and across seasons and </w:t>
      </w:r>
      <w:r w:rsidR="001B25C6">
        <w:rPr>
          <w:rFonts w:ascii="Times New Roman" w:eastAsia="Times New Roman" w:hAnsi="Times New Roman" w:cs="Times New Roman"/>
          <w:color w:val="000000" w:themeColor="text1"/>
        </w:rPr>
        <w:t xml:space="preserve">parallel across </w:t>
      </w:r>
      <w:r w:rsidR="027FB9E4" w:rsidRPr="00535302">
        <w:rPr>
          <w:rFonts w:ascii="Times New Roman" w:eastAsia="Times New Roman" w:hAnsi="Times New Roman" w:cs="Times New Roman"/>
          <w:color w:val="000000" w:themeColor="text1"/>
        </w:rPr>
        <w:t xml:space="preserve">fields.  </w:t>
      </w:r>
      <w:r w:rsidR="00535302" w:rsidRPr="00535302">
        <w:rPr>
          <w:rFonts w:ascii="Times New Roman" w:hAnsi="Times New Roman" w:cs="Times New Roman"/>
        </w:rPr>
        <w:t xml:space="preserve">For this analysis, we grouped all samples from each respective sampling time (i.e., summer or fall of a specific year) into a single metapopulation </w:t>
      </w:r>
      <w:r w:rsidR="00535302" w:rsidRPr="00535302">
        <w:rPr>
          <w:rFonts w:ascii="Times New Roman" w:hAnsi="Times New Roman" w:cs="Times New Roman"/>
        </w:rPr>
        <w:lastRenderedPageBreak/>
        <w:t>(</w:t>
      </w:r>
      <w:r w:rsidR="00374926">
        <w:rPr>
          <w:rFonts w:ascii="Times New Roman" w:hAnsi="Times New Roman" w:cs="Times New Roman"/>
          <w:color w:val="000000" w:themeColor="text1"/>
        </w:rPr>
        <w:t xml:space="preserve">Figure </w:t>
      </w:r>
      <w:ins w:id="727" w:author="Amanpreet Kaur" w:date="2025-01-23T21:02:00Z" w16du:dateUtc="2025-01-24T03:02:00Z">
        <w:r w:rsidR="00B41A3D">
          <w:rPr>
            <w:rFonts w:ascii="Times New Roman" w:hAnsi="Times New Roman" w:cs="Times New Roman"/>
          </w:rPr>
          <w:t>5</w:t>
        </w:r>
      </w:ins>
      <w:del w:id="728" w:author="Amanpreet Kaur" w:date="2025-01-23T21:02:00Z" w16du:dateUtc="2025-01-24T03:02:00Z">
        <w:r w:rsidR="00D90220" w:rsidDel="00B41A3D">
          <w:rPr>
            <w:rFonts w:ascii="Times New Roman" w:hAnsi="Times New Roman" w:cs="Times New Roman"/>
          </w:rPr>
          <w:delText>4</w:delText>
        </w:r>
      </w:del>
      <w:r w:rsidR="00535302" w:rsidRPr="00535302">
        <w:rPr>
          <w:rFonts w:ascii="Times New Roman" w:hAnsi="Times New Roman" w:cs="Times New Roman"/>
        </w:rPr>
        <w:t xml:space="preserve">A). We then tracked the major and minor allele frequencies across three sampling points over three years. </w:t>
      </w:r>
      <w:r w:rsidR="027FB9E4" w:rsidRPr="00535302">
        <w:rPr>
          <w:rFonts w:ascii="Times New Roman" w:eastAsia="Times New Roman" w:hAnsi="Times New Roman" w:cs="Times New Roman"/>
          <w:color w:val="000000" w:themeColor="text1"/>
        </w:rPr>
        <w:t xml:space="preserve">We observed </w:t>
      </w:r>
      <w:r w:rsidR="00072704">
        <w:rPr>
          <w:rFonts w:ascii="Times New Roman" w:eastAsia="Times New Roman" w:hAnsi="Times New Roman" w:cs="Times New Roman"/>
          <w:color w:val="000000" w:themeColor="text1"/>
        </w:rPr>
        <w:t xml:space="preserve">a </w:t>
      </w:r>
      <w:r w:rsidR="027FB9E4" w:rsidRPr="00535302">
        <w:rPr>
          <w:rFonts w:ascii="Times New Roman" w:eastAsia="Times New Roman" w:hAnsi="Times New Roman" w:cs="Times New Roman"/>
          <w:color w:val="000000" w:themeColor="text1"/>
        </w:rPr>
        <w:t xml:space="preserve">strong influence of seasonality on the allelic frequencies. Allelic frequencies at </w:t>
      </w:r>
      <w:r w:rsidR="00072704">
        <w:rPr>
          <w:rFonts w:ascii="Times New Roman" w:eastAsia="Times New Roman" w:hAnsi="Times New Roman" w:cs="Times New Roman"/>
          <w:color w:val="000000" w:themeColor="text1"/>
        </w:rPr>
        <w:t>most</w:t>
      </w:r>
      <w:r w:rsidR="027FB9E4" w:rsidRPr="00535302">
        <w:rPr>
          <w:rFonts w:ascii="Times New Roman" w:eastAsia="Times New Roman" w:hAnsi="Times New Roman" w:cs="Times New Roman"/>
          <w:color w:val="000000" w:themeColor="text1"/>
        </w:rPr>
        <w:t xml:space="preserve"> sites differed across </w:t>
      </w:r>
      <w:r w:rsidR="00072704">
        <w:rPr>
          <w:rFonts w:ascii="Times New Roman" w:eastAsia="Times New Roman" w:hAnsi="Times New Roman" w:cs="Times New Roman"/>
          <w:color w:val="000000" w:themeColor="text1"/>
        </w:rPr>
        <w:t xml:space="preserve">the </w:t>
      </w:r>
      <w:r w:rsidR="027FB9E4" w:rsidRPr="00535302">
        <w:rPr>
          <w:rFonts w:ascii="Times New Roman" w:eastAsia="Times New Roman" w:hAnsi="Times New Roman" w:cs="Times New Roman"/>
          <w:color w:val="000000" w:themeColor="text1"/>
        </w:rPr>
        <w:t xml:space="preserve">mid/end of </w:t>
      </w:r>
      <w:r w:rsidR="00072704">
        <w:rPr>
          <w:rFonts w:ascii="Times New Roman" w:eastAsia="Times New Roman" w:hAnsi="Times New Roman" w:cs="Times New Roman"/>
          <w:color w:val="000000" w:themeColor="text1"/>
        </w:rPr>
        <w:t>the s</w:t>
      </w:r>
      <w:r w:rsidR="027FB9E4" w:rsidRPr="00535302">
        <w:rPr>
          <w:rFonts w:ascii="Times New Roman" w:eastAsia="Times New Roman" w:hAnsi="Times New Roman" w:cs="Times New Roman"/>
          <w:color w:val="000000" w:themeColor="text1"/>
        </w:rPr>
        <w:t xml:space="preserve">ummer and </w:t>
      </w:r>
      <w:r w:rsidR="00072704">
        <w:rPr>
          <w:rFonts w:ascii="Times New Roman" w:eastAsia="Times New Roman" w:hAnsi="Times New Roman" w:cs="Times New Roman"/>
          <w:color w:val="000000" w:themeColor="text1"/>
        </w:rPr>
        <w:t>f</w:t>
      </w:r>
      <w:r w:rsidR="027FB9E4" w:rsidRPr="00535302">
        <w:rPr>
          <w:rFonts w:ascii="Times New Roman" w:eastAsia="Times New Roman" w:hAnsi="Times New Roman" w:cs="Times New Roman"/>
          <w:color w:val="000000" w:themeColor="text1"/>
        </w:rPr>
        <w:t>all season</w:t>
      </w:r>
      <w:r w:rsidR="00072704">
        <w:rPr>
          <w:rFonts w:ascii="Times New Roman" w:eastAsia="Times New Roman" w:hAnsi="Times New Roman" w:cs="Times New Roman"/>
          <w:color w:val="000000" w:themeColor="text1"/>
        </w:rPr>
        <w:t>s</w:t>
      </w:r>
      <w:r w:rsidR="027FB9E4" w:rsidRPr="00535302">
        <w:rPr>
          <w:rFonts w:ascii="Times New Roman" w:eastAsia="Times New Roman" w:hAnsi="Times New Roman" w:cs="Times New Roman"/>
          <w:color w:val="000000" w:themeColor="text1"/>
        </w:rPr>
        <w:t xml:space="preserve">. For example, </w:t>
      </w:r>
      <w:r w:rsidR="027FB9E4" w:rsidRPr="00535302">
        <w:rPr>
          <w:rFonts w:ascii="Times New Roman" w:eastAsia="Times New Roman" w:hAnsi="Times New Roman" w:cs="Times New Roman"/>
        </w:rPr>
        <w:t>several of the alleles (</w:t>
      </w:r>
      <w:r w:rsidR="00BD39C0">
        <w:rPr>
          <w:rFonts w:ascii="Times New Roman" w:eastAsia="Times New Roman" w:hAnsi="Times New Roman" w:cs="Times New Roman"/>
        </w:rPr>
        <w:t xml:space="preserve">with </w:t>
      </w:r>
      <w:r w:rsidR="027FB9E4" w:rsidRPr="00562343">
        <w:rPr>
          <w:rFonts w:ascii="Times New Roman" w:eastAsia="Times New Roman" w:hAnsi="Times New Roman" w:cs="Times New Roman"/>
          <w:i/>
          <w:iCs/>
        </w:rPr>
        <w:t>f</w:t>
      </w:r>
      <w:r w:rsidR="027FB9E4" w:rsidRPr="00535302">
        <w:rPr>
          <w:rFonts w:ascii="Times New Roman" w:eastAsia="Times New Roman" w:hAnsi="Times New Roman" w:cs="Times New Roman"/>
        </w:rPr>
        <w:t xml:space="preserve"> &gt;=0.8) found in the middle or end of the summer growing season</w:t>
      </w:r>
      <w:r w:rsidR="027FB9E4" w:rsidRPr="00535302">
        <w:rPr>
          <w:rFonts w:ascii="Times New Roman" w:eastAsia="Times New Roman" w:hAnsi="Times New Roman" w:cs="Times New Roman"/>
          <w:color w:val="000000" w:themeColor="text1"/>
        </w:rPr>
        <w:t xml:space="preserve"> </w:t>
      </w:r>
      <w:r w:rsidR="00BD39C0">
        <w:rPr>
          <w:rFonts w:ascii="Times New Roman" w:eastAsia="Times New Roman" w:hAnsi="Times New Roman" w:cs="Times New Roman"/>
          <w:color w:val="000000" w:themeColor="text1"/>
        </w:rPr>
        <w:t xml:space="preserve">showed a </w:t>
      </w:r>
      <w:r w:rsidR="00BD39C0" w:rsidRPr="00535302">
        <w:rPr>
          <w:rFonts w:ascii="Times New Roman" w:eastAsia="Times New Roman" w:hAnsi="Times New Roman" w:cs="Times New Roman"/>
        </w:rPr>
        <w:t xml:space="preserve">significant change in frequency (with </w:t>
      </w:r>
      <w:r w:rsidR="00BD39C0" w:rsidRPr="00562343">
        <w:rPr>
          <w:rFonts w:ascii="Times New Roman" w:eastAsia="Times New Roman" w:hAnsi="Times New Roman" w:cs="Times New Roman"/>
          <w:i/>
          <w:iCs/>
        </w:rPr>
        <w:t>f</w:t>
      </w:r>
      <w:r w:rsidR="00BD39C0" w:rsidRPr="00535302">
        <w:rPr>
          <w:rFonts w:ascii="Times New Roman" w:eastAsia="Times New Roman" w:hAnsi="Times New Roman" w:cs="Times New Roman"/>
        </w:rPr>
        <w:t xml:space="preserve"> &lt;= 0.2) </w:t>
      </w:r>
      <w:r w:rsidR="00BD39C0">
        <w:rPr>
          <w:rFonts w:ascii="Times New Roman" w:eastAsia="Times New Roman" w:hAnsi="Times New Roman" w:cs="Times New Roman"/>
        </w:rPr>
        <w:t>during</w:t>
      </w:r>
      <w:r w:rsidR="00BD39C0" w:rsidRPr="00535302">
        <w:rPr>
          <w:rFonts w:ascii="Times New Roman" w:eastAsia="Times New Roman" w:hAnsi="Times New Roman" w:cs="Times New Roman"/>
        </w:rPr>
        <w:t xml:space="preserve"> the </w:t>
      </w:r>
      <w:r w:rsidR="00BD39C0">
        <w:rPr>
          <w:rFonts w:ascii="Times New Roman" w:eastAsia="Times New Roman" w:hAnsi="Times New Roman" w:cs="Times New Roman"/>
        </w:rPr>
        <w:t>f</w:t>
      </w:r>
      <w:r w:rsidR="00BD39C0" w:rsidRPr="00535302">
        <w:rPr>
          <w:rFonts w:ascii="Times New Roman" w:eastAsia="Times New Roman" w:hAnsi="Times New Roman" w:cs="Times New Roman"/>
        </w:rPr>
        <w:t>all season</w:t>
      </w:r>
      <w:r w:rsidR="00BD39C0">
        <w:rPr>
          <w:rFonts w:ascii="Times New Roman" w:eastAsia="Times New Roman" w:hAnsi="Times New Roman" w:cs="Times New Roman"/>
        </w:rPr>
        <w:t>s for both the years of 2020 and 2022</w:t>
      </w:r>
      <w:r w:rsidR="00BD39C0" w:rsidRPr="00535302">
        <w:rPr>
          <w:rFonts w:ascii="Times New Roman" w:eastAsia="Times New Roman" w:hAnsi="Times New Roman" w:cs="Times New Roman"/>
        </w:rPr>
        <w:t xml:space="preserve"> </w:t>
      </w:r>
      <w:r w:rsidR="027FB9E4" w:rsidRPr="00535302">
        <w:rPr>
          <w:rFonts w:ascii="Times New Roman" w:eastAsia="Times New Roman" w:hAnsi="Times New Roman" w:cs="Times New Roman"/>
          <w:color w:val="000000" w:themeColor="text1"/>
        </w:rPr>
        <w:t xml:space="preserve">(Fig </w:t>
      </w:r>
      <w:ins w:id="729" w:author="Amanpreet Kaur" w:date="2025-01-23T21:02:00Z" w16du:dateUtc="2025-01-24T03:02:00Z">
        <w:r w:rsidR="00B41A3D">
          <w:rPr>
            <w:rFonts w:ascii="Times New Roman" w:eastAsia="Times New Roman" w:hAnsi="Times New Roman" w:cs="Times New Roman"/>
            <w:color w:val="000000" w:themeColor="text1"/>
          </w:rPr>
          <w:t>5</w:t>
        </w:r>
      </w:ins>
      <w:del w:id="730" w:author="Amanpreet Kaur" w:date="2025-01-23T21:02:00Z" w16du:dateUtc="2025-01-24T03:02:00Z">
        <w:r w:rsidR="00D90220" w:rsidDel="00B41A3D">
          <w:rPr>
            <w:rFonts w:ascii="Times New Roman" w:eastAsia="Times New Roman" w:hAnsi="Times New Roman" w:cs="Times New Roman"/>
            <w:color w:val="000000" w:themeColor="text1"/>
          </w:rPr>
          <w:delText>4</w:delText>
        </w:r>
      </w:del>
      <w:r w:rsidR="027FB9E4" w:rsidRPr="00535302">
        <w:rPr>
          <w:rFonts w:ascii="Times New Roman" w:eastAsia="Times New Roman" w:hAnsi="Times New Roman" w:cs="Times New Roman"/>
          <w:color w:val="000000" w:themeColor="text1"/>
        </w:rPr>
        <w:t xml:space="preserve">B). Similarly, the alleles </w:t>
      </w:r>
      <w:r w:rsidR="00BD39C0">
        <w:rPr>
          <w:rFonts w:ascii="Times New Roman" w:eastAsia="Times New Roman" w:hAnsi="Times New Roman" w:cs="Times New Roman"/>
          <w:color w:val="000000" w:themeColor="text1"/>
        </w:rPr>
        <w:t>with their</w:t>
      </w:r>
      <w:r w:rsidR="027FB9E4" w:rsidRPr="00535302">
        <w:rPr>
          <w:rFonts w:ascii="Times New Roman" w:eastAsia="Times New Roman" w:hAnsi="Times New Roman" w:cs="Times New Roman"/>
          <w:color w:val="000000" w:themeColor="text1"/>
        </w:rPr>
        <w:t xml:space="preserve"> </w:t>
      </w:r>
      <w:r w:rsidR="00BD39C0">
        <w:rPr>
          <w:rFonts w:ascii="Times New Roman" w:eastAsia="Times New Roman" w:hAnsi="Times New Roman" w:cs="Times New Roman"/>
          <w:color w:val="000000" w:themeColor="text1"/>
        </w:rPr>
        <w:t xml:space="preserve">frequencies less than 0.8 </w:t>
      </w:r>
      <w:r w:rsidR="027FB9E4" w:rsidRPr="00535302">
        <w:rPr>
          <w:rFonts w:ascii="Times New Roman" w:eastAsia="Times New Roman" w:hAnsi="Times New Roman" w:cs="Times New Roman"/>
          <w:color w:val="000000" w:themeColor="text1"/>
        </w:rPr>
        <w:t xml:space="preserve">during mid-2020 remained in the population at intermediate frequencies during end seasons or mid-seasons in the subsequent years but changed to either 1 or 0 during </w:t>
      </w:r>
      <w:r w:rsidR="00072704">
        <w:rPr>
          <w:rFonts w:ascii="Times New Roman" w:eastAsia="Times New Roman" w:hAnsi="Times New Roman" w:cs="Times New Roman"/>
          <w:color w:val="000000" w:themeColor="text1"/>
        </w:rPr>
        <w:t>the f</w:t>
      </w:r>
      <w:r w:rsidR="027FB9E4" w:rsidRPr="00535302">
        <w:rPr>
          <w:rFonts w:ascii="Times New Roman" w:eastAsia="Times New Roman" w:hAnsi="Times New Roman" w:cs="Times New Roman"/>
          <w:color w:val="000000" w:themeColor="text1"/>
        </w:rPr>
        <w:t xml:space="preserve">all seasons of the </w:t>
      </w:r>
      <w:r w:rsidR="00BD39C0">
        <w:rPr>
          <w:rFonts w:ascii="Times New Roman" w:eastAsia="Times New Roman" w:hAnsi="Times New Roman" w:cs="Times New Roman"/>
          <w:color w:val="000000" w:themeColor="text1"/>
        </w:rPr>
        <w:t>2020 and 2022</w:t>
      </w:r>
      <w:r w:rsidR="00BD39C0" w:rsidRPr="00535302">
        <w:rPr>
          <w:rFonts w:ascii="Times New Roman" w:eastAsia="Times New Roman" w:hAnsi="Times New Roman" w:cs="Times New Roman"/>
          <w:color w:val="000000" w:themeColor="text1"/>
        </w:rPr>
        <w:t xml:space="preserve"> </w:t>
      </w:r>
      <w:r w:rsidR="027FB9E4" w:rsidRPr="00535302">
        <w:rPr>
          <w:rFonts w:ascii="Times New Roman" w:eastAsia="Times New Roman" w:hAnsi="Times New Roman" w:cs="Times New Roman"/>
          <w:color w:val="000000" w:themeColor="text1"/>
        </w:rPr>
        <w:t>(</w:t>
      </w:r>
      <w:r w:rsidR="00374926">
        <w:rPr>
          <w:rFonts w:ascii="Times New Roman" w:hAnsi="Times New Roman" w:cs="Times New Roman"/>
          <w:color w:val="000000" w:themeColor="text1"/>
        </w:rPr>
        <w:t xml:space="preserve">Figures </w:t>
      </w:r>
      <w:ins w:id="731" w:author="Amanpreet Kaur" w:date="2025-01-23T21:02:00Z" w16du:dateUtc="2025-01-24T03:02:00Z">
        <w:r w:rsidR="00B41A3D">
          <w:rPr>
            <w:rFonts w:ascii="Times New Roman" w:eastAsia="Times New Roman" w:hAnsi="Times New Roman" w:cs="Times New Roman"/>
            <w:color w:val="000000" w:themeColor="text1"/>
          </w:rPr>
          <w:t>5</w:t>
        </w:r>
      </w:ins>
      <w:del w:id="732" w:author="Amanpreet Kaur" w:date="2025-01-23T21:02:00Z" w16du:dateUtc="2025-01-24T03:02:00Z">
        <w:r w:rsidR="00D90220" w:rsidDel="00B41A3D">
          <w:rPr>
            <w:rFonts w:ascii="Times New Roman" w:eastAsia="Times New Roman" w:hAnsi="Times New Roman" w:cs="Times New Roman"/>
            <w:color w:val="000000" w:themeColor="text1"/>
          </w:rPr>
          <w:delText>4</w:delText>
        </w:r>
      </w:del>
      <w:r w:rsidR="027FB9E4" w:rsidRPr="00535302">
        <w:rPr>
          <w:rFonts w:ascii="Times New Roman" w:eastAsia="Times New Roman" w:hAnsi="Times New Roman" w:cs="Times New Roman"/>
          <w:color w:val="000000" w:themeColor="text1"/>
        </w:rPr>
        <w:t>C</w:t>
      </w:r>
      <w:r w:rsidR="00013B2F">
        <w:rPr>
          <w:rFonts w:ascii="Times New Roman" w:eastAsia="Times New Roman" w:hAnsi="Times New Roman" w:cs="Times New Roman"/>
          <w:color w:val="000000" w:themeColor="text1"/>
        </w:rPr>
        <w:t xml:space="preserve"> and </w:t>
      </w:r>
      <w:r w:rsidR="027FB9E4" w:rsidRPr="00535302">
        <w:rPr>
          <w:rFonts w:ascii="Times New Roman" w:eastAsia="Times New Roman" w:hAnsi="Times New Roman" w:cs="Times New Roman"/>
          <w:color w:val="000000" w:themeColor="text1"/>
        </w:rPr>
        <w:t>S</w:t>
      </w:r>
      <w:r w:rsidR="00FC1423">
        <w:rPr>
          <w:rFonts w:ascii="Times New Roman" w:eastAsia="Times New Roman" w:hAnsi="Times New Roman" w:cs="Times New Roman"/>
          <w:color w:val="000000" w:themeColor="text1"/>
        </w:rPr>
        <w:t>10</w:t>
      </w:r>
      <w:r w:rsidR="027FB9E4" w:rsidRPr="00535302">
        <w:rPr>
          <w:rFonts w:ascii="Times New Roman" w:eastAsia="Times New Roman" w:hAnsi="Times New Roman" w:cs="Times New Roman"/>
          <w:color w:val="000000" w:themeColor="text1"/>
        </w:rPr>
        <w:t>). These polymorphisms that undergo dramatic rapid shifts in allelic frequency and oscillate</w:t>
      </w:r>
      <w:r w:rsidR="00F55AEC">
        <w:rPr>
          <w:rFonts w:ascii="Times New Roman" w:eastAsia="Times New Roman" w:hAnsi="Times New Roman" w:cs="Times New Roman"/>
          <w:color w:val="000000" w:themeColor="text1"/>
        </w:rPr>
        <w:t xml:space="preserve"> asynchronously</w:t>
      </w:r>
      <w:r w:rsidR="027FB9E4" w:rsidRPr="00535302">
        <w:rPr>
          <w:rFonts w:ascii="Times New Roman" w:eastAsia="Times New Roman" w:hAnsi="Times New Roman" w:cs="Times New Roman"/>
          <w:color w:val="000000" w:themeColor="text1"/>
        </w:rPr>
        <w:t xml:space="preserve"> between seasons repeatedly over subsequent years can be defined as </w:t>
      </w:r>
      <w:r w:rsidR="027FB9E4" w:rsidRPr="00535302">
        <w:rPr>
          <w:rFonts w:ascii="Times New Roman" w:eastAsia="Times New Roman" w:hAnsi="Times New Roman" w:cs="Times New Roman"/>
        </w:rPr>
        <w:t>conditional or seasonal SNPs</w:t>
      </w:r>
      <w:r w:rsidR="00BD39C0">
        <w:rPr>
          <w:rFonts w:ascii="Times New Roman" w:eastAsia="Times New Roman" w:hAnsi="Times New Roman" w:cs="Times New Roman"/>
        </w:rPr>
        <w:t xml:space="preserve">. </w:t>
      </w:r>
      <w:r w:rsidR="027FB9E4" w:rsidRPr="00535302">
        <w:rPr>
          <w:rFonts w:ascii="Times New Roman" w:eastAsia="Times New Roman" w:hAnsi="Times New Roman" w:cs="Times New Roman"/>
        </w:rPr>
        <w:t xml:space="preserve">These seasonal SNPs would most likely be adaptively responding to selection pressures that vary across seasons. </w:t>
      </w:r>
    </w:p>
    <w:p w14:paraId="58D6EC63" w14:textId="71F2AB4D" w:rsidR="006C62F6" w:rsidRPr="00F10513" w:rsidRDefault="027FB9E4">
      <w:pPr>
        <w:spacing w:line="360" w:lineRule="auto"/>
        <w:jc w:val="both"/>
        <w:rPr>
          <w:rFonts w:ascii="Times New Roman" w:eastAsia="Times New Roman" w:hAnsi="Times New Roman" w:cs="Times New Roman"/>
        </w:rPr>
        <w:pPrChange w:id="733" w:author="Amanpreet Kaur" w:date="2025-01-23T10:44:00Z" w16du:dateUtc="2025-01-23T16:44:00Z">
          <w:pPr>
            <w:spacing w:line="480" w:lineRule="auto"/>
            <w:jc w:val="both"/>
          </w:pPr>
        </w:pPrChange>
      </w:pPr>
      <w:r w:rsidRPr="00F10513">
        <w:rPr>
          <w:rFonts w:ascii="Times New Roman" w:eastAsia="Times New Roman" w:hAnsi="Times New Roman" w:cs="Times New Roman"/>
          <w:color w:val="000000" w:themeColor="text1"/>
        </w:rPr>
        <w:t xml:space="preserve">Given the influence of seasonality on oscillating patterns of polymorphisms, we focused on identifying </w:t>
      </w:r>
      <w:r w:rsidRPr="00F10513">
        <w:rPr>
          <w:rFonts w:ascii="Times New Roman" w:eastAsia="Times New Roman" w:hAnsi="Times New Roman" w:cs="Times New Roman"/>
        </w:rPr>
        <w:t xml:space="preserve">alleles that were seen in parallel across at least 50% of farms with </w:t>
      </w:r>
      <w:r w:rsidRPr="00562343">
        <w:rPr>
          <w:rFonts w:ascii="Times New Roman" w:eastAsia="Times New Roman" w:hAnsi="Times New Roman" w:cs="Times New Roman"/>
          <w:i/>
          <w:iCs/>
        </w:rPr>
        <w:t xml:space="preserve">f </w:t>
      </w:r>
      <w:r w:rsidRPr="00F10513">
        <w:rPr>
          <w:rFonts w:ascii="Times New Roman" w:eastAsia="Times New Roman" w:hAnsi="Times New Roman" w:cs="Times New Roman"/>
        </w:rPr>
        <w:t xml:space="preserve">&lt;= 0.2 (called a minor) during the first season and became </w:t>
      </w:r>
      <w:r w:rsidRPr="00562343">
        <w:rPr>
          <w:rFonts w:ascii="Times New Roman" w:eastAsia="Times New Roman" w:hAnsi="Times New Roman" w:cs="Times New Roman"/>
          <w:i/>
          <w:iCs/>
        </w:rPr>
        <w:t>f</w:t>
      </w:r>
      <w:r w:rsidRPr="00F10513">
        <w:rPr>
          <w:rFonts w:ascii="Times New Roman" w:eastAsia="Times New Roman" w:hAnsi="Times New Roman" w:cs="Times New Roman"/>
        </w:rPr>
        <w:t xml:space="preserve"> &gt;= 0.8 (considered a major) in the following season </w:t>
      </w:r>
      <w:r w:rsidRPr="00F10513">
        <w:rPr>
          <w:rFonts w:ascii="Times New Roman" w:eastAsia="Times New Roman" w:hAnsi="Times New Roman" w:cs="Times New Roman"/>
          <w:color w:val="000000" w:themeColor="text1"/>
        </w:rPr>
        <w:t>(</w:t>
      </w:r>
      <w:r w:rsidR="00374926">
        <w:rPr>
          <w:rFonts w:ascii="Times New Roman" w:hAnsi="Times New Roman" w:cs="Times New Roman"/>
          <w:color w:val="000000" w:themeColor="text1"/>
        </w:rPr>
        <w:t xml:space="preserve">Figures </w:t>
      </w:r>
      <w:ins w:id="734" w:author="Amanpreet Kaur" w:date="2025-01-23T21:02:00Z" w16du:dateUtc="2025-01-24T03:02:00Z">
        <w:r w:rsidR="00B41A3D">
          <w:rPr>
            <w:rFonts w:ascii="Times New Roman" w:eastAsia="Times New Roman" w:hAnsi="Times New Roman" w:cs="Times New Roman"/>
            <w:color w:val="000000" w:themeColor="text1"/>
          </w:rPr>
          <w:t>5</w:t>
        </w:r>
      </w:ins>
      <w:del w:id="735" w:author="Amanpreet Kaur" w:date="2025-01-23T21:02:00Z" w16du:dateUtc="2025-01-24T03:02:00Z">
        <w:r w:rsidR="00FA1F02" w:rsidDel="00B41A3D">
          <w:rPr>
            <w:rFonts w:ascii="Times New Roman" w:eastAsia="Times New Roman" w:hAnsi="Times New Roman" w:cs="Times New Roman"/>
            <w:color w:val="000000" w:themeColor="text1"/>
          </w:rPr>
          <w:delText>4</w:delText>
        </w:r>
      </w:del>
      <w:r w:rsidRPr="00F10513">
        <w:rPr>
          <w:rFonts w:ascii="Times New Roman" w:eastAsia="Times New Roman" w:hAnsi="Times New Roman" w:cs="Times New Roman"/>
          <w:color w:val="000000" w:themeColor="text1"/>
        </w:rPr>
        <w:t>A</w:t>
      </w:r>
      <w:r w:rsidR="00013B2F">
        <w:rPr>
          <w:rFonts w:ascii="Times New Roman" w:eastAsia="Times New Roman" w:hAnsi="Times New Roman" w:cs="Times New Roman"/>
          <w:color w:val="000000" w:themeColor="text1"/>
        </w:rPr>
        <w:t xml:space="preserve"> and</w:t>
      </w:r>
      <w:r w:rsidRPr="00F10513">
        <w:rPr>
          <w:rFonts w:ascii="Times New Roman" w:eastAsia="Times New Roman" w:hAnsi="Times New Roman" w:cs="Times New Roman"/>
          <w:color w:val="000000" w:themeColor="text1"/>
        </w:rPr>
        <w:t xml:space="preserve"> </w:t>
      </w:r>
      <w:ins w:id="736" w:author="Amanpreet Kaur" w:date="2025-01-23T21:02:00Z" w16du:dateUtc="2025-01-24T03:02:00Z">
        <w:r w:rsidR="00B41A3D">
          <w:rPr>
            <w:rFonts w:ascii="Times New Roman" w:eastAsia="Times New Roman" w:hAnsi="Times New Roman" w:cs="Times New Roman"/>
            <w:color w:val="000000" w:themeColor="text1"/>
          </w:rPr>
          <w:t>5</w:t>
        </w:r>
      </w:ins>
      <w:del w:id="737" w:author="Amanpreet Kaur" w:date="2025-01-23T21:02:00Z" w16du:dateUtc="2025-01-24T03:02:00Z">
        <w:r w:rsidR="00FA1F02" w:rsidDel="00B41A3D">
          <w:rPr>
            <w:rFonts w:ascii="Times New Roman" w:eastAsia="Times New Roman" w:hAnsi="Times New Roman" w:cs="Times New Roman"/>
            <w:color w:val="000000" w:themeColor="text1"/>
          </w:rPr>
          <w:delText>4</w:delText>
        </w:r>
      </w:del>
      <w:r w:rsidRPr="00F10513">
        <w:rPr>
          <w:rFonts w:ascii="Times New Roman" w:eastAsia="Times New Roman" w:hAnsi="Times New Roman" w:cs="Times New Roman"/>
          <w:color w:val="000000" w:themeColor="text1"/>
        </w:rPr>
        <w:t>C). We found that 237 of the alleles that were minor/low</w:t>
      </w:r>
      <w:r w:rsidR="00072704">
        <w:rPr>
          <w:rFonts w:ascii="Times New Roman" w:eastAsia="Times New Roman" w:hAnsi="Times New Roman" w:cs="Times New Roman"/>
          <w:color w:val="000000" w:themeColor="text1"/>
        </w:rPr>
        <w:t>-</w:t>
      </w:r>
      <w:r w:rsidRPr="00F10513">
        <w:rPr>
          <w:rFonts w:ascii="Times New Roman" w:eastAsia="Times New Roman" w:hAnsi="Times New Roman" w:cs="Times New Roman"/>
          <w:color w:val="000000" w:themeColor="text1"/>
        </w:rPr>
        <w:t>frequency alleles in mid-2020 turned major (i.e.</w:t>
      </w:r>
      <w:r w:rsidR="00072704">
        <w:rPr>
          <w:rFonts w:ascii="Times New Roman" w:eastAsia="Times New Roman" w:hAnsi="Times New Roman" w:cs="Times New Roman"/>
          <w:color w:val="000000" w:themeColor="text1"/>
        </w:rPr>
        <w:t>,</w:t>
      </w:r>
      <w:r w:rsidRPr="00F10513">
        <w:rPr>
          <w:rFonts w:ascii="Times New Roman" w:eastAsia="Times New Roman" w:hAnsi="Times New Roman" w:cs="Times New Roman"/>
          <w:color w:val="000000" w:themeColor="text1"/>
        </w:rPr>
        <w:t xml:space="preserve"> reached high frequency) during </w:t>
      </w:r>
      <w:r w:rsidR="00072704">
        <w:rPr>
          <w:rFonts w:ascii="Times New Roman" w:eastAsia="Times New Roman" w:hAnsi="Times New Roman" w:cs="Times New Roman"/>
          <w:color w:val="000000" w:themeColor="text1"/>
        </w:rPr>
        <w:t>f</w:t>
      </w:r>
      <w:r w:rsidRPr="00F10513">
        <w:rPr>
          <w:rFonts w:ascii="Times New Roman" w:eastAsia="Times New Roman" w:hAnsi="Times New Roman" w:cs="Times New Roman"/>
          <w:color w:val="000000" w:themeColor="text1"/>
        </w:rPr>
        <w:t>all</w:t>
      </w:r>
      <w:r w:rsidR="00072704">
        <w:rPr>
          <w:rFonts w:ascii="Times New Roman" w:eastAsia="Times New Roman" w:hAnsi="Times New Roman" w:cs="Times New Roman"/>
          <w:color w:val="000000" w:themeColor="text1"/>
        </w:rPr>
        <w:t xml:space="preserve"> </w:t>
      </w:r>
      <w:r w:rsidRPr="00F10513">
        <w:rPr>
          <w:rFonts w:ascii="Times New Roman" w:eastAsia="Times New Roman" w:hAnsi="Times New Roman" w:cs="Times New Roman"/>
          <w:color w:val="000000" w:themeColor="text1"/>
        </w:rPr>
        <w:t xml:space="preserve">2020, with 157 of those alleles reappearing as major during </w:t>
      </w:r>
      <w:r w:rsidR="00072704">
        <w:rPr>
          <w:rFonts w:ascii="Times New Roman" w:eastAsia="Times New Roman" w:hAnsi="Times New Roman" w:cs="Times New Roman"/>
          <w:color w:val="000000" w:themeColor="text1"/>
        </w:rPr>
        <w:t>f</w:t>
      </w:r>
      <w:r w:rsidRPr="00F10513">
        <w:rPr>
          <w:rFonts w:ascii="Times New Roman" w:eastAsia="Times New Roman" w:hAnsi="Times New Roman" w:cs="Times New Roman"/>
          <w:color w:val="000000" w:themeColor="text1"/>
        </w:rPr>
        <w:t>all</w:t>
      </w:r>
      <w:r w:rsidR="00072704">
        <w:rPr>
          <w:rFonts w:ascii="Times New Roman" w:eastAsia="Times New Roman" w:hAnsi="Times New Roman" w:cs="Times New Roman"/>
          <w:color w:val="000000" w:themeColor="text1"/>
        </w:rPr>
        <w:t xml:space="preserve"> </w:t>
      </w:r>
      <w:r w:rsidRPr="00F10513">
        <w:rPr>
          <w:rFonts w:ascii="Times New Roman" w:eastAsia="Times New Roman" w:hAnsi="Times New Roman" w:cs="Times New Roman"/>
          <w:color w:val="000000" w:themeColor="text1"/>
        </w:rPr>
        <w:t>2022 but were not observed as high</w:t>
      </w:r>
      <w:r w:rsidR="00072704">
        <w:rPr>
          <w:rFonts w:ascii="Times New Roman" w:eastAsia="Times New Roman" w:hAnsi="Times New Roman" w:cs="Times New Roman"/>
          <w:color w:val="000000" w:themeColor="text1"/>
        </w:rPr>
        <w:t>-</w:t>
      </w:r>
      <w:r w:rsidRPr="00F10513">
        <w:rPr>
          <w:rFonts w:ascii="Times New Roman" w:eastAsia="Times New Roman" w:hAnsi="Times New Roman" w:cs="Times New Roman"/>
          <w:color w:val="000000" w:themeColor="text1"/>
        </w:rPr>
        <w:t>frequency alleles in any other season of the following years. Similarly, 1234 minor alleles that existed at the end</w:t>
      </w:r>
      <w:r w:rsidR="00072704">
        <w:rPr>
          <w:rFonts w:ascii="Times New Roman" w:eastAsia="Times New Roman" w:hAnsi="Times New Roman" w:cs="Times New Roman"/>
          <w:color w:val="000000" w:themeColor="text1"/>
        </w:rPr>
        <w:t xml:space="preserve"> of </w:t>
      </w:r>
      <w:r w:rsidR="002C5EA0">
        <w:rPr>
          <w:rFonts w:ascii="Times New Roman" w:eastAsia="Times New Roman" w:hAnsi="Times New Roman" w:cs="Times New Roman"/>
          <w:color w:val="000000" w:themeColor="text1"/>
        </w:rPr>
        <w:t xml:space="preserve">Summer </w:t>
      </w:r>
      <w:r w:rsidRPr="00F10513">
        <w:rPr>
          <w:rFonts w:ascii="Times New Roman" w:eastAsia="Times New Roman" w:hAnsi="Times New Roman" w:cs="Times New Roman"/>
          <w:color w:val="000000" w:themeColor="text1"/>
        </w:rPr>
        <w:t>2020 reached high frequency (i.e.</w:t>
      </w:r>
      <w:r w:rsidR="00072704">
        <w:rPr>
          <w:rFonts w:ascii="Times New Roman" w:eastAsia="Times New Roman" w:hAnsi="Times New Roman" w:cs="Times New Roman"/>
          <w:color w:val="000000" w:themeColor="text1"/>
        </w:rPr>
        <w:t>,</w:t>
      </w:r>
      <w:r w:rsidRPr="00F10513">
        <w:rPr>
          <w:rFonts w:ascii="Times New Roman" w:eastAsia="Times New Roman" w:hAnsi="Times New Roman" w:cs="Times New Roman"/>
          <w:color w:val="000000" w:themeColor="text1"/>
        </w:rPr>
        <w:t xml:space="preserve"> major alleles) in the </w:t>
      </w:r>
      <w:r w:rsidR="00072704">
        <w:rPr>
          <w:rFonts w:ascii="Times New Roman" w:eastAsia="Times New Roman" w:hAnsi="Times New Roman" w:cs="Times New Roman"/>
          <w:color w:val="000000" w:themeColor="text1"/>
        </w:rPr>
        <w:t xml:space="preserve">fall of </w:t>
      </w:r>
      <w:r w:rsidRPr="00F10513">
        <w:rPr>
          <w:rFonts w:ascii="Times New Roman" w:eastAsia="Times New Roman" w:hAnsi="Times New Roman" w:cs="Times New Roman"/>
          <w:color w:val="000000" w:themeColor="text1"/>
        </w:rPr>
        <w:t xml:space="preserve">2020. Of these, 138 alleles were observed at high frequency in the subsequent </w:t>
      </w:r>
      <w:r w:rsidR="00072704">
        <w:rPr>
          <w:rFonts w:ascii="Times New Roman" w:eastAsia="Times New Roman" w:hAnsi="Times New Roman" w:cs="Times New Roman"/>
          <w:color w:val="000000" w:themeColor="text1"/>
        </w:rPr>
        <w:t>f</w:t>
      </w:r>
      <w:r w:rsidRPr="00F10513">
        <w:rPr>
          <w:rFonts w:ascii="Times New Roman" w:eastAsia="Times New Roman" w:hAnsi="Times New Roman" w:cs="Times New Roman"/>
          <w:color w:val="000000" w:themeColor="text1"/>
        </w:rPr>
        <w:t>all season of 2022 (</w:t>
      </w:r>
      <w:r w:rsidR="00374926">
        <w:rPr>
          <w:rFonts w:ascii="Times New Roman" w:hAnsi="Times New Roman" w:cs="Times New Roman"/>
          <w:color w:val="000000" w:themeColor="text1"/>
        </w:rPr>
        <w:t xml:space="preserve">Figure </w:t>
      </w:r>
      <w:r w:rsidRPr="00F10513">
        <w:rPr>
          <w:rFonts w:ascii="Times New Roman" w:eastAsia="Times New Roman" w:hAnsi="Times New Roman" w:cs="Times New Roman"/>
          <w:color w:val="000000" w:themeColor="text1"/>
        </w:rPr>
        <w:t>S</w:t>
      </w:r>
      <w:r w:rsidR="00675EE2">
        <w:rPr>
          <w:rFonts w:ascii="Times New Roman" w:eastAsia="Times New Roman" w:hAnsi="Times New Roman" w:cs="Times New Roman"/>
          <w:color w:val="000000" w:themeColor="text1"/>
        </w:rPr>
        <w:t>1</w:t>
      </w:r>
      <w:r w:rsidR="00FC1423">
        <w:rPr>
          <w:rFonts w:ascii="Times New Roman" w:eastAsia="Times New Roman" w:hAnsi="Times New Roman" w:cs="Times New Roman"/>
          <w:color w:val="000000" w:themeColor="text1"/>
        </w:rPr>
        <w:t>1</w:t>
      </w:r>
      <w:r w:rsidR="001B25C6">
        <w:rPr>
          <w:rFonts w:ascii="Times New Roman" w:eastAsia="Times New Roman" w:hAnsi="Times New Roman" w:cs="Times New Roman"/>
          <w:color w:val="000000" w:themeColor="text1"/>
        </w:rPr>
        <w:t>A</w:t>
      </w:r>
      <w:r w:rsidRPr="00F10513">
        <w:rPr>
          <w:rFonts w:ascii="Times New Roman" w:eastAsia="Times New Roman" w:hAnsi="Times New Roman" w:cs="Times New Roman"/>
          <w:color w:val="000000" w:themeColor="text1"/>
        </w:rPr>
        <w:t xml:space="preserve">). </w:t>
      </w:r>
      <w:r w:rsidR="001B25C6">
        <w:rPr>
          <w:rFonts w:ascii="Times New Roman" w:eastAsia="Times New Roman" w:hAnsi="Times New Roman" w:cs="Times New Roman"/>
          <w:color w:val="000000" w:themeColor="text1"/>
        </w:rPr>
        <w:t>Furthermore, we observed 3598 allelic sites with allele frequency less than 0.2 during the fall of 2020 became major during mid-season (summer) of the year 2021 and most of the sites (1025) appeared back as major alleles in the mid-season of the year 2022 (</w:t>
      </w:r>
      <w:r w:rsidR="00374926">
        <w:rPr>
          <w:rFonts w:ascii="Times New Roman" w:hAnsi="Times New Roman" w:cs="Times New Roman"/>
          <w:color w:val="000000" w:themeColor="text1"/>
        </w:rPr>
        <w:t xml:space="preserve">Figure </w:t>
      </w:r>
      <w:r w:rsidR="001B25C6">
        <w:rPr>
          <w:rFonts w:ascii="Times New Roman" w:eastAsia="Times New Roman" w:hAnsi="Times New Roman" w:cs="Times New Roman"/>
          <w:color w:val="000000" w:themeColor="text1"/>
        </w:rPr>
        <w:t>S1</w:t>
      </w:r>
      <w:r w:rsidR="00FC1423">
        <w:rPr>
          <w:rFonts w:ascii="Times New Roman" w:eastAsia="Times New Roman" w:hAnsi="Times New Roman" w:cs="Times New Roman"/>
          <w:color w:val="000000" w:themeColor="text1"/>
        </w:rPr>
        <w:t>1</w:t>
      </w:r>
      <w:r w:rsidR="001B25C6">
        <w:rPr>
          <w:rFonts w:ascii="Times New Roman" w:eastAsia="Times New Roman" w:hAnsi="Times New Roman" w:cs="Times New Roman"/>
          <w:color w:val="000000" w:themeColor="text1"/>
        </w:rPr>
        <w:t>B)</w:t>
      </w:r>
      <w:r w:rsidR="00D54312">
        <w:rPr>
          <w:rFonts w:ascii="Times New Roman" w:eastAsia="Times New Roman" w:hAnsi="Times New Roman" w:cs="Times New Roman"/>
          <w:color w:val="000000" w:themeColor="text1"/>
        </w:rPr>
        <w:t>.</w:t>
      </w:r>
    </w:p>
    <w:p w14:paraId="23C43AE3" w14:textId="28D9DF36" w:rsidR="006C62F6" w:rsidRPr="00F10513" w:rsidRDefault="007C5B20">
      <w:pPr>
        <w:spacing w:after="240" w:line="360" w:lineRule="auto"/>
        <w:contextualSpacing/>
        <w:jc w:val="both"/>
        <w:rPr>
          <w:rFonts w:ascii="Times New Roman" w:hAnsi="Times New Roman" w:cs="Times New Roman"/>
        </w:rPr>
        <w:pPrChange w:id="738" w:author="Amanpreet Kaur" w:date="2025-01-23T10:44:00Z" w16du:dateUtc="2025-01-23T16:44:00Z">
          <w:pPr>
            <w:spacing w:after="240" w:line="480" w:lineRule="auto"/>
            <w:contextualSpacing/>
            <w:jc w:val="both"/>
          </w:pPr>
        </w:pPrChange>
      </w:pPr>
      <w:r w:rsidRPr="007C5B20">
        <w:rPr>
          <w:noProof/>
        </w:rPr>
        <w:lastRenderedPageBreak/>
        <w:t xml:space="preserve"> </w:t>
      </w:r>
      <w:r w:rsidR="00B91C36" w:rsidRPr="00F10513" w:rsidDel="00B91C36">
        <w:rPr>
          <w:rFonts w:ascii="Times New Roman" w:hAnsi="Times New Roman" w:cs="Times New Roman"/>
        </w:rPr>
        <w:t xml:space="preserve"> </w:t>
      </w:r>
      <w:r w:rsidR="00374500">
        <w:rPr>
          <w:rFonts w:ascii="Times New Roman" w:hAnsi="Times New Roman" w:cs="Times New Roman"/>
          <w:noProof/>
        </w:rPr>
        <w:drawing>
          <wp:inline distT="0" distB="0" distL="0" distR="0" wp14:anchorId="4954EE76" wp14:editId="146759AB">
            <wp:extent cx="5943600" cy="4894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894580"/>
                    </a:xfrm>
                    <a:prstGeom prst="rect">
                      <a:avLst/>
                    </a:prstGeom>
                  </pic:spPr>
                </pic:pic>
              </a:graphicData>
            </a:graphic>
          </wp:inline>
        </w:drawing>
      </w:r>
    </w:p>
    <w:p w14:paraId="18D2F673" w14:textId="5C47389B" w:rsidR="002C7534" w:rsidRPr="00011260" w:rsidRDefault="117443D8">
      <w:pPr>
        <w:spacing w:line="360" w:lineRule="auto"/>
        <w:jc w:val="both"/>
        <w:rPr>
          <w:rFonts w:ascii="Times New Roman" w:eastAsia="Arial" w:hAnsi="Times New Roman" w:cs="Times New Roman"/>
          <w:sz w:val="22"/>
          <w:szCs w:val="22"/>
        </w:rPr>
        <w:pPrChange w:id="739" w:author="Amanpreet Kaur" w:date="2025-01-23T10:44:00Z" w16du:dateUtc="2025-01-23T16:44:00Z">
          <w:pPr>
            <w:jc w:val="both"/>
          </w:pPr>
        </w:pPrChange>
      </w:pPr>
      <w:r w:rsidRPr="00011260">
        <w:rPr>
          <w:rFonts w:ascii="Times New Roman" w:eastAsia="Arial" w:hAnsi="Times New Roman" w:cs="Times New Roman"/>
          <w:b/>
          <w:bCs/>
          <w:sz w:val="22"/>
          <w:szCs w:val="22"/>
        </w:rPr>
        <w:t>Fig</w:t>
      </w:r>
      <w:r w:rsidR="00374926">
        <w:rPr>
          <w:rFonts w:ascii="Times New Roman" w:eastAsia="Arial" w:hAnsi="Times New Roman" w:cs="Times New Roman"/>
          <w:b/>
          <w:bCs/>
          <w:sz w:val="22"/>
          <w:szCs w:val="22"/>
        </w:rPr>
        <w:t>ure</w:t>
      </w:r>
      <w:r w:rsidRPr="00011260">
        <w:rPr>
          <w:rFonts w:ascii="Times New Roman" w:eastAsia="Arial" w:hAnsi="Times New Roman" w:cs="Times New Roman"/>
          <w:b/>
          <w:bCs/>
          <w:sz w:val="22"/>
          <w:szCs w:val="22"/>
        </w:rPr>
        <w:t xml:space="preserve"> </w:t>
      </w:r>
      <w:ins w:id="740" w:author="Amanpreet Kaur" w:date="2025-01-23T21:03:00Z" w16du:dateUtc="2025-01-24T03:03:00Z">
        <w:r w:rsidR="00B41A3D">
          <w:rPr>
            <w:rFonts w:ascii="Times New Roman" w:eastAsia="Arial" w:hAnsi="Times New Roman" w:cs="Times New Roman"/>
            <w:b/>
            <w:bCs/>
            <w:sz w:val="22"/>
            <w:szCs w:val="22"/>
          </w:rPr>
          <w:t>5</w:t>
        </w:r>
      </w:ins>
      <w:del w:id="741" w:author="Amanpreet Kaur" w:date="2025-01-23T21:03:00Z" w16du:dateUtc="2025-01-24T03:03:00Z">
        <w:r w:rsidR="00360B7F" w:rsidRPr="00011260" w:rsidDel="00B41A3D">
          <w:rPr>
            <w:rFonts w:ascii="Times New Roman" w:eastAsia="Arial" w:hAnsi="Times New Roman" w:cs="Times New Roman"/>
            <w:b/>
            <w:bCs/>
            <w:sz w:val="22"/>
            <w:szCs w:val="22"/>
          </w:rPr>
          <w:delText>4</w:delText>
        </w:r>
      </w:del>
      <w:r w:rsidRPr="00011260">
        <w:rPr>
          <w:rFonts w:ascii="Times New Roman" w:eastAsia="Arial" w:hAnsi="Times New Roman" w:cs="Times New Roman"/>
          <w:b/>
          <w:bCs/>
          <w:sz w:val="22"/>
          <w:szCs w:val="22"/>
        </w:rPr>
        <w:t>.</w:t>
      </w:r>
      <w:r w:rsidRPr="00011260">
        <w:rPr>
          <w:rFonts w:ascii="Times New Roman" w:eastAsia="Arial" w:hAnsi="Times New Roman" w:cs="Times New Roman"/>
          <w:sz w:val="22"/>
          <w:szCs w:val="22"/>
        </w:rPr>
        <w:t xml:space="preserve"> </w:t>
      </w:r>
      <w:r w:rsidR="00B91C36" w:rsidRPr="00011260">
        <w:rPr>
          <w:rFonts w:ascii="Times New Roman" w:eastAsia="Arial" w:hAnsi="Times New Roman" w:cs="Times New Roman"/>
          <w:b/>
          <w:bCs/>
          <w:sz w:val="22"/>
          <w:szCs w:val="22"/>
        </w:rPr>
        <w:t>Seasonal oscillations of allelic frequencies with the signature of parallel evolution.</w:t>
      </w:r>
      <w:r w:rsidR="00B91C36" w:rsidRPr="007058E3">
        <w:rPr>
          <w:rFonts w:ascii="Times New Roman" w:eastAsia="Arial" w:hAnsi="Times New Roman" w:cs="Times New Roman"/>
          <w:b/>
          <w:bCs/>
          <w:sz w:val="22"/>
          <w:szCs w:val="22"/>
        </w:rPr>
        <w:t xml:space="preserve"> </w:t>
      </w:r>
      <w:r w:rsidR="007058E3" w:rsidRPr="007058E3">
        <w:rPr>
          <w:rFonts w:ascii="Times New Roman" w:eastAsia="Arial" w:hAnsi="Times New Roman" w:cs="Times New Roman"/>
          <w:b/>
          <w:bCs/>
          <w:sz w:val="22"/>
          <w:szCs w:val="22"/>
        </w:rPr>
        <w:t>(</w:t>
      </w:r>
      <w:r w:rsidRPr="00893386">
        <w:rPr>
          <w:rFonts w:ascii="Times New Roman" w:eastAsia="Arial" w:hAnsi="Times New Roman" w:cs="Times New Roman"/>
          <w:b/>
          <w:bCs/>
          <w:sz w:val="22"/>
          <w:szCs w:val="22"/>
        </w:rPr>
        <w:t>A</w:t>
      </w:r>
      <w:r w:rsidR="00B91C36" w:rsidRPr="00893386">
        <w:rPr>
          <w:rFonts w:ascii="Times New Roman" w:eastAsia="Arial" w:hAnsi="Times New Roman" w:cs="Times New Roman"/>
          <w:b/>
          <w:bCs/>
          <w:sz w:val="22"/>
          <w:szCs w:val="22"/>
        </w:rPr>
        <w:t>)</w:t>
      </w:r>
      <w:r w:rsidRPr="00893386">
        <w:rPr>
          <w:rFonts w:ascii="Times New Roman" w:eastAsia="Arial" w:hAnsi="Times New Roman" w:cs="Times New Roman"/>
          <w:b/>
          <w:bCs/>
          <w:sz w:val="22"/>
          <w:szCs w:val="22"/>
        </w:rPr>
        <w:t xml:space="preserve"> </w:t>
      </w:r>
      <w:r w:rsidR="0044236B" w:rsidRPr="00011260">
        <w:rPr>
          <w:rFonts w:ascii="Times New Roman" w:eastAsia="Arial" w:hAnsi="Times New Roman" w:cs="Times New Roman"/>
          <w:sz w:val="22"/>
          <w:szCs w:val="22"/>
        </w:rPr>
        <w:t>A g</w:t>
      </w:r>
      <w:r w:rsidRPr="00011260">
        <w:rPr>
          <w:rFonts w:ascii="Times New Roman" w:eastAsia="Arial" w:hAnsi="Times New Roman" w:cs="Times New Roman"/>
          <w:sz w:val="22"/>
          <w:szCs w:val="22"/>
        </w:rPr>
        <w:t>raphical representation of seasonal variation, where du</w:t>
      </w:r>
      <w:r w:rsidR="0044236B" w:rsidRPr="00011260">
        <w:rPr>
          <w:rFonts w:ascii="Times New Roman" w:eastAsia="Arial" w:hAnsi="Times New Roman" w:cs="Times New Roman"/>
          <w:sz w:val="22"/>
          <w:szCs w:val="22"/>
        </w:rPr>
        <w:t>r</w:t>
      </w:r>
      <w:r w:rsidRPr="00011260">
        <w:rPr>
          <w:rFonts w:ascii="Times New Roman" w:eastAsia="Arial" w:hAnsi="Times New Roman" w:cs="Times New Roman"/>
          <w:sz w:val="22"/>
          <w:szCs w:val="22"/>
        </w:rPr>
        <w:t>ing mid</w:t>
      </w:r>
      <w:r w:rsidR="0044236B" w:rsidRPr="00011260">
        <w:rPr>
          <w:rFonts w:ascii="Times New Roman" w:eastAsia="Arial" w:hAnsi="Times New Roman" w:cs="Times New Roman"/>
          <w:sz w:val="22"/>
          <w:szCs w:val="22"/>
        </w:rPr>
        <w:t>-</w:t>
      </w:r>
      <w:r w:rsidRPr="00011260">
        <w:rPr>
          <w:rFonts w:ascii="Times New Roman" w:eastAsia="Arial" w:hAnsi="Times New Roman" w:cs="Times New Roman"/>
          <w:sz w:val="22"/>
          <w:szCs w:val="22"/>
        </w:rPr>
        <w:t>season</w:t>
      </w:r>
      <w:r w:rsidR="001B25C6" w:rsidRPr="00011260">
        <w:rPr>
          <w:rFonts w:ascii="Times New Roman" w:eastAsia="Arial" w:hAnsi="Times New Roman" w:cs="Times New Roman"/>
          <w:sz w:val="22"/>
          <w:szCs w:val="22"/>
        </w:rPr>
        <w:t xml:space="preserve"> (of summer)</w:t>
      </w:r>
      <w:r w:rsidRPr="00011260">
        <w:rPr>
          <w:rFonts w:ascii="Times New Roman" w:eastAsia="Arial" w:hAnsi="Times New Roman" w:cs="Times New Roman"/>
          <w:sz w:val="22"/>
          <w:szCs w:val="22"/>
        </w:rPr>
        <w:t>,</w:t>
      </w:r>
      <w:r w:rsidR="0044236B" w:rsidRPr="00011260">
        <w:rPr>
          <w:rFonts w:ascii="Times New Roman" w:eastAsia="Arial" w:hAnsi="Times New Roman" w:cs="Times New Roman"/>
          <w:sz w:val="22"/>
          <w:szCs w:val="22"/>
        </w:rPr>
        <w:t xml:space="preserve"> allele</w:t>
      </w:r>
      <w:r w:rsidRPr="00011260">
        <w:rPr>
          <w:rFonts w:ascii="Times New Roman" w:eastAsia="Arial" w:hAnsi="Times New Roman" w:cs="Times New Roman"/>
          <w:sz w:val="22"/>
          <w:szCs w:val="22"/>
        </w:rPr>
        <w:t xml:space="preserve"> A was </w:t>
      </w:r>
      <w:r w:rsidR="0044236B" w:rsidRPr="00011260">
        <w:rPr>
          <w:rFonts w:ascii="Times New Roman" w:eastAsia="Arial" w:hAnsi="Times New Roman" w:cs="Times New Roman"/>
          <w:sz w:val="22"/>
          <w:szCs w:val="22"/>
        </w:rPr>
        <w:t xml:space="preserve">the </w:t>
      </w:r>
      <w:r w:rsidRPr="00011260">
        <w:rPr>
          <w:rFonts w:ascii="Times New Roman" w:eastAsia="Arial" w:hAnsi="Times New Roman" w:cs="Times New Roman"/>
          <w:sz w:val="22"/>
          <w:szCs w:val="22"/>
        </w:rPr>
        <w:t>major</w:t>
      </w:r>
      <w:r w:rsidR="0044236B" w:rsidRPr="00011260">
        <w:rPr>
          <w:rFonts w:ascii="Times New Roman" w:eastAsia="Arial" w:hAnsi="Times New Roman" w:cs="Times New Roman"/>
          <w:sz w:val="22"/>
          <w:szCs w:val="22"/>
        </w:rPr>
        <w:t xml:space="preserve"> allele</w:t>
      </w:r>
      <w:r w:rsidRPr="00011260">
        <w:rPr>
          <w:rFonts w:ascii="Times New Roman" w:eastAsia="Arial" w:hAnsi="Times New Roman" w:cs="Times New Roman"/>
          <w:sz w:val="22"/>
          <w:szCs w:val="22"/>
        </w:rPr>
        <w:t xml:space="preserve"> </w:t>
      </w:r>
      <w:r w:rsidR="0044236B" w:rsidRPr="00011260">
        <w:rPr>
          <w:rFonts w:ascii="Times New Roman" w:eastAsia="Arial" w:hAnsi="Times New Roman" w:cs="Times New Roman"/>
          <w:sz w:val="22"/>
          <w:szCs w:val="22"/>
        </w:rPr>
        <w:t xml:space="preserve">(allele frequency &gt; 0.8) </w:t>
      </w:r>
      <w:r w:rsidRPr="00011260">
        <w:rPr>
          <w:rFonts w:ascii="Times New Roman" w:eastAsia="Arial" w:hAnsi="Times New Roman" w:cs="Times New Roman"/>
          <w:sz w:val="22"/>
          <w:szCs w:val="22"/>
        </w:rPr>
        <w:t>in the pop</w:t>
      </w:r>
      <w:r w:rsidR="0044236B" w:rsidRPr="00011260">
        <w:rPr>
          <w:rFonts w:ascii="Times New Roman" w:eastAsia="Arial" w:hAnsi="Times New Roman" w:cs="Times New Roman"/>
          <w:sz w:val="22"/>
          <w:szCs w:val="22"/>
        </w:rPr>
        <w:t>u</w:t>
      </w:r>
      <w:r w:rsidRPr="00011260">
        <w:rPr>
          <w:rFonts w:ascii="Times New Roman" w:eastAsia="Arial" w:hAnsi="Times New Roman" w:cs="Times New Roman"/>
          <w:sz w:val="22"/>
          <w:szCs w:val="22"/>
        </w:rPr>
        <w:t>lation</w:t>
      </w:r>
      <w:r w:rsidR="00F10513" w:rsidRPr="00011260">
        <w:rPr>
          <w:rFonts w:ascii="Times New Roman" w:eastAsia="Arial" w:hAnsi="Times New Roman" w:cs="Times New Roman"/>
          <w:sz w:val="22"/>
          <w:szCs w:val="22"/>
        </w:rPr>
        <w:t>.</w:t>
      </w:r>
      <w:r w:rsidRPr="00011260">
        <w:rPr>
          <w:rFonts w:ascii="Times New Roman" w:eastAsia="Arial" w:hAnsi="Times New Roman" w:cs="Times New Roman"/>
          <w:sz w:val="22"/>
          <w:szCs w:val="22"/>
        </w:rPr>
        <w:t xml:space="preserve"> </w:t>
      </w:r>
      <w:r w:rsidR="00F10513" w:rsidRPr="00011260">
        <w:rPr>
          <w:rFonts w:ascii="Times New Roman" w:eastAsia="Arial" w:hAnsi="Times New Roman" w:cs="Times New Roman"/>
          <w:sz w:val="22"/>
          <w:szCs w:val="22"/>
        </w:rPr>
        <w:t>B</w:t>
      </w:r>
      <w:r w:rsidRPr="00011260">
        <w:rPr>
          <w:rFonts w:ascii="Times New Roman" w:eastAsia="Arial" w:hAnsi="Times New Roman" w:cs="Times New Roman"/>
          <w:sz w:val="22"/>
          <w:szCs w:val="22"/>
        </w:rPr>
        <w:t xml:space="preserve">y the end of </w:t>
      </w:r>
      <w:r w:rsidR="00F10513" w:rsidRPr="00011260">
        <w:rPr>
          <w:rFonts w:ascii="Times New Roman" w:eastAsia="Arial" w:hAnsi="Times New Roman" w:cs="Times New Roman"/>
          <w:sz w:val="22"/>
          <w:szCs w:val="22"/>
        </w:rPr>
        <w:t xml:space="preserve">the </w:t>
      </w:r>
      <w:r w:rsidRPr="00011260">
        <w:rPr>
          <w:rFonts w:ascii="Times New Roman" w:eastAsia="Arial" w:hAnsi="Times New Roman" w:cs="Times New Roman"/>
          <w:sz w:val="22"/>
          <w:szCs w:val="22"/>
        </w:rPr>
        <w:t>season</w:t>
      </w:r>
      <w:r w:rsidR="001B25C6" w:rsidRPr="00011260">
        <w:rPr>
          <w:rFonts w:ascii="Times New Roman" w:eastAsia="Arial" w:hAnsi="Times New Roman" w:cs="Times New Roman"/>
          <w:sz w:val="22"/>
          <w:szCs w:val="22"/>
        </w:rPr>
        <w:t xml:space="preserve"> (of summer)</w:t>
      </w:r>
      <w:r w:rsidR="00F10513" w:rsidRPr="00011260">
        <w:rPr>
          <w:rFonts w:ascii="Times New Roman" w:eastAsia="Arial" w:hAnsi="Times New Roman" w:cs="Times New Roman"/>
          <w:sz w:val="22"/>
          <w:szCs w:val="22"/>
        </w:rPr>
        <w:t>,</w:t>
      </w:r>
      <w:r w:rsidRPr="00011260">
        <w:rPr>
          <w:rFonts w:ascii="Times New Roman" w:eastAsia="Arial" w:hAnsi="Times New Roman" w:cs="Times New Roman"/>
          <w:sz w:val="22"/>
          <w:szCs w:val="22"/>
        </w:rPr>
        <w:t xml:space="preserve"> the A </w:t>
      </w:r>
      <w:r w:rsidR="0044236B" w:rsidRPr="00011260">
        <w:rPr>
          <w:rFonts w:ascii="Times New Roman" w:eastAsia="Arial" w:hAnsi="Times New Roman" w:cs="Times New Roman"/>
          <w:sz w:val="22"/>
          <w:szCs w:val="22"/>
        </w:rPr>
        <w:t>wa</w:t>
      </w:r>
      <w:r w:rsidRPr="00011260">
        <w:rPr>
          <w:rFonts w:ascii="Times New Roman" w:eastAsia="Arial" w:hAnsi="Times New Roman" w:cs="Times New Roman"/>
          <w:sz w:val="22"/>
          <w:szCs w:val="22"/>
        </w:rPr>
        <w:t>s replaced with T</w:t>
      </w:r>
      <w:r w:rsidR="00F10513" w:rsidRPr="00011260">
        <w:rPr>
          <w:rFonts w:ascii="Times New Roman" w:eastAsia="Arial" w:hAnsi="Times New Roman" w:cs="Times New Roman"/>
          <w:sz w:val="22"/>
          <w:szCs w:val="22"/>
        </w:rPr>
        <w:t>,</w:t>
      </w:r>
      <w:r w:rsidRPr="00011260">
        <w:rPr>
          <w:rFonts w:ascii="Times New Roman" w:eastAsia="Arial" w:hAnsi="Times New Roman" w:cs="Times New Roman"/>
          <w:sz w:val="22"/>
          <w:szCs w:val="22"/>
        </w:rPr>
        <w:t xml:space="preserve"> and </w:t>
      </w:r>
      <w:r w:rsidR="0044236B" w:rsidRPr="00011260">
        <w:rPr>
          <w:rFonts w:ascii="Times New Roman" w:eastAsia="Arial" w:hAnsi="Times New Roman" w:cs="Times New Roman"/>
          <w:sz w:val="22"/>
          <w:szCs w:val="22"/>
        </w:rPr>
        <w:t>allele A</w:t>
      </w:r>
      <w:r w:rsidRPr="00011260">
        <w:rPr>
          <w:rFonts w:ascii="Times New Roman" w:eastAsia="Arial" w:hAnsi="Times New Roman" w:cs="Times New Roman"/>
          <w:sz w:val="22"/>
          <w:szCs w:val="22"/>
        </w:rPr>
        <w:t xml:space="preserve"> became minor in population</w:t>
      </w:r>
      <w:r w:rsidR="0044236B" w:rsidRPr="00011260">
        <w:rPr>
          <w:rFonts w:ascii="Times New Roman" w:eastAsia="Arial" w:hAnsi="Times New Roman" w:cs="Times New Roman"/>
          <w:sz w:val="22"/>
          <w:szCs w:val="22"/>
        </w:rPr>
        <w:t>. However, by</w:t>
      </w:r>
      <w:r w:rsidRPr="00011260">
        <w:rPr>
          <w:rFonts w:ascii="Times New Roman" w:eastAsia="Arial" w:hAnsi="Times New Roman" w:cs="Times New Roman"/>
          <w:sz w:val="22"/>
          <w:szCs w:val="22"/>
        </w:rPr>
        <w:t xml:space="preserve"> </w:t>
      </w:r>
      <w:r w:rsidR="00F10513" w:rsidRPr="00011260">
        <w:rPr>
          <w:rFonts w:ascii="Times New Roman" w:eastAsia="Arial" w:hAnsi="Times New Roman" w:cs="Times New Roman"/>
          <w:sz w:val="22"/>
          <w:szCs w:val="22"/>
        </w:rPr>
        <w:t xml:space="preserve">the </w:t>
      </w:r>
      <w:r w:rsidR="0044236B" w:rsidRPr="00011260">
        <w:rPr>
          <w:rFonts w:ascii="Times New Roman" w:eastAsia="Arial" w:hAnsi="Times New Roman" w:cs="Times New Roman"/>
          <w:sz w:val="22"/>
          <w:szCs w:val="22"/>
        </w:rPr>
        <w:t>fall season</w:t>
      </w:r>
      <w:r w:rsidR="00F10513" w:rsidRPr="00011260">
        <w:rPr>
          <w:rFonts w:ascii="Times New Roman" w:eastAsia="Arial" w:hAnsi="Times New Roman" w:cs="Times New Roman"/>
          <w:sz w:val="22"/>
          <w:szCs w:val="22"/>
        </w:rPr>
        <w:t>,</w:t>
      </w:r>
      <w:r w:rsidR="0044236B" w:rsidRPr="00011260">
        <w:rPr>
          <w:rFonts w:ascii="Times New Roman" w:eastAsia="Arial" w:hAnsi="Times New Roman" w:cs="Times New Roman"/>
          <w:sz w:val="22"/>
          <w:szCs w:val="22"/>
        </w:rPr>
        <w:t xml:space="preserve"> allele G</w:t>
      </w:r>
      <w:r w:rsidR="00F9564A" w:rsidRPr="00011260">
        <w:rPr>
          <w:rFonts w:ascii="Times New Roman" w:eastAsia="Arial" w:hAnsi="Times New Roman" w:cs="Times New Roman"/>
          <w:sz w:val="22"/>
          <w:szCs w:val="22"/>
        </w:rPr>
        <w:t xml:space="preserve"> </w:t>
      </w:r>
      <w:r w:rsidRPr="00011260">
        <w:rPr>
          <w:rFonts w:ascii="Times New Roman" w:eastAsia="Arial" w:hAnsi="Times New Roman" w:cs="Times New Roman"/>
          <w:sz w:val="22"/>
          <w:szCs w:val="22"/>
        </w:rPr>
        <w:t>became a major allele</w:t>
      </w:r>
      <w:r w:rsidR="0044236B" w:rsidRPr="00011260">
        <w:rPr>
          <w:rFonts w:ascii="Times New Roman" w:eastAsia="Arial" w:hAnsi="Times New Roman" w:cs="Times New Roman"/>
          <w:sz w:val="22"/>
          <w:szCs w:val="22"/>
        </w:rPr>
        <w:t xml:space="preserve">, and </w:t>
      </w:r>
      <w:r w:rsidR="00F10513" w:rsidRPr="00011260">
        <w:rPr>
          <w:rFonts w:ascii="Times New Roman" w:eastAsia="Arial" w:hAnsi="Times New Roman" w:cs="Times New Roman"/>
          <w:sz w:val="22"/>
          <w:szCs w:val="22"/>
        </w:rPr>
        <w:t xml:space="preserve">the </w:t>
      </w:r>
      <w:r w:rsidR="0044236B" w:rsidRPr="00011260">
        <w:rPr>
          <w:rFonts w:ascii="Times New Roman" w:eastAsia="Arial" w:hAnsi="Times New Roman" w:cs="Times New Roman"/>
          <w:sz w:val="22"/>
          <w:szCs w:val="22"/>
        </w:rPr>
        <w:t xml:space="preserve">rest </w:t>
      </w:r>
      <w:r w:rsidR="00F10513" w:rsidRPr="00011260">
        <w:rPr>
          <w:rFonts w:ascii="Times New Roman" w:eastAsia="Arial" w:hAnsi="Times New Roman" w:cs="Times New Roman"/>
          <w:sz w:val="22"/>
          <w:szCs w:val="22"/>
        </w:rPr>
        <w:t>we</w:t>
      </w:r>
      <w:r w:rsidR="0044236B" w:rsidRPr="00011260">
        <w:rPr>
          <w:rFonts w:ascii="Times New Roman" w:eastAsia="Arial" w:hAnsi="Times New Roman" w:cs="Times New Roman"/>
          <w:sz w:val="22"/>
          <w:szCs w:val="22"/>
        </w:rPr>
        <w:t xml:space="preserve">re present in low abundance in </w:t>
      </w:r>
      <w:r w:rsidR="00F10513" w:rsidRPr="00011260">
        <w:rPr>
          <w:rFonts w:ascii="Times New Roman" w:eastAsia="Arial" w:hAnsi="Times New Roman" w:cs="Times New Roman"/>
          <w:sz w:val="22"/>
          <w:szCs w:val="22"/>
        </w:rPr>
        <w:t xml:space="preserve">the </w:t>
      </w:r>
      <w:r w:rsidR="0044236B" w:rsidRPr="00011260">
        <w:rPr>
          <w:rFonts w:ascii="Times New Roman" w:eastAsia="Arial" w:hAnsi="Times New Roman" w:cs="Times New Roman"/>
          <w:sz w:val="22"/>
          <w:szCs w:val="22"/>
        </w:rPr>
        <w:t>pathogen population</w:t>
      </w:r>
      <w:r w:rsidRPr="00011260">
        <w:rPr>
          <w:rFonts w:ascii="Times New Roman" w:eastAsia="Arial" w:hAnsi="Times New Roman" w:cs="Times New Roman"/>
          <w:sz w:val="22"/>
          <w:szCs w:val="22"/>
        </w:rPr>
        <w:t xml:space="preserve">. </w:t>
      </w:r>
      <w:r w:rsidR="0044236B" w:rsidRPr="00011260">
        <w:rPr>
          <w:rFonts w:ascii="Times New Roman" w:eastAsia="Arial" w:hAnsi="Times New Roman" w:cs="Times New Roman"/>
          <w:sz w:val="22"/>
          <w:szCs w:val="22"/>
        </w:rPr>
        <w:t>The</w:t>
      </w:r>
      <w:r w:rsidR="007058E3">
        <w:rPr>
          <w:rFonts w:ascii="Times New Roman" w:eastAsia="Arial" w:hAnsi="Times New Roman" w:cs="Times New Roman"/>
          <w:sz w:val="22"/>
          <w:szCs w:val="22"/>
        </w:rPr>
        <w:t xml:space="preserve"> line</w:t>
      </w:r>
      <w:r w:rsidRPr="00011260">
        <w:rPr>
          <w:rFonts w:ascii="Times New Roman" w:eastAsia="Arial" w:hAnsi="Times New Roman" w:cs="Times New Roman"/>
          <w:sz w:val="22"/>
          <w:szCs w:val="22"/>
        </w:rPr>
        <w:t xml:space="preserve"> plot </w:t>
      </w:r>
      <w:r w:rsidR="0044236B" w:rsidRPr="00011260">
        <w:rPr>
          <w:rFonts w:ascii="Times New Roman" w:eastAsia="Arial" w:hAnsi="Times New Roman" w:cs="Times New Roman"/>
          <w:sz w:val="22"/>
          <w:szCs w:val="22"/>
        </w:rPr>
        <w:t xml:space="preserve">shows alleles with </w:t>
      </w:r>
      <w:r w:rsidR="007058E3">
        <w:rPr>
          <w:rFonts w:ascii="Times New Roman" w:eastAsia="Arial" w:hAnsi="Times New Roman" w:cs="Times New Roman"/>
          <w:sz w:val="22"/>
          <w:szCs w:val="22"/>
        </w:rPr>
        <w:t>their average</w:t>
      </w:r>
      <w:r w:rsidR="007058E3" w:rsidRPr="00011260">
        <w:rPr>
          <w:rFonts w:ascii="Times New Roman" w:eastAsia="Arial" w:hAnsi="Times New Roman" w:cs="Times New Roman"/>
          <w:sz w:val="22"/>
          <w:szCs w:val="22"/>
        </w:rPr>
        <w:t xml:space="preserve"> </w:t>
      </w:r>
      <w:r w:rsidR="0044236B" w:rsidRPr="00011260">
        <w:rPr>
          <w:rFonts w:ascii="Times New Roman" w:eastAsia="Arial" w:hAnsi="Times New Roman" w:cs="Times New Roman"/>
          <w:sz w:val="22"/>
          <w:szCs w:val="22"/>
        </w:rPr>
        <w:t>frequencies of</w:t>
      </w:r>
      <w:r w:rsidR="007058E3">
        <w:rPr>
          <w:rFonts w:ascii="Times New Roman" w:eastAsia="Arial" w:hAnsi="Times New Roman" w:cs="Times New Roman"/>
          <w:sz w:val="22"/>
          <w:szCs w:val="22"/>
        </w:rPr>
        <w:t xml:space="preserve"> </w:t>
      </w:r>
      <w:r w:rsidR="007058E3">
        <w:rPr>
          <w:rFonts w:ascii="Times New Roman" w:eastAsia="Arial" w:hAnsi="Times New Roman" w:cs="Times New Roman"/>
          <w:b/>
          <w:bCs/>
          <w:sz w:val="22"/>
          <w:szCs w:val="22"/>
        </w:rPr>
        <w:t>(</w:t>
      </w:r>
      <w:proofErr w:type="gramStart"/>
      <w:r w:rsidR="007058E3">
        <w:rPr>
          <w:rFonts w:ascii="Times New Roman" w:eastAsia="Arial" w:hAnsi="Times New Roman" w:cs="Times New Roman"/>
          <w:b/>
          <w:bCs/>
          <w:sz w:val="22"/>
          <w:szCs w:val="22"/>
        </w:rPr>
        <w:t xml:space="preserve">B) </w:t>
      </w:r>
      <w:r w:rsidR="0044236B" w:rsidRPr="00011260">
        <w:rPr>
          <w:rFonts w:ascii="Times New Roman" w:eastAsia="Arial" w:hAnsi="Times New Roman" w:cs="Times New Roman"/>
          <w:sz w:val="22"/>
          <w:szCs w:val="22"/>
        </w:rPr>
        <w:t xml:space="preserve"> </w:t>
      </w:r>
      <w:r w:rsidR="007058E3">
        <w:rPr>
          <w:rFonts w:ascii="Times New Roman" w:eastAsia="Arial" w:hAnsi="Times New Roman" w:cs="Times New Roman"/>
          <w:i/>
          <w:iCs/>
          <w:sz w:val="22"/>
          <w:szCs w:val="22"/>
        </w:rPr>
        <w:t>f</w:t>
      </w:r>
      <w:proofErr w:type="gramEnd"/>
      <w:r w:rsidR="007058E3">
        <w:rPr>
          <w:rFonts w:ascii="Times New Roman" w:eastAsia="Arial" w:hAnsi="Times New Roman" w:cs="Times New Roman"/>
          <w:i/>
          <w:iCs/>
          <w:sz w:val="22"/>
          <w:szCs w:val="22"/>
        </w:rPr>
        <w:t xml:space="preserve"> </w:t>
      </w:r>
      <w:r w:rsidR="0044236B" w:rsidRPr="00011260">
        <w:rPr>
          <w:rFonts w:ascii="Times New Roman" w:eastAsia="Arial" w:hAnsi="Times New Roman" w:cs="Times New Roman"/>
          <w:sz w:val="22"/>
          <w:szCs w:val="22"/>
        </w:rPr>
        <w:t xml:space="preserve">&gt;= 0.8 </w:t>
      </w:r>
      <w:r w:rsidR="007058E3">
        <w:rPr>
          <w:rFonts w:ascii="Times New Roman" w:eastAsia="Arial" w:hAnsi="Times New Roman" w:cs="Times New Roman"/>
          <w:sz w:val="22"/>
          <w:szCs w:val="22"/>
        </w:rPr>
        <w:t xml:space="preserve">&amp; </w:t>
      </w:r>
      <w:r w:rsidR="007058E3">
        <w:rPr>
          <w:rFonts w:ascii="Times New Roman" w:eastAsia="Arial" w:hAnsi="Times New Roman" w:cs="Times New Roman"/>
          <w:b/>
          <w:bCs/>
          <w:sz w:val="22"/>
          <w:szCs w:val="22"/>
        </w:rPr>
        <w:t xml:space="preserve">(C) </w:t>
      </w:r>
      <w:r w:rsidR="007058E3" w:rsidRPr="00011260">
        <w:rPr>
          <w:rFonts w:ascii="Times New Roman" w:eastAsia="Arial" w:hAnsi="Times New Roman" w:cs="Times New Roman"/>
          <w:sz w:val="22"/>
          <w:szCs w:val="22"/>
        </w:rPr>
        <w:t xml:space="preserve"> </w:t>
      </w:r>
      <w:r w:rsidR="007058E3">
        <w:rPr>
          <w:rFonts w:ascii="Times New Roman" w:eastAsia="Arial" w:hAnsi="Times New Roman" w:cs="Times New Roman"/>
          <w:i/>
          <w:iCs/>
          <w:sz w:val="22"/>
          <w:szCs w:val="22"/>
        </w:rPr>
        <w:t xml:space="preserve">f </w:t>
      </w:r>
      <w:r w:rsidR="007058E3">
        <w:rPr>
          <w:rFonts w:ascii="Times New Roman" w:eastAsia="Arial" w:hAnsi="Times New Roman" w:cs="Times New Roman"/>
          <w:sz w:val="22"/>
          <w:szCs w:val="22"/>
        </w:rPr>
        <w:t>&lt;</w:t>
      </w:r>
      <w:r w:rsidR="007058E3" w:rsidRPr="00011260">
        <w:rPr>
          <w:rFonts w:ascii="Times New Roman" w:eastAsia="Arial" w:hAnsi="Times New Roman" w:cs="Times New Roman"/>
          <w:sz w:val="22"/>
          <w:szCs w:val="22"/>
        </w:rPr>
        <w:t xml:space="preserve"> 0.8 </w:t>
      </w:r>
      <w:r w:rsidR="0044236B" w:rsidRPr="00011260">
        <w:rPr>
          <w:rFonts w:ascii="Times New Roman" w:eastAsia="Arial" w:hAnsi="Times New Roman" w:cs="Times New Roman"/>
          <w:sz w:val="22"/>
          <w:szCs w:val="22"/>
        </w:rPr>
        <w:t xml:space="preserve">in </w:t>
      </w:r>
      <w:r w:rsidR="00F10513" w:rsidRPr="00011260">
        <w:rPr>
          <w:rFonts w:ascii="Times New Roman" w:eastAsia="Arial" w:hAnsi="Times New Roman" w:cs="Times New Roman"/>
          <w:sz w:val="22"/>
          <w:szCs w:val="22"/>
        </w:rPr>
        <w:t xml:space="preserve">the </w:t>
      </w:r>
      <w:r w:rsidR="0044236B" w:rsidRPr="00011260">
        <w:rPr>
          <w:rFonts w:ascii="Times New Roman" w:eastAsia="Arial" w:hAnsi="Times New Roman" w:cs="Times New Roman"/>
          <w:sz w:val="22"/>
          <w:szCs w:val="22"/>
        </w:rPr>
        <w:t>pathogen population during mid-season</w:t>
      </w:r>
      <w:r w:rsidR="001B25C6" w:rsidRPr="00011260">
        <w:rPr>
          <w:rFonts w:ascii="Times New Roman" w:eastAsia="Arial" w:hAnsi="Times New Roman" w:cs="Times New Roman"/>
          <w:sz w:val="22"/>
          <w:szCs w:val="22"/>
        </w:rPr>
        <w:t xml:space="preserve"> (of summer) of year</w:t>
      </w:r>
      <w:r w:rsidR="0044236B" w:rsidRPr="00011260">
        <w:rPr>
          <w:rFonts w:ascii="Times New Roman" w:eastAsia="Arial" w:hAnsi="Times New Roman" w:cs="Times New Roman"/>
          <w:sz w:val="22"/>
          <w:szCs w:val="22"/>
        </w:rPr>
        <w:t xml:space="preserve"> 2020</w:t>
      </w:r>
      <w:r w:rsidR="007058E3">
        <w:rPr>
          <w:rFonts w:ascii="Times New Roman" w:eastAsia="Arial" w:hAnsi="Times New Roman" w:cs="Times New Roman"/>
          <w:sz w:val="22"/>
          <w:szCs w:val="22"/>
        </w:rPr>
        <w:t xml:space="preserve">. The allele frequencies were tracked for different sites of </w:t>
      </w:r>
      <w:proofErr w:type="spellStart"/>
      <w:r w:rsidR="007058E3">
        <w:rPr>
          <w:rFonts w:ascii="Times New Roman" w:eastAsia="Arial" w:hAnsi="Times New Roman" w:cs="Times New Roman"/>
          <w:i/>
          <w:iCs/>
          <w:sz w:val="22"/>
          <w:szCs w:val="22"/>
        </w:rPr>
        <w:t>Xp</w:t>
      </w:r>
      <w:proofErr w:type="spellEnd"/>
      <w:r w:rsidR="007058E3">
        <w:rPr>
          <w:rFonts w:ascii="Times New Roman" w:eastAsia="Arial" w:hAnsi="Times New Roman" w:cs="Times New Roman"/>
          <w:i/>
          <w:iCs/>
          <w:sz w:val="22"/>
          <w:szCs w:val="22"/>
        </w:rPr>
        <w:t xml:space="preserve"> </w:t>
      </w:r>
      <w:r w:rsidR="007058E3">
        <w:rPr>
          <w:rFonts w:ascii="Times New Roman" w:eastAsia="Arial" w:hAnsi="Times New Roman" w:cs="Times New Roman"/>
          <w:sz w:val="22"/>
          <w:szCs w:val="22"/>
        </w:rPr>
        <w:t xml:space="preserve">during the </w:t>
      </w:r>
      <w:r w:rsidR="0058775B" w:rsidRPr="00011260">
        <w:rPr>
          <w:rFonts w:ascii="Times New Roman" w:eastAsia="Arial" w:hAnsi="Times New Roman" w:cs="Times New Roman"/>
          <w:sz w:val="22"/>
          <w:szCs w:val="22"/>
        </w:rPr>
        <w:t xml:space="preserve">following seasons </w:t>
      </w:r>
      <w:r w:rsidR="0044236B" w:rsidRPr="00011260">
        <w:rPr>
          <w:rFonts w:ascii="Times New Roman" w:eastAsia="Arial" w:hAnsi="Times New Roman" w:cs="Times New Roman"/>
          <w:sz w:val="22"/>
          <w:szCs w:val="22"/>
        </w:rPr>
        <w:t xml:space="preserve">over three years. </w:t>
      </w:r>
      <w:r w:rsidR="007058E3" w:rsidRPr="00893386">
        <w:rPr>
          <w:rFonts w:ascii="Times New Roman" w:eastAsia="Arial" w:hAnsi="Times New Roman" w:cs="Times New Roman"/>
          <w:b/>
          <w:bCs/>
          <w:sz w:val="22"/>
          <w:szCs w:val="22"/>
        </w:rPr>
        <w:t>(</w:t>
      </w:r>
      <w:r w:rsidRPr="00893386">
        <w:rPr>
          <w:rFonts w:ascii="Times New Roman" w:eastAsia="Arial" w:hAnsi="Times New Roman" w:cs="Times New Roman"/>
          <w:b/>
          <w:bCs/>
          <w:sz w:val="22"/>
          <w:szCs w:val="22"/>
        </w:rPr>
        <w:t>D</w:t>
      </w:r>
      <w:r w:rsidR="002C7534" w:rsidRPr="00893386">
        <w:rPr>
          <w:rFonts w:ascii="Times New Roman" w:eastAsia="Arial" w:hAnsi="Times New Roman" w:cs="Times New Roman"/>
          <w:b/>
          <w:bCs/>
          <w:sz w:val="22"/>
          <w:szCs w:val="22"/>
        </w:rPr>
        <w:t>)</w:t>
      </w:r>
      <w:r w:rsidR="002C7534" w:rsidRPr="00011260">
        <w:rPr>
          <w:rFonts w:ascii="Times New Roman" w:eastAsia="Arial" w:hAnsi="Times New Roman" w:cs="Times New Roman"/>
          <w:sz w:val="22"/>
          <w:szCs w:val="22"/>
        </w:rPr>
        <w:t xml:space="preserve"> The Sankey plot </w:t>
      </w:r>
      <w:r w:rsidR="002C7534">
        <w:rPr>
          <w:rFonts w:ascii="Times New Roman" w:eastAsia="Arial" w:hAnsi="Times New Roman" w:cs="Times New Roman"/>
          <w:sz w:val="22"/>
          <w:szCs w:val="22"/>
        </w:rPr>
        <w:t>presenting the</w:t>
      </w:r>
      <w:r w:rsidR="002C7534" w:rsidRPr="00011260">
        <w:rPr>
          <w:rFonts w:ascii="Times New Roman" w:eastAsia="Arial" w:hAnsi="Times New Roman" w:cs="Times New Roman"/>
          <w:sz w:val="22"/>
          <w:szCs w:val="22"/>
        </w:rPr>
        <w:t xml:space="preserve"> </w:t>
      </w:r>
      <w:r w:rsidR="002C7534">
        <w:rPr>
          <w:rFonts w:ascii="Times New Roman" w:eastAsia="Arial" w:hAnsi="Times New Roman" w:cs="Times New Roman"/>
          <w:sz w:val="22"/>
          <w:szCs w:val="22"/>
        </w:rPr>
        <w:t>counts of those</w:t>
      </w:r>
      <w:r w:rsidR="002C7534" w:rsidRPr="00011260">
        <w:rPr>
          <w:rFonts w:ascii="Times New Roman" w:eastAsia="Arial" w:hAnsi="Times New Roman" w:cs="Times New Roman"/>
          <w:sz w:val="22"/>
          <w:szCs w:val="22"/>
        </w:rPr>
        <w:t xml:space="preserve"> alleles </w:t>
      </w:r>
      <w:r w:rsidR="002C7534">
        <w:rPr>
          <w:rFonts w:ascii="Times New Roman" w:eastAsia="Arial" w:hAnsi="Times New Roman" w:cs="Times New Roman"/>
          <w:sz w:val="22"/>
          <w:szCs w:val="22"/>
        </w:rPr>
        <w:t xml:space="preserve">which were </w:t>
      </w:r>
      <w:r w:rsidR="002C7534" w:rsidRPr="00011260">
        <w:rPr>
          <w:rFonts w:ascii="Times New Roman" w:eastAsia="Arial" w:hAnsi="Times New Roman" w:cs="Times New Roman"/>
          <w:sz w:val="22"/>
          <w:szCs w:val="22"/>
        </w:rPr>
        <w:t xml:space="preserve">present in parallel </w:t>
      </w:r>
      <w:r w:rsidR="002C7534">
        <w:rPr>
          <w:rFonts w:ascii="Times New Roman" w:eastAsia="Arial" w:hAnsi="Times New Roman" w:cs="Times New Roman"/>
          <w:sz w:val="22"/>
          <w:szCs w:val="22"/>
        </w:rPr>
        <w:t>across</w:t>
      </w:r>
      <w:r w:rsidR="002C7534" w:rsidRPr="00011260">
        <w:rPr>
          <w:rFonts w:ascii="Times New Roman" w:eastAsia="Arial" w:hAnsi="Times New Roman" w:cs="Times New Roman"/>
          <w:sz w:val="22"/>
          <w:szCs w:val="22"/>
        </w:rPr>
        <w:t xml:space="preserve"> at least 50% of the farms sampled during the mid-season (of summer) of 2020 with frequency &lt;= 0.2 (with read depth of at least 10) and became major allele</w:t>
      </w:r>
      <w:r w:rsidR="002C7534">
        <w:rPr>
          <w:rFonts w:ascii="Times New Roman" w:eastAsia="Arial" w:hAnsi="Times New Roman" w:cs="Times New Roman"/>
          <w:sz w:val="22"/>
          <w:szCs w:val="22"/>
        </w:rPr>
        <w:t xml:space="preserve"> (</w:t>
      </w:r>
      <w:r w:rsidR="002C7534">
        <w:rPr>
          <w:rFonts w:ascii="Times New Roman" w:eastAsia="Arial" w:hAnsi="Times New Roman" w:cs="Times New Roman"/>
          <w:i/>
          <w:iCs/>
          <w:sz w:val="22"/>
          <w:szCs w:val="22"/>
        </w:rPr>
        <w:t xml:space="preserve">f </w:t>
      </w:r>
      <w:r w:rsidR="002C7534">
        <w:rPr>
          <w:rFonts w:ascii="Times New Roman" w:eastAsia="Arial" w:hAnsi="Times New Roman" w:cs="Times New Roman"/>
          <w:sz w:val="22"/>
          <w:szCs w:val="22"/>
        </w:rPr>
        <w:t xml:space="preserve"> &gt;= 0.8)</w:t>
      </w:r>
      <w:r w:rsidR="002C7534" w:rsidRPr="00011260">
        <w:rPr>
          <w:rFonts w:ascii="Times New Roman" w:eastAsia="Arial" w:hAnsi="Times New Roman" w:cs="Times New Roman"/>
          <w:sz w:val="22"/>
          <w:szCs w:val="22"/>
        </w:rPr>
        <w:t xml:space="preserve"> in the population in the next season and </w:t>
      </w:r>
      <w:r w:rsidR="002C7534">
        <w:rPr>
          <w:rFonts w:ascii="Times New Roman" w:eastAsia="Arial" w:hAnsi="Times New Roman" w:cs="Times New Roman"/>
          <w:sz w:val="22"/>
          <w:szCs w:val="22"/>
        </w:rPr>
        <w:t>count</w:t>
      </w:r>
      <w:r w:rsidR="007058E3">
        <w:rPr>
          <w:rFonts w:ascii="Times New Roman" w:eastAsia="Arial" w:hAnsi="Times New Roman" w:cs="Times New Roman"/>
          <w:sz w:val="22"/>
          <w:szCs w:val="22"/>
        </w:rPr>
        <w:t>ed</w:t>
      </w:r>
      <w:r w:rsidR="002C7534">
        <w:rPr>
          <w:rFonts w:ascii="Times New Roman" w:eastAsia="Arial" w:hAnsi="Times New Roman" w:cs="Times New Roman"/>
          <w:sz w:val="22"/>
          <w:szCs w:val="22"/>
        </w:rPr>
        <w:t xml:space="preserve"> </w:t>
      </w:r>
      <w:r w:rsidR="007058E3">
        <w:rPr>
          <w:rFonts w:ascii="Times New Roman" w:eastAsia="Arial" w:hAnsi="Times New Roman" w:cs="Times New Roman"/>
          <w:sz w:val="22"/>
          <w:szCs w:val="22"/>
        </w:rPr>
        <w:t xml:space="preserve">those same </w:t>
      </w:r>
      <w:r w:rsidR="002C7534">
        <w:rPr>
          <w:rFonts w:ascii="Times New Roman" w:eastAsia="Arial" w:hAnsi="Times New Roman" w:cs="Times New Roman"/>
          <w:sz w:val="22"/>
          <w:szCs w:val="22"/>
        </w:rPr>
        <w:t xml:space="preserve">alleles which </w:t>
      </w:r>
      <w:r w:rsidR="002C7534" w:rsidRPr="00011260">
        <w:rPr>
          <w:rFonts w:ascii="Times New Roman" w:eastAsia="Arial" w:hAnsi="Times New Roman" w:cs="Times New Roman"/>
          <w:sz w:val="22"/>
          <w:szCs w:val="22"/>
        </w:rPr>
        <w:t>stayed as major</w:t>
      </w:r>
      <w:r w:rsidR="002C7534">
        <w:rPr>
          <w:rFonts w:ascii="Times New Roman" w:eastAsia="Arial" w:hAnsi="Times New Roman" w:cs="Times New Roman"/>
          <w:sz w:val="22"/>
          <w:szCs w:val="22"/>
        </w:rPr>
        <w:t xml:space="preserve"> allele</w:t>
      </w:r>
      <w:r w:rsidR="002C7534" w:rsidRPr="00011260">
        <w:rPr>
          <w:rFonts w:ascii="Times New Roman" w:eastAsia="Arial" w:hAnsi="Times New Roman" w:cs="Times New Roman"/>
          <w:sz w:val="22"/>
          <w:szCs w:val="22"/>
        </w:rPr>
        <w:t xml:space="preserve"> during the next seasons of following years.</w:t>
      </w:r>
    </w:p>
    <w:p w14:paraId="66858156" w14:textId="4E2B7A40" w:rsidR="117443D8" w:rsidRPr="00011260" w:rsidRDefault="117443D8">
      <w:pPr>
        <w:spacing w:line="360" w:lineRule="auto"/>
        <w:jc w:val="both"/>
        <w:rPr>
          <w:rFonts w:ascii="Times New Roman" w:hAnsi="Times New Roman" w:cs="Times New Roman"/>
          <w:sz w:val="22"/>
          <w:szCs w:val="22"/>
        </w:rPr>
        <w:pPrChange w:id="742" w:author="Amanpreet Kaur" w:date="2025-01-23T10:44:00Z" w16du:dateUtc="2025-01-23T16:44:00Z">
          <w:pPr>
            <w:jc w:val="both"/>
          </w:pPr>
        </w:pPrChange>
      </w:pPr>
      <w:r w:rsidRPr="00011260">
        <w:rPr>
          <w:rFonts w:ascii="Times New Roman" w:eastAsia="Arial" w:hAnsi="Times New Roman" w:cs="Times New Roman"/>
          <w:sz w:val="22"/>
          <w:szCs w:val="22"/>
        </w:rPr>
        <w:lastRenderedPageBreak/>
        <w:t xml:space="preserve"> </w:t>
      </w:r>
    </w:p>
    <w:p w14:paraId="41663333" w14:textId="42B08157" w:rsidR="117443D8" w:rsidRPr="00F10513" w:rsidRDefault="117443D8">
      <w:pPr>
        <w:spacing w:line="360" w:lineRule="auto"/>
        <w:jc w:val="both"/>
        <w:rPr>
          <w:rFonts w:ascii="Times New Roman" w:hAnsi="Times New Roman" w:cs="Times New Roman"/>
        </w:rPr>
        <w:pPrChange w:id="743" w:author="Amanpreet Kaur" w:date="2025-01-23T10:44:00Z" w16du:dateUtc="2025-01-23T16:44:00Z">
          <w:pPr>
            <w:spacing w:line="480" w:lineRule="auto"/>
            <w:jc w:val="both"/>
          </w:pPr>
        </w:pPrChange>
      </w:pPr>
      <w:r w:rsidRPr="00F10513">
        <w:rPr>
          <w:rFonts w:ascii="Times New Roman" w:eastAsia="Arial" w:hAnsi="Times New Roman" w:cs="Times New Roman"/>
          <w:b/>
          <w:bCs/>
        </w:rPr>
        <w:t xml:space="preserve">Despite variability in disease dynamics, signatures of selection and parallel evolution were evident in the pathogen population.  </w:t>
      </w:r>
    </w:p>
    <w:p w14:paraId="226426C3" w14:textId="3A8FBBFD" w:rsidR="7F0E1341" w:rsidRDefault="0018538B" w:rsidP="00633067">
      <w:pPr>
        <w:spacing w:line="360" w:lineRule="auto"/>
        <w:rPr>
          <w:ins w:id="744" w:author="Amanpreet Kaur" w:date="2025-01-23T10:53:00Z" w16du:dateUtc="2025-01-23T16:53:00Z"/>
          <w:rFonts w:ascii="Times New Roman" w:eastAsia="Arial" w:hAnsi="Times New Roman" w:cs="Times New Roman"/>
        </w:rPr>
      </w:pPr>
      <w:r w:rsidRPr="0018538B">
        <w:rPr>
          <w:rFonts w:ascii="Times New Roman" w:eastAsia="Arial" w:hAnsi="Times New Roman" w:cs="Times New Roman"/>
        </w:rPr>
        <w:t xml:space="preserve">Given the varying disease pressure observed across different farms, we sought to </w:t>
      </w:r>
      <w:r w:rsidR="00902D14">
        <w:rPr>
          <w:rFonts w:ascii="Times New Roman" w:eastAsia="Arial" w:hAnsi="Times New Roman" w:cs="Times New Roman"/>
        </w:rPr>
        <w:t>determine</w:t>
      </w:r>
      <w:r w:rsidR="00902D14" w:rsidRPr="0018538B">
        <w:rPr>
          <w:rFonts w:ascii="Times New Roman" w:eastAsia="Arial" w:hAnsi="Times New Roman" w:cs="Times New Roman"/>
        </w:rPr>
        <w:t xml:space="preserve"> </w:t>
      </w:r>
      <w:r w:rsidRPr="0018538B">
        <w:rPr>
          <w:rFonts w:ascii="Times New Roman" w:eastAsia="Arial" w:hAnsi="Times New Roman" w:cs="Times New Roman"/>
        </w:rPr>
        <w:t>if any genes in the pathogen genome were consistently under selection across these locations.</w:t>
      </w:r>
      <w:r w:rsidR="027FB9E4" w:rsidRPr="00F10513">
        <w:rPr>
          <w:rFonts w:ascii="Times New Roman" w:eastAsia="Arial" w:hAnsi="Times New Roman" w:cs="Times New Roman"/>
        </w:rPr>
        <w:t xml:space="preserve"> Using </w:t>
      </w:r>
      <w:proofErr w:type="spellStart"/>
      <w:r w:rsidR="027FB9E4" w:rsidRPr="00F10513">
        <w:rPr>
          <w:rFonts w:ascii="Times New Roman" w:eastAsia="Arial" w:hAnsi="Times New Roman" w:cs="Times New Roman"/>
        </w:rPr>
        <w:t>Metapop</w:t>
      </w:r>
      <w:proofErr w:type="spellEnd"/>
      <w:r w:rsidR="027FB9E4" w:rsidRPr="00F10513">
        <w:rPr>
          <w:rFonts w:ascii="Times New Roman" w:eastAsia="Arial" w:hAnsi="Times New Roman" w:cs="Times New Roman"/>
        </w:rPr>
        <w:t xml:space="preserve"> package, we estimated the </w:t>
      </w:r>
      <w:proofErr w:type="spellStart"/>
      <w:r w:rsidR="027FB9E4" w:rsidRPr="00F10513">
        <w:rPr>
          <w:rFonts w:ascii="Times New Roman" w:eastAsia="Arial" w:hAnsi="Times New Roman" w:cs="Times New Roman"/>
        </w:rPr>
        <w:t>pN</w:t>
      </w:r>
      <w:proofErr w:type="spellEnd"/>
      <w:r w:rsidR="027FB9E4" w:rsidRPr="00F10513">
        <w:rPr>
          <w:rFonts w:ascii="Times New Roman" w:eastAsia="Arial" w:hAnsi="Times New Roman" w:cs="Times New Roman"/>
        </w:rPr>
        <w:t>/</w:t>
      </w:r>
      <w:proofErr w:type="spellStart"/>
      <w:r w:rsidR="027FB9E4" w:rsidRPr="00F10513">
        <w:rPr>
          <w:rFonts w:ascii="Times New Roman" w:eastAsia="Arial" w:hAnsi="Times New Roman" w:cs="Times New Roman"/>
        </w:rPr>
        <w:t>pS</w:t>
      </w:r>
      <w:proofErr w:type="spellEnd"/>
      <w:r w:rsidR="027FB9E4" w:rsidRPr="00F10513">
        <w:rPr>
          <w:rFonts w:ascii="Times New Roman" w:eastAsia="Arial" w:hAnsi="Times New Roman" w:cs="Times New Roman"/>
        </w:rPr>
        <w:t xml:space="preserve"> (non-synonymous to synonymous ratios) of different genes of </w:t>
      </w:r>
      <w:proofErr w:type="spellStart"/>
      <w:r w:rsidR="027FB9E4" w:rsidRPr="0018538B">
        <w:rPr>
          <w:rFonts w:ascii="Times New Roman" w:eastAsia="Arial" w:hAnsi="Times New Roman" w:cs="Times New Roman"/>
          <w:i/>
          <w:iCs/>
        </w:rPr>
        <w:t>Xp</w:t>
      </w:r>
      <w:proofErr w:type="spellEnd"/>
      <w:r w:rsidR="027FB9E4" w:rsidRPr="00F10513">
        <w:rPr>
          <w:rFonts w:ascii="Times New Roman" w:eastAsia="Arial" w:hAnsi="Times New Roman" w:cs="Times New Roman"/>
        </w:rPr>
        <w:t xml:space="preserve"> and pooled out the genes with </w:t>
      </w:r>
      <w:proofErr w:type="spellStart"/>
      <w:r w:rsidR="027FB9E4" w:rsidRPr="00F10513">
        <w:rPr>
          <w:rFonts w:ascii="Times New Roman" w:eastAsia="Arial" w:hAnsi="Times New Roman" w:cs="Times New Roman"/>
        </w:rPr>
        <w:t>pN</w:t>
      </w:r>
      <w:proofErr w:type="spellEnd"/>
      <w:r w:rsidR="027FB9E4" w:rsidRPr="00F10513">
        <w:rPr>
          <w:rFonts w:ascii="Times New Roman" w:eastAsia="Arial" w:hAnsi="Times New Roman" w:cs="Times New Roman"/>
        </w:rPr>
        <w:t>/</w:t>
      </w:r>
      <w:proofErr w:type="spellStart"/>
      <w:r w:rsidR="027FB9E4" w:rsidRPr="00F10513">
        <w:rPr>
          <w:rFonts w:ascii="Times New Roman" w:eastAsia="Arial" w:hAnsi="Times New Roman" w:cs="Times New Roman"/>
        </w:rPr>
        <w:t>pS</w:t>
      </w:r>
      <w:proofErr w:type="spellEnd"/>
      <w:r w:rsidR="027FB9E4" w:rsidRPr="00F10513">
        <w:rPr>
          <w:rFonts w:ascii="Times New Roman" w:eastAsia="Arial" w:hAnsi="Times New Roman" w:cs="Times New Roman"/>
        </w:rPr>
        <w:t xml:space="preserve"> &gt; 1</w:t>
      </w:r>
      <w:r>
        <w:rPr>
          <w:rFonts w:ascii="Times New Roman" w:eastAsia="Arial" w:hAnsi="Times New Roman" w:cs="Times New Roman"/>
        </w:rPr>
        <w:t xml:space="preserve"> values</w:t>
      </w:r>
      <w:r w:rsidR="027FB9E4" w:rsidRPr="00F10513">
        <w:rPr>
          <w:rFonts w:ascii="Times New Roman" w:eastAsia="Arial" w:hAnsi="Times New Roman" w:cs="Times New Roman"/>
        </w:rPr>
        <w:t xml:space="preserve">. We filtered out the genes if they were present in at least 50 % of farms in a particular sampling point to provide evidence for parallel evolution. </w:t>
      </w:r>
      <w:r>
        <w:rPr>
          <w:rFonts w:ascii="Times New Roman" w:eastAsia="Arial" w:hAnsi="Times New Roman" w:cs="Times New Roman"/>
        </w:rPr>
        <w:t>W</w:t>
      </w:r>
      <w:r w:rsidR="027FB9E4" w:rsidRPr="00F10513">
        <w:rPr>
          <w:rFonts w:ascii="Times New Roman" w:eastAsia="Arial" w:hAnsi="Times New Roman" w:cs="Times New Roman"/>
        </w:rPr>
        <w:t xml:space="preserve">e found </w:t>
      </w:r>
      <w:r>
        <w:rPr>
          <w:rFonts w:ascii="Times New Roman" w:eastAsia="Arial" w:hAnsi="Times New Roman" w:cs="Times New Roman"/>
        </w:rPr>
        <w:t>eight</w:t>
      </w:r>
      <w:r w:rsidR="027FB9E4" w:rsidRPr="00F10513">
        <w:rPr>
          <w:rFonts w:ascii="Times New Roman" w:eastAsia="Arial" w:hAnsi="Times New Roman" w:cs="Times New Roman"/>
        </w:rPr>
        <w:t xml:space="preserve"> genes under selection were parallel across farms (at least 50 % </w:t>
      </w:r>
      <w:r>
        <w:rPr>
          <w:rFonts w:ascii="Times New Roman" w:eastAsia="Arial" w:hAnsi="Times New Roman" w:cs="Times New Roman"/>
        </w:rPr>
        <w:t xml:space="preserve">of </w:t>
      </w:r>
      <w:r w:rsidR="027FB9E4" w:rsidRPr="00F10513">
        <w:rPr>
          <w:rFonts w:ascii="Times New Roman" w:eastAsia="Arial" w:hAnsi="Times New Roman" w:cs="Times New Roman"/>
        </w:rPr>
        <w:t>farms of specific sampling time) and seasons. These genes co</w:t>
      </w:r>
      <w:r>
        <w:rPr>
          <w:rFonts w:ascii="Times New Roman" w:eastAsia="Arial" w:hAnsi="Times New Roman" w:cs="Times New Roman"/>
        </w:rPr>
        <w:t>mprised</w:t>
      </w:r>
      <w:r w:rsidR="027FB9E4" w:rsidRPr="00F10513">
        <w:rPr>
          <w:rFonts w:ascii="Times New Roman" w:eastAsia="Arial" w:hAnsi="Times New Roman" w:cs="Times New Roman"/>
        </w:rPr>
        <w:t xml:space="preserve"> </w:t>
      </w:r>
      <w:r w:rsidR="027FB9E4" w:rsidRPr="00F10513">
        <w:rPr>
          <w:rFonts w:ascii="Times New Roman" w:eastAsia="Calibri" w:hAnsi="Times New Roman" w:cs="Times New Roman"/>
          <w:color w:val="000000" w:themeColor="text1"/>
        </w:rPr>
        <w:t>type VI secretion system</w:t>
      </w:r>
      <w:r w:rsidR="0026610A">
        <w:rPr>
          <w:rFonts w:ascii="Times New Roman" w:eastAsia="Calibri" w:hAnsi="Times New Roman" w:cs="Times New Roman"/>
          <w:color w:val="000000" w:themeColor="text1"/>
        </w:rPr>
        <w:t xml:space="preserve"> (T6SS)</w:t>
      </w:r>
      <w:r w:rsidR="027FB9E4" w:rsidRPr="00F10513">
        <w:rPr>
          <w:rFonts w:ascii="Times New Roman" w:eastAsia="Calibri" w:hAnsi="Times New Roman" w:cs="Times New Roman"/>
          <w:color w:val="000000" w:themeColor="text1"/>
        </w:rPr>
        <w:t xml:space="preserve"> protein </w:t>
      </w:r>
      <w:proofErr w:type="spellStart"/>
      <w:r w:rsidR="027FB9E4" w:rsidRPr="00F10513">
        <w:rPr>
          <w:rFonts w:ascii="Times New Roman" w:eastAsia="Calibri" w:hAnsi="Times New Roman" w:cs="Times New Roman"/>
          <w:color w:val="000000" w:themeColor="text1"/>
        </w:rPr>
        <w:t>ImpG</w:t>
      </w:r>
      <w:proofErr w:type="spellEnd"/>
      <w:r w:rsidR="027FB9E4" w:rsidRPr="00F10513">
        <w:rPr>
          <w:rFonts w:ascii="Times New Roman" w:eastAsia="Arial" w:hAnsi="Times New Roman" w:cs="Times New Roman"/>
        </w:rPr>
        <w:t xml:space="preserve">, </w:t>
      </w:r>
      <w:r w:rsidR="027FB9E4" w:rsidRPr="00F10513">
        <w:rPr>
          <w:rFonts w:ascii="Times New Roman" w:eastAsia="Calibri" w:hAnsi="Times New Roman" w:cs="Times New Roman"/>
          <w:color w:val="000000" w:themeColor="text1"/>
        </w:rPr>
        <w:t>ClpV1 family T6SS ATPase, S9 family peptidase, aminotransferase,</w:t>
      </w:r>
      <w:r w:rsidR="027FB9E4" w:rsidRPr="00F10513">
        <w:rPr>
          <w:rFonts w:ascii="Times New Roman" w:eastAsia="Arial" w:hAnsi="Times New Roman" w:cs="Times New Roman"/>
        </w:rPr>
        <w:t xml:space="preserve"> </w:t>
      </w:r>
      <w:proofErr w:type="spellStart"/>
      <w:r w:rsidR="027FB9E4" w:rsidRPr="00F10513">
        <w:rPr>
          <w:rFonts w:ascii="Times New Roman" w:eastAsia="Arial" w:hAnsi="Times New Roman" w:cs="Times New Roman"/>
        </w:rPr>
        <w:t>tonB</w:t>
      </w:r>
      <w:proofErr w:type="spellEnd"/>
      <w:r w:rsidR="027FB9E4" w:rsidRPr="00F10513">
        <w:rPr>
          <w:rFonts w:ascii="Times New Roman" w:eastAsia="Arial" w:hAnsi="Times New Roman" w:cs="Times New Roman"/>
        </w:rPr>
        <w:t>-dependent receptors, S9 family proteins (</w:t>
      </w:r>
      <w:r w:rsidR="00374926">
        <w:rPr>
          <w:rFonts w:ascii="Times New Roman" w:hAnsi="Times New Roman" w:cs="Times New Roman"/>
          <w:color w:val="000000" w:themeColor="text1"/>
        </w:rPr>
        <w:t xml:space="preserve">Figure </w:t>
      </w:r>
      <w:r w:rsidR="027FB9E4" w:rsidRPr="00F10513">
        <w:rPr>
          <w:rFonts w:ascii="Times New Roman" w:eastAsia="Arial" w:hAnsi="Times New Roman" w:cs="Times New Roman"/>
        </w:rPr>
        <w:t>S</w:t>
      </w:r>
      <w:r w:rsidR="00AA4437">
        <w:rPr>
          <w:rFonts w:ascii="Times New Roman" w:eastAsia="Arial" w:hAnsi="Times New Roman" w:cs="Times New Roman"/>
        </w:rPr>
        <w:t>1</w:t>
      </w:r>
      <w:r w:rsidR="00FC1423">
        <w:rPr>
          <w:rFonts w:ascii="Times New Roman" w:eastAsia="Arial" w:hAnsi="Times New Roman" w:cs="Times New Roman"/>
        </w:rPr>
        <w:t>2</w:t>
      </w:r>
      <w:r w:rsidR="00013B2F" w:rsidRPr="00013B2F">
        <w:rPr>
          <w:rFonts w:ascii="Times New Roman" w:eastAsia="Arial" w:hAnsi="Times New Roman" w:cs="Times New Roman"/>
        </w:rPr>
        <w:t xml:space="preserve"> </w:t>
      </w:r>
      <w:r w:rsidR="00013B2F">
        <w:rPr>
          <w:rFonts w:ascii="Times New Roman" w:eastAsia="Arial" w:hAnsi="Times New Roman" w:cs="Times New Roman"/>
        </w:rPr>
        <w:t>and</w:t>
      </w:r>
      <w:r w:rsidR="027FB9E4" w:rsidRPr="00F10513">
        <w:rPr>
          <w:rFonts w:ascii="Times New Roman" w:eastAsia="Arial" w:hAnsi="Times New Roman" w:cs="Times New Roman"/>
        </w:rPr>
        <w:t xml:space="preserve"> </w:t>
      </w:r>
      <w:r w:rsidR="027FB9E4" w:rsidRPr="00F10513">
        <w:rPr>
          <w:rFonts w:ascii="Times New Roman" w:eastAsia="Calibri" w:hAnsi="Times New Roman" w:cs="Times New Roman"/>
          <w:color w:val="000000" w:themeColor="text1"/>
        </w:rPr>
        <w:t>S</w:t>
      </w:r>
      <w:r w:rsidR="00866EA3">
        <w:rPr>
          <w:rFonts w:ascii="Times New Roman" w:eastAsia="Calibri" w:hAnsi="Times New Roman" w:cs="Times New Roman"/>
          <w:color w:val="000000" w:themeColor="text1"/>
        </w:rPr>
        <w:t>5</w:t>
      </w:r>
      <w:r w:rsidR="00013B2F" w:rsidRPr="00013B2F">
        <w:rPr>
          <w:rFonts w:ascii="Times New Roman" w:eastAsia="Calibri" w:hAnsi="Times New Roman" w:cs="Times New Roman"/>
          <w:color w:val="000000" w:themeColor="text1"/>
        </w:rPr>
        <w:t xml:space="preserve"> </w:t>
      </w:r>
      <w:r w:rsidR="00013B2F" w:rsidRPr="00F10513">
        <w:rPr>
          <w:rFonts w:ascii="Times New Roman" w:eastAsia="Calibri" w:hAnsi="Times New Roman" w:cs="Times New Roman"/>
          <w:color w:val="000000" w:themeColor="text1"/>
        </w:rPr>
        <w:t>Table</w:t>
      </w:r>
      <w:r w:rsidR="027FB9E4" w:rsidRPr="00F10513">
        <w:rPr>
          <w:rFonts w:ascii="Times New Roman" w:eastAsia="Arial" w:hAnsi="Times New Roman" w:cs="Times New Roman"/>
        </w:rPr>
        <w:t>). However, none of these eight genes were cluster</w:t>
      </w:r>
      <w:r>
        <w:rPr>
          <w:rFonts w:ascii="Times New Roman" w:eastAsia="Arial" w:hAnsi="Times New Roman" w:cs="Times New Roman"/>
        </w:rPr>
        <w:t>ed</w:t>
      </w:r>
      <w:r w:rsidR="027FB9E4" w:rsidRPr="00F10513">
        <w:rPr>
          <w:rFonts w:ascii="Times New Roman" w:eastAsia="Arial" w:hAnsi="Times New Roman" w:cs="Times New Roman"/>
        </w:rPr>
        <w:t xml:space="preserve"> </w:t>
      </w:r>
      <w:r>
        <w:rPr>
          <w:rFonts w:ascii="Times New Roman" w:eastAsia="Arial" w:hAnsi="Times New Roman" w:cs="Times New Roman"/>
        </w:rPr>
        <w:t>and</w:t>
      </w:r>
      <w:r w:rsidR="027FB9E4" w:rsidRPr="00F10513">
        <w:rPr>
          <w:rFonts w:ascii="Times New Roman" w:eastAsia="Arial" w:hAnsi="Times New Roman" w:cs="Times New Roman"/>
        </w:rPr>
        <w:t xml:space="preserve"> </w:t>
      </w:r>
      <w:r w:rsidR="007058E3">
        <w:rPr>
          <w:rFonts w:ascii="Times New Roman" w:eastAsia="Arial" w:hAnsi="Times New Roman" w:cs="Times New Roman"/>
        </w:rPr>
        <w:t xml:space="preserve">are </w:t>
      </w:r>
      <w:r w:rsidR="027FB9E4" w:rsidRPr="00F10513">
        <w:rPr>
          <w:rFonts w:ascii="Times New Roman" w:eastAsia="Arial" w:hAnsi="Times New Roman" w:cs="Times New Roman"/>
        </w:rPr>
        <w:t>present at distinct location</w:t>
      </w:r>
      <w:r w:rsidR="00B91C36" w:rsidRPr="00F10513">
        <w:rPr>
          <w:rFonts w:ascii="Times New Roman" w:eastAsia="Arial" w:hAnsi="Times New Roman" w:cs="Times New Roman"/>
        </w:rPr>
        <w:t>s</w:t>
      </w:r>
      <w:r w:rsidR="027FB9E4" w:rsidRPr="00F10513">
        <w:rPr>
          <w:rFonts w:ascii="Times New Roman" w:eastAsia="Arial" w:hAnsi="Times New Roman" w:cs="Times New Roman"/>
        </w:rPr>
        <w:t xml:space="preserve"> </w:t>
      </w:r>
      <w:r>
        <w:rPr>
          <w:rFonts w:ascii="Times New Roman" w:eastAsia="Arial" w:hAnsi="Times New Roman" w:cs="Times New Roman"/>
        </w:rPr>
        <w:t xml:space="preserve">based on the reference genome of </w:t>
      </w:r>
      <w:proofErr w:type="spellStart"/>
      <w:r w:rsidRPr="0018538B">
        <w:rPr>
          <w:rFonts w:ascii="Times New Roman" w:eastAsia="Arial" w:hAnsi="Times New Roman" w:cs="Times New Roman"/>
          <w:i/>
          <w:iCs/>
        </w:rPr>
        <w:t>Xp</w:t>
      </w:r>
      <w:proofErr w:type="spellEnd"/>
      <w:r>
        <w:rPr>
          <w:rFonts w:ascii="Times New Roman" w:eastAsia="Arial" w:hAnsi="Times New Roman" w:cs="Times New Roman"/>
        </w:rPr>
        <w:t xml:space="preserve"> LH3</w:t>
      </w:r>
      <w:r w:rsidR="027FB9E4" w:rsidRPr="00F10513">
        <w:rPr>
          <w:rFonts w:ascii="Times New Roman" w:eastAsia="Arial" w:hAnsi="Times New Roman" w:cs="Times New Roman"/>
        </w:rPr>
        <w:t xml:space="preserve">. Interestingly, two proteins associated with the </w:t>
      </w:r>
      <w:r w:rsidR="00AA4437">
        <w:rPr>
          <w:rFonts w:ascii="Times New Roman" w:eastAsia="Arial" w:hAnsi="Times New Roman" w:cs="Times New Roman"/>
        </w:rPr>
        <w:t>T6SS</w:t>
      </w:r>
      <w:r w:rsidR="027FB9E4" w:rsidRPr="00F10513">
        <w:rPr>
          <w:rFonts w:ascii="Times New Roman" w:eastAsia="Arial" w:hAnsi="Times New Roman" w:cs="Times New Roman"/>
        </w:rPr>
        <w:t xml:space="preserve"> were under positive selection</w:t>
      </w:r>
      <w:r>
        <w:rPr>
          <w:rFonts w:ascii="Times New Roman" w:eastAsia="Arial" w:hAnsi="Times New Roman" w:cs="Times New Roman"/>
        </w:rPr>
        <w:t>,</w:t>
      </w:r>
      <w:r w:rsidR="027FB9E4" w:rsidRPr="00F10513">
        <w:rPr>
          <w:rFonts w:ascii="Times New Roman" w:eastAsia="Arial" w:hAnsi="Times New Roman" w:cs="Times New Roman"/>
        </w:rPr>
        <w:t xml:space="preserve"> suggesting </w:t>
      </w:r>
      <w:r>
        <w:rPr>
          <w:rFonts w:ascii="Times New Roman" w:eastAsia="Arial" w:hAnsi="Times New Roman" w:cs="Times New Roman"/>
        </w:rPr>
        <w:t>the microbiome's</w:t>
      </w:r>
      <w:r w:rsidR="027FB9E4" w:rsidRPr="00F10513">
        <w:rPr>
          <w:rFonts w:ascii="Times New Roman" w:eastAsia="Arial" w:hAnsi="Times New Roman" w:cs="Times New Roman"/>
        </w:rPr>
        <w:t xml:space="preserve"> potential role in selection pressure and shaping the pathogen genome. </w:t>
      </w:r>
      <w:r w:rsidR="00265F48">
        <w:rPr>
          <w:rFonts w:ascii="Times New Roman" w:eastAsia="Arial" w:hAnsi="Times New Roman" w:cs="Times New Roman"/>
        </w:rPr>
        <w:t>We</w:t>
      </w:r>
      <w:r w:rsidR="00265F48" w:rsidRPr="00265F48">
        <w:rPr>
          <w:rFonts w:ascii="Times New Roman" w:eastAsia="Arial" w:hAnsi="Times New Roman" w:cs="Times New Roman"/>
        </w:rPr>
        <w:t xml:space="preserve"> </w:t>
      </w:r>
      <w:r w:rsidR="00265F48">
        <w:rPr>
          <w:rFonts w:ascii="Times New Roman" w:eastAsia="Arial" w:hAnsi="Times New Roman" w:cs="Times New Roman"/>
        </w:rPr>
        <w:t>also</w:t>
      </w:r>
      <w:r w:rsidR="00265F48" w:rsidRPr="00265F48">
        <w:rPr>
          <w:rFonts w:ascii="Times New Roman" w:eastAsia="Arial" w:hAnsi="Times New Roman" w:cs="Times New Roman"/>
        </w:rPr>
        <w:t xml:space="preserve"> identified a gene, class 1 fructose-</w:t>
      </w:r>
      <w:proofErr w:type="spellStart"/>
      <w:r w:rsidR="00265F48" w:rsidRPr="00265F48">
        <w:rPr>
          <w:rFonts w:ascii="Times New Roman" w:eastAsia="Arial" w:hAnsi="Times New Roman" w:cs="Times New Roman"/>
        </w:rPr>
        <w:t>bisphosphatase</w:t>
      </w:r>
      <w:proofErr w:type="spellEnd"/>
      <w:r w:rsidR="00265F48" w:rsidRPr="00265F48">
        <w:rPr>
          <w:rFonts w:ascii="Times New Roman" w:eastAsia="Arial" w:hAnsi="Times New Roman" w:cs="Times New Roman"/>
        </w:rPr>
        <w:t xml:space="preserve">, under positive selection </w:t>
      </w:r>
      <w:r w:rsidR="007058E3">
        <w:rPr>
          <w:rFonts w:ascii="Times New Roman" w:eastAsia="Arial" w:hAnsi="Times New Roman" w:cs="Times New Roman"/>
        </w:rPr>
        <w:t>only in the</w:t>
      </w:r>
      <w:r w:rsidR="00265F48" w:rsidRPr="00265F48">
        <w:rPr>
          <w:rFonts w:ascii="Times New Roman" w:eastAsia="Arial" w:hAnsi="Times New Roman" w:cs="Times New Roman"/>
        </w:rPr>
        <w:t xml:space="preserve"> populations</w:t>
      </w:r>
      <w:r w:rsidR="007058E3">
        <w:rPr>
          <w:rFonts w:ascii="Times New Roman" w:eastAsia="Arial" w:hAnsi="Times New Roman" w:cs="Times New Roman"/>
        </w:rPr>
        <w:t xml:space="preserve"> from both</w:t>
      </w:r>
      <w:r w:rsidR="00265F48" w:rsidRPr="00265F48">
        <w:rPr>
          <w:rFonts w:ascii="Times New Roman" w:eastAsia="Arial" w:hAnsi="Times New Roman" w:cs="Times New Roman"/>
        </w:rPr>
        <w:t xml:space="preserve"> fall seasons</w:t>
      </w:r>
      <w:r w:rsidR="00265F48">
        <w:rPr>
          <w:rFonts w:ascii="Times New Roman" w:eastAsia="Arial" w:hAnsi="Times New Roman" w:cs="Times New Roman"/>
        </w:rPr>
        <w:t xml:space="preserve"> </w:t>
      </w:r>
      <w:r w:rsidR="007058E3">
        <w:rPr>
          <w:rFonts w:ascii="Times New Roman" w:eastAsia="Arial" w:hAnsi="Times New Roman" w:cs="Times New Roman"/>
        </w:rPr>
        <w:t xml:space="preserve">of 2020 and 2022 </w:t>
      </w:r>
      <w:r w:rsidR="027FB9E4" w:rsidRPr="00866EA3">
        <w:rPr>
          <w:rFonts w:ascii="Times New Roman" w:eastAsia="Calibri" w:hAnsi="Times New Roman" w:cs="Times New Roman"/>
          <w:color w:val="000000" w:themeColor="text1"/>
        </w:rPr>
        <w:t>(S</w:t>
      </w:r>
      <w:r w:rsidR="0058112D" w:rsidRPr="00866EA3">
        <w:rPr>
          <w:rFonts w:ascii="Times New Roman" w:eastAsia="Calibri" w:hAnsi="Times New Roman" w:cs="Times New Roman"/>
          <w:color w:val="000000" w:themeColor="text1"/>
        </w:rPr>
        <w:t>5</w:t>
      </w:r>
      <w:r w:rsidR="00013B2F">
        <w:rPr>
          <w:rFonts w:ascii="Times New Roman" w:eastAsia="Calibri" w:hAnsi="Times New Roman" w:cs="Times New Roman"/>
          <w:color w:val="000000" w:themeColor="text1"/>
        </w:rPr>
        <w:t xml:space="preserve"> </w:t>
      </w:r>
      <w:r w:rsidR="00013B2F" w:rsidRPr="00866EA3">
        <w:rPr>
          <w:rFonts w:ascii="Times New Roman" w:eastAsia="Calibri" w:hAnsi="Times New Roman" w:cs="Times New Roman"/>
          <w:color w:val="000000" w:themeColor="text1"/>
        </w:rPr>
        <w:t>Table</w:t>
      </w:r>
      <w:r w:rsidR="027FB9E4" w:rsidRPr="00866EA3">
        <w:rPr>
          <w:rFonts w:ascii="Times New Roman" w:eastAsia="Calibri" w:hAnsi="Times New Roman" w:cs="Times New Roman"/>
          <w:color w:val="000000" w:themeColor="text1"/>
        </w:rPr>
        <w:t xml:space="preserve">). </w:t>
      </w:r>
      <w:r w:rsidR="027FB9E4" w:rsidRPr="00F10513">
        <w:rPr>
          <w:rFonts w:ascii="Times New Roman" w:eastAsia="Calibri" w:hAnsi="Times New Roman" w:cs="Times New Roman"/>
          <w:color w:val="000000" w:themeColor="text1"/>
        </w:rPr>
        <w:t>Overall</w:t>
      </w:r>
      <w:r w:rsidR="027FB9E4" w:rsidRPr="00F10513">
        <w:rPr>
          <w:rFonts w:ascii="Times New Roman" w:eastAsia="Arial" w:hAnsi="Times New Roman" w:cs="Times New Roman"/>
        </w:rPr>
        <w:t xml:space="preserve">, </w:t>
      </w:r>
      <w:r w:rsidR="00265F48">
        <w:rPr>
          <w:rFonts w:ascii="Times New Roman" w:eastAsia="Arial" w:hAnsi="Times New Roman" w:cs="Times New Roman"/>
        </w:rPr>
        <w:t xml:space="preserve">these results suggest </w:t>
      </w:r>
      <w:r w:rsidR="027FB9E4" w:rsidRPr="00F10513">
        <w:rPr>
          <w:rFonts w:ascii="Times New Roman" w:eastAsia="Arial" w:hAnsi="Times New Roman" w:cs="Times New Roman"/>
        </w:rPr>
        <w:t xml:space="preserve">evidence of parallel evolution across farms and seasons in </w:t>
      </w:r>
      <w:r w:rsidR="00265F48">
        <w:rPr>
          <w:rFonts w:ascii="Times New Roman" w:eastAsia="Arial" w:hAnsi="Times New Roman" w:cs="Times New Roman"/>
        </w:rPr>
        <w:t xml:space="preserve">the </w:t>
      </w:r>
      <w:proofErr w:type="spellStart"/>
      <w:r w:rsidR="00265F48" w:rsidRPr="00265F48">
        <w:rPr>
          <w:rFonts w:ascii="Times New Roman" w:eastAsia="Arial" w:hAnsi="Times New Roman" w:cs="Times New Roman"/>
          <w:i/>
          <w:iCs/>
        </w:rPr>
        <w:t>Xp</w:t>
      </w:r>
      <w:proofErr w:type="spellEnd"/>
      <w:r w:rsidR="00265F48">
        <w:rPr>
          <w:rFonts w:ascii="Times New Roman" w:eastAsia="Arial" w:hAnsi="Times New Roman" w:cs="Times New Roman"/>
        </w:rPr>
        <w:t xml:space="preserve"> </w:t>
      </w:r>
      <w:r w:rsidR="027FB9E4" w:rsidRPr="00F10513">
        <w:rPr>
          <w:rFonts w:ascii="Times New Roman" w:eastAsia="Arial" w:hAnsi="Times New Roman" w:cs="Times New Roman"/>
        </w:rPr>
        <w:t>pathogen population</w:t>
      </w:r>
      <w:r w:rsidR="00B252C3" w:rsidRPr="00F10513">
        <w:rPr>
          <w:rFonts w:ascii="Times New Roman" w:eastAsia="Arial" w:hAnsi="Times New Roman" w:cs="Times New Roman"/>
        </w:rPr>
        <w:t>.</w:t>
      </w:r>
    </w:p>
    <w:p w14:paraId="062F2260" w14:textId="77777777" w:rsidR="00B10A9C" w:rsidRDefault="00B10A9C">
      <w:pPr>
        <w:spacing w:line="360" w:lineRule="auto"/>
        <w:rPr>
          <w:rFonts w:ascii="Times New Roman" w:eastAsia="Arial" w:hAnsi="Times New Roman" w:cs="Times New Roman"/>
        </w:rPr>
        <w:pPrChange w:id="745" w:author="Amanpreet Kaur" w:date="2025-01-23T10:44:00Z" w16du:dateUtc="2025-01-23T16:44:00Z">
          <w:pPr>
            <w:spacing w:line="480" w:lineRule="auto"/>
          </w:pPr>
        </w:pPrChange>
      </w:pPr>
    </w:p>
    <w:p w14:paraId="098EEDB0" w14:textId="77777777" w:rsidR="00B10A9C" w:rsidRPr="00BC5373" w:rsidRDefault="00B10A9C" w:rsidP="00B10A9C">
      <w:pPr>
        <w:pStyle w:val="ListParagraph"/>
        <w:numPr>
          <w:ilvl w:val="0"/>
          <w:numId w:val="4"/>
        </w:numPr>
        <w:spacing w:line="360" w:lineRule="auto"/>
        <w:ind w:left="0" w:hanging="270"/>
        <w:jc w:val="both"/>
        <w:rPr>
          <w:ins w:id="746" w:author="Amanpreet Kaur" w:date="2025-01-23T10:53:00Z" w16du:dateUtc="2025-01-23T16:53:00Z"/>
          <w:rFonts w:ascii="Times New Roman" w:eastAsia="Arial" w:hAnsi="Times New Roman" w:cs="Times New Roman"/>
        </w:rPr>
      </w:pPr>
      <w:ins w:id="747" w:author="Amanpreet Kaur" w:date="2025-01-23T10:53:00Z" w16du:dateUtc="2025-01-23T16:53:00Z">
        <w:r>
          <w:rPr>
            <w:rFonts w:ascii="Times New Roman" w:hAnsi="Times New Roman" w:cs="Times New Roman"/>
            <w:b/>
            <w:bCs/>
          </w:rPr>
          <w:t>Discussion</w:t>
        </w:r>
      </w:ins>
    </w:p>
    <w:p w14:paraId="1BCF30C8" w14:textId="1E3001E2" w:rsidR="00B8297F" w:rsidDel="00B10A9C" w:rsidRDefault="00B8297F">
      <w:pPr>
        <w:spacing w:line="360" w:lineRule="auto"/>
        <w:rPr>
          <w:del w:id="748" w:author="Amanpreet Kaur" w:date="2025-01-23T10:53:00Z" w16du:dateUtc="2025-01-23T16:53:00Z"/>
          <w:rFonts w:ascii="Times New Roman" w:eastAsia="Arial" w:hAnsi="Times New Roman" w:cs="Times New Roman"/>
        </w:rPr>
        <w:pPrChange w:id="749" w:author="Amanpreet Kaur" w:date="2025-01-23T10:44:00Z" w16du:dateUtc="2025-01-23T16:44:00Z">
          <w:pPr>
            <w:spacing w:line="480" w:lineRule="auto"/>
          </w:pPr>
        </w:pPrChange>
      </w:pPr>
    </w:p>
    <w:p w14:paraId="01AEC069" w14:textId="308638B0" w:rsidR="00B8297F" w:rsidDel="00633067" w:rsidRDefault="00917B8D">
      <w:pPr>
        <w:spacing w:line="360" w:lineRule="auto"/>
        <w:rPr>
          <w:del w:id="750" w:author="Amanpreet Kaur" w:date="2025-01-23T10:46:00Z" w16du:dateUtc="2025-01-23T16:46:00Z"/>
          <w:rFonts w:ascii="Times New Roman" w:hAnsi="Times New Roman" w:cs="Times New Roman"/>
        </w:rPr>
        <w:pPrChange w:id="751" w:author="Amanpreet Kaur" w:date="2025-01-23T10:44:00Z" w16du:dateUtc="2025-01-23T16:44:00Z">
          <w:pPr>
            <w:spacing w:line="480" w:lineRule="auto"/>
          </w:pPr>
        </w:pPrChange>
      </w:pPr>
      <w:del w:id="752" w:author="Amanpreet Kaur" w:date="2025-01-23T10:46:00Z" w16du:dateUtc="2025-01-23T16:46:00Z">
        <w:r w:rsidDel="00633067">
          <w:rPr>
            <w:rFonts w:ascii="Times New Roman" w:hAnsi="Times New Roman" w:cs="Times New Roman"/>
            <w:noProof/>
          </w:rPr>
          <w:drawing>
            <wp:inline distT="0" distB="0" distL="0" distR="0" wp14:anchorId="56876AD6" wp14:editId="439E1883">
              <wp:extent cx="5556738" cy="7489723"/>
              <wp:effectExtent l="0" t="0" r="6350" b="3810"/>
              <wp:docPr id="690412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2568" name="Picture 690412568"/>
                      <pic:cNvPicPr/>
                    </pic:nvPicPr>
                    <pic:blipFill>
                      <a:blip r:embed="rId21"/>
                      <a:stretch>
                        <a:fillRect/>
                      </a:stretch>
                    </pic:blipFill>
                    <pic:spPr>
                      <a:xfrm>
                        <a:off x="0" y="0"/>
                        <a:ext cx="5558535" cy="7492145"/>
                      </a:xfrm>
                      <a:prstGeom prst="rect">
                        <a:avLst/>
                      </a:prstGeom>
                    </pic:spPr>
                  </pic:pic>
                </a:graphicData>
              </a:graphic>
            </wp:inline>
          </w:drawing>
        </w:r>
      </w:del>
    </w:p>
    <w:p w14:paraId="33127BFC" w14:textId="2DE68165" w:rsidR="00B8297F" w:rsidRPr="00DB77B3" w:rsidDel="00633067" w:rsidRDefault="00374926">
      <w:pPr>
        <w:spacing w:line="360" w:lineRule="auto"/>
        <w:rPr>
          <w:del w:id="753" w:author="Amanpreet Kaur" w:date="2025-01-23T10:46:00Z" w16du:dateUtc="2025-01-23T16:46:00Z"/>
          <w:rFonts w:ascii="Times New Roman" w:hAnsi="Times New Roman" w:cs="Times New Roman"/>
          <w:sz w:val="22"/>
          <w:szCs w:val="22"/>
        </w:rPr>
        <w:sectPr w:rsidR="00B8297F" w:rsidRPr="00DB77B3" w:rsidDel="00633067" w:rsidSect="00836ACD">
          <w:footerReference w:type="even" r:id="rId22"/>
          <w:footerReference w:type="default" r:id="rId23"/>
          <w:pgSz w:w="12240" w:h="15840" w:code="1"/>
          <w:pgMar w:top="1440" w:right="1440" w:bottom="1440" w:left="1440" w:header="720" w:footer="720" w:gutter="0"/>
          <w:lnNumType w:countBy="1" w:restart="continuous"/>
          <w:cols w:space="720"/>
          <w:docGrid w:linePitch="360"/>
        </w:sectPr>
        <w:pPrChange w:id="754" w:author="Amanpreet Kaur" w:date="2025-01-23T10:44:00Z" w16du:dateUtc="2025-01-23T16:44:00Z">
          <w:pPr/>
        </w:pPrChange>
      </w:pPr>
      <w:del w:id="755" w:author="Amanpreet Kaur" w:date="2025-01-23T10:46:00Z" w16du:dateUtc="2025-01-23T16:46:00Z">
        <w:r w:rsidDel="00633067">
          <w:rPr>
            <w:rFonts w:ascii="Times New Roman" w:hAnsi="Times New Roman" w:cs="Times New Roman"/>
            <w:color w:val="000000" w:themeColor="text1"/>
          </w:rPr>
          <w:delText xml:space="preserve">Figure </w:delText>
        </w:r>
        <w:r w:rsidR="00B8297F" w:rsidRPr="00DB77B3" w:rsidDel="00633067">
          <w:rPr>
            <w:rFonts w:ascii="Times New Roman" w:hAnsi="Times New Roman" w:cs="Times New Roman"/>
            <w:b/>
            <w:bCs/>
            <w:sz w:val="22"/>
            <w:szCs w:val="22"/>
          </w:rPr>
          <w:delText>5</w:delText>
        </w:r>
        <w:r w:rsidR="00B8297F" w:rsidRPr="00DB77B3" w:rsidDel="00633067">
          <w:rPr>
            <w:rFonts w:ascii="Times New Roman" w:hAnsi="Times New Roman" w:cs="Times New Roman"/>
            <w:sz w:val="22"/>
            <w:szCs w:val="22"/>
          </w:rPr>
          <w:delText xml:space="preserve">.  </w:delText>
        </w:r>
        <w:commentRangeStart w:id="756"/>
        <w:r w:rsidR="00B8297F" w:rsidRPr="00DB77B3" w:rsidDel="00633067">
          <w:rPr>
            <w:rFonts w:ascii="Times New Roman" w:hAnsi="Times New Roman" w:cs="Times New Roman"/>
            <w:sz w:val="22"/>
            <w:szCs w:val="22"/>
          </w:rPr>
          <w:delText xml:space="preserve">Integrated workflow to study pathogen outbreaks incorporating large scale field survey data, high-resolution metagenomics data and subsequent analyses to understand eco-evolutionary pathogen dynamics.  </w:delText>
        </w:r>
        <w:commentRangeEnd w:id="756"/>
        <w:r w:rsidR="00580C7A" w:rsidDel="00633067">
          <w:rPr>
            <w:rStyle w:val="CommentReference"/>
          </w:rPr>
          <w:commentReference w:id="756"/>
        </w:r>
      </w:del>
    </w:p>
    <w:p w14:paraId="18962EC7" w14:textId="3418FA6D" w:rsidR="009521C4" w:rsidRPr="00C744AC" w:rsidDel="00B10A9C" w:rsidRDefault="7F0E1341">
      <w:pPr>
        <w:spacing w:line="360" w:lineRule="auto"/>
        <w:rPr>
          <w:del w:id="757" w:author="Amanpreet Kaur" w:date="2025-01-23T10:53:00Z" w16du:dateUtc="2025-01-23T16:53:00Z"/>
          <w:rFonts w:ascii="Times New Roman" w:hAnsi="Times New Roman" w:cs="Times New Roman"/>
          <w:b/>
          <w:bCs/>
          <w:color w:val="000000" w:themeColor="text1"/>
        </w:rPr>
        <w:pPrChange w:id="758" w:author="Amanpreet Kaur" w:date="2025-01-23T10:44:00Z" w16du:dateUtc="2025-01-23T16:44:00Z">
          <w:pPr>
            <w:spacing w:line="480" w:lineRule="auto"/>
          </w:pPr>
        </w:pPrChange>
      </w:pPr>
      <w:del w:id="759" w:author="Amanpreet Kaur" w:date="2025-01-23T10:53:00Z" w16du:dateUtc="2025-01-23T16:53:00Z">
        <w:r w:rsidRPr="00C744AC" w:rsidDel="00B10A9C">
          <w:rPr>
            <w:rFonts w:ascii="Times New Roman" w:hAnsi="Times New Roman" w:cs="Times New Roman"/>
            <w:b/>
            <w:bCs/>
          </w:rPr>
          <w:delText>Discussion</w:delText>
        </w:r>
      </w:del>
    </w:p>
    <w:p w14:paraId="51E3C78A" w14:textId="0280789C" w:rsidR="002D3906" w:rsidRDefault="004D174E">
      <w:pPr>
        <w:spacing w:line="360" w:lineRule="auto"/>
        <w:jc w:val="both"/>
        <w:rPr>
          <w:rFonts w:ascii="Times New Roman" w:hAnsi="Times New Roman" w:cs="Times New Roman"/>
        </w:rPr>
        <w:pPrChange w:id="760" w:author="Amanpreet Kaur" w:date="2025-01-23T10:44:00Z" w16du:dateUtc="2025-01-23T16:44:00Z">
          <w:pPr>
            <w:spacing w:line="480" w:lineRule="auto"/>
            <w:jc w:val="both"/>
          </w:pPr>
        </w:pPrChange>
      </w:pPr>
      <w:r>
        <w:rPr>
          <w:rFonts w:ascii="Times New Roman" w:hAnsi="Times New Roman" w:cs="Times New Roman"/>
        </w:rPr>
        <w:t xml:space="preserve">The </w:t>
      </w:r>
      <w:r w:rsidR="005A62E5">
        <w:rPr>
          <w:rFonts w:ascii="Times New Roman" w:hAnsi="Times New Roman" w:cs="Times New Roman"/>
        </w:rPr>
        <w:t>significance</w:t>
      </w:r>
      <w:r>
        <w:rPr>
          <w:rFonts w:ascii="Times New Roman" w:hAnsi="Times New Roman" w:cs="Times New Roman"/>
        </w:rPr>
        <w:t xml:space="preserve"> of strain diversity, strain fitness and compositional dynamics towards disease epidemics has been highlighted in wild plant pathogens</w:t>
      </w:r>
      <w:r w:rsidR="0042447F">
        <w:rPr>
          <w:rFonts w:ascii="Times New Roman" w:hAnsi="Times New Roman" w:cs="Times New Roman"/>
        </w:rPr>
        <w:t xml:space="preserve"> but</w:t>
      </w:r>
      <w:r w:rsidR="00D563C9">
        <w:rPr>
          <w:rFonts w:ascii="Times New Roman" w:hAnsi="Times New Roman" w:cs="Times New Roman"/>
        </w:rPr>
        <w:t xml:space="preserve"> the</w:t>
      </w:r>
      <w:r w:rsidR="0042447F">
        <w:rPr>
          <w:rFonts w:ascii="Times New Roman" w:hAnsi="Times New Roman" w:cs="Times New Roman"/>
        </w:rPr>
        <w:t xml:space="preserve"> importance of genetic polymorphism in explaining variability in disease outbreaks is less understood in the </w:t>
      </w:r>
      <w:r>
        <w:rPr>
          <w:rFonts w:ascii="Times New Roman" w:hAnsi="Times New Roman" w:cs="Times New Roman"/>
        </w:rPr>
        <w:t xml:space="preserve">agricultural </w:t>
      </w:r>
      <w:r w:rsidR="0042447F">
        <w:rPr>
          <w:rFonts w:ascii="Times New Roman" w:hAnsi="Times New Roman" w:cs="Times New Roman"/>
        </w:rPr>
        <w:t>settings</w:t>
      </w:r>
      <w:r w:rsidR="00FA2BFB">
        <w:rPr>
          <w:rFonts w:ascii="Times New Roman" w:hAnsi="Times New Roman" w:cs="Times New Roman"/>
        </w:rPr>
        <w:t xml:space="preserve">, partly due to an assumption of </w:t>
      </w:r>
      <w:r w:rsidR="0003790A">
        <w:rPr>
          <w:rFonts w:ascii="Times New Roman" w:hAnsi="Times New Roman" w:cs="Times New Roman"/>
        </w:rPr>
        <w:t xml:space="preserve">genetically </w:t>
      </w:r>
      <w:r w:rsidR="00FA2BFB">
        <w:rPr>
          <w:rFonts w:ascii="Times New Roman" w:hAnsi="Times New Roman" w:cs="Times New Roman"/>
        </w:rPr>
        <w:t>monomorphic populations under monoculture system</w:t>
      </w:r>
      <w:r w:rsidR="0026181D">
        <w:rPr>
          <w:rFonts w:ascii="Times New Roman" w:hAnsi="Times New Roman" w:cs="Times New Roman"/>
        </w:rPr>
        <w:t xml:space="preserve"> and </w:t>
      </w:r>
      <w:r w:rsidR="0003790A">
        <w:rPr>
          <w:rFonts w:ascii="Times New Roman" w:hAnsi="Times New Roman" w:cs="Times New Roman"/>
        </w:rPr>
        <w:t xml:space="preserve">the emphasis on the </w:t>
      </w:r>
      <w:r w:rsidR="0026181D">
        <w:rPr>
          <w:rFonts w:ascii="Times New Roman" w:hAnsi="Times New Roman" w:cs="Times New Roman"/>
        </w:rPr>
        <w:t>use of methods that lack resolution of pathogen population structure at microgeographic level</w:t>
      </w:r>
      <w:r>
        <w:rPr>
          <w:rFonts w:ascii="Times New Roman" w:hAnsi="Times New Roman" w:cs="Times New Roman"/>
        </w:rPr>
        <w:t>.</w:t>
      </w:r>
      <w:r w:rsidR="0026181D">
        <w:rPr>
          <w:rFonts w:ascii="Times New Roman" w:hAnsi="Times New Roman" w:cs="Times New Roman"/>
        </w:rPr>
        <w:t xml:space="preserve"> In this work, we </w:t>
      </w:r>
      <w:r w:rsidR="0067344F">
        <w:rPr>
          <w:rFonts w:ascii="Times New Roman" w:hAnsi="Times New Roman" w:cs="Times New Roman"/>
        </w:rPr>
        <w:t xml:space="preserve">developed an approach to </w:t>
      </w:r>
      <w:r w:rsidR="0026181D">
        <w:rPr>
          <w:rFonts w:ascii="Times New Roman" w:hAnsi="Times New Roman" w:cs="Times New Roman"/>
        </w:rPr>
        <w:t>stud</w:t>
      </w:r>
      <w:r w:rsidR="0067344F">
        <w:rPr>
          <w:rFonts w:ascii="Times New Roman" w:hAnsi="Times New Roman" w:cs="Times New Roman"/>
        </w:rPr>
        <w:t>y</w:t>
      </w:r>
      <w:r w:rsidR="0026181D">
        <w:rPr>
          <w:rFonts w:ascii="Times New Roman" w:hAnsi="Times New Roman" w:cs="Times New Roman"/>
        </w:rPr>
        <w:t xml:space="preserve"> the extent of genetic polymorphism in the pathogen population within individual fields over the course of a growing season and over three years, linked the pathogen dynamics to climatic variables to explain variability of disease dynamics in the fields in neighboring states</w:t>
      </w:r>
      <w:r w:rsidR="0067344F">
        <w:rPr>
          <w:rFonts w:ascii="Times New Roman" w:hAnsi="Times New Roman" w:cs="Times New Roman"/>
        </w:rPr>
        <w:t xml:space="preserve"> (</w:t>
      </w:r>
      <w:r w:rsidR="00374926">
        <w:rPr>
          <w:rFonts w:ascii="Times New Roman" w:hAnsi="Times New Roman" w:cs="Times New Roman"/>
          <w:color w:val="000000" w:themeColor="text1"/>
        </w:rPr>
        <w:t>Figure</w:t>
      </w:r>
      <w:r w:rsidR="0067344F">
        <w:rPr>
          <w:rFonts w:ascii="Times New Roman" w:hAnsi="Times New Roman" w:cs="Times New Roman"/>
        </w:rPr>
        <w:t xml:space="preserve"> </w:t>
      </w:r>
      <w:ins w:id="761" w:author="Amanpreet Kaur" w:date="2025-01-23T21:03:00Z" w16du:dateUtc="2025-01-24T03:03:00Z">
        <w:r w:rsidR="00B41A3D">
          <w:rPr>
            <w:rFonts w:ascii="Times New Roman" w:hAnsi="Times New Roman" w:cs="Times New Roman"/>
          </w:rPr>
          <w:t>1</w:t>
        </w:r>
      </w:ins>
      <w:del w:id="762" w:author="Amanpreet Kaur" w:date="2025-01-23T21:03:00Z" w16du:dateUtc="2025-01-24T03:03:00Z">
        <w:r w:rsidR="0067344F" w:rsidDel="00B41A3D">
          <w:rPr>
            <w:rFonts w:ascii="Times New Roman" w:hAnsi="Times New Roman" w:cs="Times New Roman"/>
          </w:rPr>
          <w:delText>5</w:delText>
        </w:r>
      </w:del>
      <w:r w:rsidR="0067344F">
        <w:rPr>
          <w:rFonts w:ascii="Times New Roman" w:hAnsi="Times New Roman" w:cs="Times New Roman"/>
        </w:rPr>
        <w:t>)</w:t>
      </w:r>
      <w:r w:rsidR="0026181D">
        <w:rPr>
          <w:rFonts w:ascii="Times New Roman" w:hAnsi="Times New Roman" w:cs="Times New Roman"/>
        </w:rPr>
        <w:t xml:space="preserve">. </w:t>
      </w:r>
      <w:r w:rsidR="00C404D4">
        <w:rPr>
          <w:rFonts w:ascii="Times New Roman" w:hAnsi="Times New Roman" w:cs="Times New Roman"/>
        </w:rPr>
        <w:t>W</w:t>
      </w:r>
      <w:r w:rsidR="00B03010">
        <w:rPr>
          <w:rFonts w:ascii="Times New Roman" w:hAnsi="Times New Roman" w:cs="Times New Roman"/>
        </w:rPr>
        <w:t>e found that as many as five pathogen lineages can co-exist within a single</w:t>
      </w:r>
      <w:r w:rsidR="009F3AA1">
        <w:rPr>
          <w:rFonts w:ascii="Times New Roman" w:hAnsi="Times New Roman" w:cs="Times New Roman"/>
        </w:rPr>
        <w:t xml:space="preserve"> agricultural</w:t>
      </w:r>
      <w:r w:rsidR="00B03010">
        <w:rPr>
          <w:rFonts w:ascii="Times New Roman" w:hAnsi="Times New Roman" w:cs="Times New Roman"/>
        </w:rPr>
        <w:t xml:space="preserve"> field</w:t>
      </w:r>
      <w:r w:rsidR="000E1D38">
        <w:rPr>
          <w:rFonts w:ascii="Times New Roman" w:hAnsi="Times New Roman" w:cs="Times New Roman"/>
        </w:rPr>
        <w:t xml:space="preserve">. </w:t>
      </w:r>
      <w:r w:rsidR="004C5F7B">
        <w:rPr>
          <w:rFonts w:ascii="Times New Roman" w:hAnsi="Times New Roman" w:cs="Times New Roman"/>
        </w:rPr>
        <w:t xml:space="preserve">Prior studies have </w:t>
      </w:r>
      <w:r w:rsidR="004C5F7B">
        <w:rPr>
          <w:rFonts w:ascii="Times New Roman" w:hAnsi="Times New Roman" w:cs="Times New Roman"/>
        </w:rPr>
        <w:lastRenderedPageBreak/>
        <w:t>documented that under</w:t>
      </w:r>
      <w:r w:rsidR="000E1D38">
        <w:rPr>
          <w:rFonts w:ascii="Times New Roman" w:hAnsi="Times New Roman" w:cs="Times New Roman"/>
        </w:rPr>
        <w:t xml:space="preserve"> natural systems</w:t>
      </w:r>
      <w:r w:rsidR="004C5F7B">
        <w:rPr>
          <w:rFonts w:ascii="Times New Roman" w:hAnsi="Times New Roman" w:cs="Times New Roman"/>
        </w:rPr>
        <w:t>,</w:t>
      </w:r>
      <w:r w:rsidR="000E1D38">
        <w:rPr>
          <w:rFonts w:ascii="Times New Roman" w:hAnsi="Times New Roman" w:cs="Times New Roman"/>
        </w:rPr>
        <w:t xml:space="preserve"> no single lineage takes over </w:t>
      </w:r>
      <w:r w:rsidR="00657835">
        <w:rPr>
          <w:rFonts w:ascii="Times New Roman" w:hAnsi="Times New Roman" w:cs="Times New Roman"/>
        </w:rPr>
        <w:t xml:space="preserve">and multiple lineages co-exist at low abundance </w:t>
      </w:r>
      <w:r w:rsidR="004C5F7B">
        <w:rPr>
          <w:rFonts w:ascii="Times New Roman" w:hAnsi="Times New Roman" w:cs="Times New Roman"/>
        </w:rPr>
        <w:t xml:space="preserve">but in contrast, single dominant lineage is assumed to dominate in the </w:t>
      </w:r>
      <w:r w:rsidR="00657835">
        <w:rPr>
          <w:rFonts w:ascii="Times New Roman" w:hAnsi="Times New Roman" w:cs="Times New Roman"/>
        </w:rPr>
        <w:t>agricultural fields</w:t>
      </w:r>
      <w:r w:rsidR="00AF5ABA">
        <w:rPr>
          <w:rFonts w:ascii="Times New Roman" w:hAnsi="Times New Roman" w:cs="Times New Roman"/>
        </w:rPr>
        <w:t xml:space="preserve"> (</w:t>
      </w:r>
      <w:r w:rsidR="001106EE">
        <w:rPr>
          <w:rFonts w:ascii="Times New Roman" w:hAnsi="Times New Roman" w:cs="Times New Roman"/>
        </w:rPr>
        <w:t>25</w:t>
      </w:r>
      <w:r w:rsidR="00AF5ABA">
        <w:rPr>
          <w:rFonts w:ascii="Times New Roman" w:hAnsi="Times New Roman" w:cs="Times New Roman"/>
        </w:rPr>
        <w:t>)</w:t>
      </w:r>
      <w:r w:rsidR="004C5F7B">
        <w:rPr>
          <w:rFonts w:ascii="Times New Roman" w:hAnsi="Times New Roman" w:cs="Times New Roman"/>
        </w:rPr>
        <w:t xml:space="preserve">. We found that </w:t>
      </w:r>
      <w:r w:rsidR="000E1D38">
        <w:rPr>
          <w:rFonts w:ascii="Times New Roman" w:hAnsi="Times New Roman" w:cs="Times New Roman"/>
        </w:rPr>
        <w:t xml:space="preserve">at least </w:t>
      </w:r>
      <w:r w:rsidR="00793984">
        <w:rPr>
          <w:rFonts w:ascii="Times New Roman" w:hAnsi="Times New Roman" w:cs="Times New Roman"/>
        </w:rPr>
        <w:t xml:space="preserve">three </w:t>
      </w:r>
      <w:r w:rsidR="00D64243">
        <w:rPr>
          <w:rFonts w:ascii="Times New Roman" w:hAnsi="Times New Roman" w:cs="Times New Roman"/>
        </w:rPr>
        <w:t xml:space="preserve">distinct </w:t>
      </w:r>
      <w:r w:rsidR="00793984">
        <w:rPr>
          <w:rFonts w:ascii="Times New Roman" w:hAnsi="Times New Roman" w:cs="Times New Roman"/>
        </w:rPr>
        <w:t>lineages dominate across different fields</w:t>
      </w:r>
      <w:r w:rsidR="000E1D38">
        <w:rPr>
          <w:rFonts w:ascii="Times New Roman" w:hAnsi="Times New Roman" w:cs="Times New Roman"/>
        </w:rPr>
        <w:t xml:space="preserve"> and at times, two distantly related lineages </w:t>
      </w:r>
      <w:r w:rsidR="004B5123">
        <w:rPr>
          <w:rFonts w:ascii="Times New Roman" w:hAnsi="Times New Roman" w:cs="Times New Roman"/>
        </w:rPr>
        <w:t xml:space="preserve">can </w:t>
      </w:r>
      <w:r w:rsidR="000E1D38">
        <w:rPr>
          <w:rFonts w:ascii="Times New Roman" w:hAnsi="Times New Roman" w:cs="Times New Roman"/>
        </w:rPr>
        <w:t>co-</w:t>
      </w:r>
      <w:r w:rsidR="00B247E7">
        <w:rPr>
          <w:rFonts w:ascii="Times New Roman" w:hAnsi="Times New Roman" w:cs="Times New Roman"/>
        </w:rPr>
        <w:t>exist</w:t>
      </w:r>
      <w:r w:rsidR="004B5123">
        <w:rPr>
          <w:rFonts w:ascii="Times New Roman" w:hAnsi="Times New Roman" w:cs="Times New Roman"/>
        </w:rPr>
        <w:t xml:space="preserve"> within an individual field</w:t>
      </w:r>
      <w:r w:rsidR="000E1D38">
        <w:rPr>
          <w:rFonts w:ascii="Times New Roman" w:hAnsi="Times New Roman" w:cs="Times New Roman"/>
        </w:rPr>
        <w:t xml:space="preserve"> </w:t>
      </w:r>
      <w:r w:rsidR="00F13B61">
        <w:rPr>
          <w:rFonts w:ascii="Times New Roman" w:hAnsi="Times New Roman" w:cs="Times New Roman"/>
        </w:rPr>
        <w:t xml:space="preserve">at high abundance </w:t>
      </w:r>
      <w:r w:rsidR="000E1D38">
        <w:rPr>
          <w:rFonts w:ascii="Times New Roman" w:hAnsi="Times New Roman" w:cs="Times New Roman"/>
        </w:rPr>
        <w:t>throughout the growing season</w:t>
      </w:r>
      <w:r w:rsidR="007058E3">
        <w:rPr>
          <w:rFonts w:ascii="Times New Roman" w:hAnsi="Times New Roman" w:cs="Times New Roman"/>
        </w:rPr>
        <w:t xml:space="preserve"> (</w:t>
      </w:r>
      <w:r w:rsidR="00374926">
        <w:rPr>
          <w:rFonts w:ascii="Times New Roman" w:hAnsi="Times New Roman" w:cs="Times New Roman"/>
          <w:color w:val="000000" w:themeColor="text1"/>
        </w:rPr>
        <w:t xml:space="preserve">Figure </w:t>
      </w:r>
      <w:ins w:id="763" w:author="Amanpreet Kaur" w:date="2025-01-23T21:03:00Z" w16du:dateUtc="2025-01-24T03:03:00Z">
        <w:r w:rsidR="00B41A3D">
          <w:rPr>
            <w:rFonts w:ascii="Times New Roman" w:hAnsi="Times New Roman" w:cs="Times New Roman"/>
          </w:rPr>
          <w:t>3</w:t>
        </w:r>
      </w:ins>
      <w:del w:id="764" w:author="Amanpreet Kaur" w:date="2025-01-23T21:03:00Z" w16du:dateUtc="2025-01-24T03:03:00Z">
        <w:r w:rsidR="007058E3" w:rsidDel="00B41A3D">
          <w:rPr>
            <w:rFonts w:ascii="Times New Roman" w:hAnsi="Times New Roman" w:cs="Times New Roman"/>
          </w:rPr>
          <w:delText>2</w:delText>
        </w:r>
      </w:del>
      <w:r w:rsidR="007058E3">
        <w:rPr>
          <w:rFonts w:ascii="Times New Roman" w:hAnsi="Times New Roman" w:cs="Times New Roman"/>
        </w:rPr>
        <w:t>)</w:t>
      </w:r>
      <w:r w:rsidR="000E1D38">
        <w:rPr>
          <w:rFonts w:ascii="Times New Roman" w:hAnsi="Times New Roman" w:cs="Times New Roman"/>
        </w:rPr>
        <w:t xml:space="preserve">. </w:t>
      </w:r>
      <w:r w:rsidR="00B03010">
        <w:rPr>
          <w:rFonts w:ascii="Times New Roman" w:hAnsi="Times New Roman" w:cs="Times New Roman"/>
        </w:rPr>
        <w:t xml:space="preserve">The differential strain dynamics was </w:t>
      </w:r>
      <w:r w:rsidR="000E1D38">
        <w:rPr>
          <w:rFonts w:ascii="Times New Roman" w:hAnsi="Times New Roman" w:cs="Times New Roman"/>
        </w:rPr>
        <w:t xml:space="preserve">observed across neighboring fields and was </w:t>
      </w:r>
      <w:r w:rsidR="00B03010">
        <w:rPr>
          <w:rFonts w:ascii="Times New Roman" w:hAnsi="Times New Roman" w:cs="Times New Roman"/>
        </w:rPr>
        <w:t xml:space="preserve">linked to differential climate sensitivity of the lineages and </w:t>
      </w:r>
      <w:r w:rsidR="00F87959">
        <w:rPr>
          <w:rFonts w:ascii="Times New Roman" w:hAnsi="Times New Roman" w:cs="Times New Roman"/>
        </w:rPr>
        <w:t xml:space="preserve">differential </w:t>
      </w:r>
      <w:r w:rsidR="00B03010">
        <w:rPr>
          <w:rFonts w:ascii="Times New Roman" w:hAnsi="Times New Roman" w:cs="Times New Roman"/>
        </w:rPr>
        <w:t>fitness contributions towards epidemics</w:t>
      </w:r>
      <w:r w:rsidR="007058E3">
        <w:rPr>
          <w:rFonts w:ascii="Times New Roman" w:hAnsi="Times New Roman" w:cs="Times New Roman"/>
        </w:rPr>
        <w:t xml:space="preserve"> (</w:t>
      </w:r>
      <w:r w:rsidR="00374926">
        <w:rPr>
          <w:rFonts w:ascii="Times New Roman" w:hAnsi="Times New Roman" w:cs="Times New Roman"/>
          <w:color w:val="000000" w:themeColor="text1"/>
        </w:rPr>
        <w:t xml:space="preserve">Figure </w:t>
      </w:r>
      <w:ins w:id="765" w:author="Amanpreet Kaur" w:date="2025-01-23T21:03:00Z" w16du:dateUtc="2025-01-24T03:03:00Z">
        <w:r w:rsidR="00B41A3D">
          <w:rPr>
            <w:rFonts w:ascii="Times New Roman" w:hAnsi="Times New Roman" w:cs="Times New Roman"/>
          </w:rPr>
          <w:t>4</w:t>
        </w:r>
      </w:ins>
      <w:del w:id="766" w:author="Amanpreet Kaur" w:date="2025-01-23T21:03:00Z" w16du:dateUtc="2025-01-24T03:03:00Z">
        <w:r w:rsidR="007058E3" w:rsidDel="00B41A3D">
          <w:rPr>
            <w:rFonts w:ascii="Times New Roman" w:hAnsi="Times New Roman" w:cs="Times New Roman"/>
          </w:rPr>
          <w:delText>3</w:delText>
        </w:r>
      </w:del>
      <w:r w:rsidR="007058E3">
        <w:rPr>
          <w:rFonts w:ascii="Times New Roman" w:hAnsi="Times New Roman" w:cs="Times New Roman"/>
        </w:rPr>
        <w:t>)</w:t>
      </w:r>
      <w:r w:rsidR="000E1D38">
        <w:rPr>
          <w:rFonts w:ascii="Times New Roman" w:hAnsi="Times New Roman" w:cs="Times New Roman"/>
        </w:rPr>
        <w:t xml:space="preserve">. </w:t>
      </w:r>
      <w:r w:rsidR="0003790A">
        <w:rPr>
          <w:rFonts w:ascii="Times New Roman" w:hAnsi="Times New Roman" w:cs="Times New Roman"/>
        </w:rPr>
        <w:t xml:space="preserve">When we conducted analysis of pathogen dynamics without having bias of known lineages, but by </w:t>
      </w:r>
      <w:r w:rsidR="0003790A">
        <w:rPr>
          <w:rFonts w:ascii="Times New Roman" w:eastAsia="Times New Roman" w:hAnsi="Times New Roman" w:cs="Times New Roman"/>
        </w:rPr>
        <w:t>t</w:t>
      </w:r>
      <w:r w:rsidR="002D3906" w:rsidRPr="00F10513">
        <w:rPr>
          <w:rFonts w:ascii="Times New Roman" w:eastAsia="Times New Roman" w:hAnsi="Times New Roman" w:cs="Times New Roman"/>
        </w:rPr>
        <w:t>racing</w:t>
      </w:r>
      <w:r w:rsidR="0003790A">
        <w:rPr>
          <w:rFonts w:ascii="Times New Roman" w:eastAsia="Times New Roman" w:hAnsi="Times New Roman" w:cs="Times New Roman"/>
        </w:rPr>
        <w:t xml:space="preserve"> the</w:t>
      </w:r>
      <w:r w:rsidR="002D3906" w:rsidRPr="00F10513">
        <w:rPr>
          <w:rFonts w:ascii="Times New Roman" w:eastAsia="Times New Roman" w:hAnsi="Times New Roman" w:cs="Times New Roman"/>
        </w:rPr>
        <w:t xml:space="preserve"> allelic variants over three years</w:t>
      </w:r>
      <w:r w:rsidR="0003790A">
        <w:rPr>
          <w:rFonts w:ascii="Times New Roman" w:eastAsia="Times New Roman" w:hAnsi="Times New Roman" w:cs="Times New Roman"/>
        </w:rPr>
        <w:t xml:space="preserve">, the analysis </w:t>
      </w:r>
      <w:r w:rsidR="002D3906" w:rsidRPr="00F10513">
        <w:rPr>
          <w:rFonts w:ascii="Times New Roman" w:eastAsia="Times New Roman" w:hAnsi="Times New Roman" w:cs="Times New Roman"/>
        </w:rPr>
        <w:t>revealed a considerable influence of seasonality on pathogen dynamics, with distinct seasonal alleles strongly favored throughout specific seasons</w:t>
      </w:r>
      <w:r w:rsidR="00E73EF3">
        <w:rPr>
          <w:rFonts w:ascii="Times New Roman" w:eastAsia="Times New Roman" w:hAnsi="Times New Roman" w:cs="Times New Roman"/>
        </w:rPr>
        <w:t xml:space="preserve"> in the consecutive years</w:t>
      </w:r>
      <w:r w:rsidR="007058E3">
        <w:rPr>
          <w:rFonts w:ascii="Times New Roman" w:eastAsia="Times New Roman" w:hAnsi="Times New Roman" w:cs="Times New Roman"/>
        </w:rPr>
        <w:t xml:space="preserve"> (</w:t>
      </w:r>
      <w:r w:rsidR="00374926">
        <w:rPr>
          <w:rFonts w:ascii="Times New Roman" w:hAnsi="Times New Roman" w:cs="Times New Roman"/>
          <w:color w:val="000000" w:themeColor="text1"/>
        </w:rPr>
        <w:t xml:space="preserve">Figure </w:t>
      </w:r>
      <w:ins w:id="767" w:author="Amanpreet Kaur" w:date="2025-01-23T21:03:00Z" w16du:dateUtc="2025-01-24T03:03:00Z">
        <w:r w:rsidR="00B41A3D">
          <w:rPr>
            <w:rFonts w:ascii="Times New Roman" w:eastAsia="Times New Roman" w:hAnsi="Times New Roman" w:cs="Times New Roman"/>
          </w:rPr>
          <w:t>5</w:t>
        </w:r>
      </w:ins>
      <w:del w:id="768" w:author="Amanpreet Kaur" w:date="2025-01-23T21:03:00Z" w16du:dateUtc="2025-01-24T03:03:00Z">
        <w:r w:rsidR="007058E3" w:rsidDel="00B41A3D">
          <w:rPr>
            <w:rFonts w:ascii="Times New Roman" w:eastAsia="Times New Roman" w:hAnsi="Times New Roman" w:cs="Times New Roman"/>
          </w:rPr>
          <w:delText>4</w:delText>
        </w:r>
      </w:del>
      <w:r w:rsidR="007058E3">
        <w:rPr>
          <w:rFonts w:ascii="Times New Roman" w:eastAsia="Times New Roman" w:hAnsi="Times New Roman" w:cs="Times New Roman"/>
        </w:rPr>
        <w:t>)</w:t>
      </w:r>
      <w:r w:rsidR="002D3906" w:rsidRPr="00F10513">
        <w:rPr>
          <w:rFonts w:ascii="Times New Roman" w:eastAsia="Times New Roman" w:hAnsi="Times New Roman" w:cs="Times New Roman"/>
        </w:rPr>
        <w:t xml:space="preserve">. </w:t>
      </w:r>
      <w:r w:rsidR="002D3906">
        <w:rPr>
          <w:rFonts w:ascii="Times New Roman" w:hAnsi="Times New Roman" w:cs="Times New Roman"/>
        </w:rPr>
        <w:t xml:space="preserve">This </w:t>
      </w:r>
      <w:r w:rsidR="002D3906">
        <w:rPr>
          <w:rFonts w:ascii="Times New Roman" w:eastAsia="Times New Roman" w:hAnsi="Times New Roman" w:cs="Times New Roman"/>
        </w:rPr>
        <w:t>genetic heterogeneity with differential and environmentally dependent fitness contributions might be</w:t>
      </w:r>
      <w:r w:rsidR="002D3906" w:rsidRPr="00F10513">
        <w:rPr>
          <w:rFonts w:ascii="Times New Roman" w:eastAsia="Times New Roman" w:hAnsi="Times New Roman" w:cs="Times New Roman"/>
        </w:rPr>
        <w:t xml:space="preserve"> an adaptation strategy</w:t>
      </w:r>
      <w:r w:rsidR="002D3906">
        <w:rPr>
          <w:rFonts w:ascii="Times New Roman" w:eastAsia="Times New Roman" w:hAnsi="Times New Roman" w:cs="Times New Roman"/>
        </w:rPr>
        <w:t xml:space="preserve"> that enables pathogen to dynamically respond to environmental fluctuations within seasonal timescales</w:t>
      </w:r>
      <w:r w:rsidR="002D3906" w:rsidRPr="00F10513">
        <w:rPr>
          <w:rFonts w:ascii="Times New Roman" w:eastAsia="Times New Roman" w:hAnsi="Times New Roman" w:cs="Times New Roman"/>
        </w:rPr>
        <w:t xml:space="preserve">. </w:t>
      </w:r>
      <w:r w:rsidR="002D3906">
        <w:rPr>
          <w:rFonts w:ascii="Times New Roman" w:eastAsia="Times New Roman" w:hAnsi="Times New Roman" w:cs="Times New Roman"/>
        </w:rPr>
        <w:t xml:space="preserve">These complex interdependent pathogen genotype-genotype-environment interactions </w:t>
      </w:r>
      <w:r w:rsidR="0003790A">
        <w:rPr>
          <w:rFonts w:ascii="Times New Roman" w:eastAsia="Times New Roman" w:hAnsi="Times New Roman" w:cs="Times New Roman"/>
        </w:rPr>
        <w:t xml:space="preserve">may </w:t>
      </w:r>
      <w:r w:rsidR="002D3906">
        <w:rPr>
          <w:rFonts w:ascii="Times New Roman" w:eastAsia="Times New Roman" w:hAnsi="Times New Roman" w:cs="Times New Roman"/>
        </w:rPr>
        <w:t xml:space="preserve">complicate </w:t>
      </w:r>
      <w:r w:rsidR="002D3906" w:rsidRPr="00F10513">
        <w:rPr>
          <w:rFonts w:ascii="Times New Roman" w:eastAsia="Times New Roman" w:hAnsi="Times New Roman" w:cs="Times New Roman"/>
        </w:rPr>
        <w:t>the selective pressures during a host-pathogen arms race in case of endemic diseases</w:t>
      </w:r>
      <w:r w:rsidR="002D3906">
        <w:rPr>
          <w:rFonts w:ascii="Times New Roman" w:eastAsia="Times New Roman" w:hAnsi="Times New Roman" w:cs="Times New Roman"/>
        </w:rPr>
        <w:t xml:space="preserve"> in agricultural systems</w:t>
      </w:r>
      <w:r w:rsidR="002D3906" w:rsidRPr="00F10513">
        <w:rPr>
          <w:rFonts w:ascii="Times New Roman" w:eastAsia="Times New Roman" w:hAnsi="Times New Roman" w:cs="Times New Roman"/>
        </w:rPr>
        <w:t xml:space="preserve">.  </w:t>
      </w:r>
      <w:r w:rsidR="00CF279A">
        <w:rPr>
          <w:rFonts w:ascii="Times New Roman" w:hAnsi="Times New Roman" w:cs="Times New Roman"/>
        </w:rPr>
        <w:t>Understanding the role</w:t>
      </w:r>
      <w:r w:rsidR="00FB5560">
        <w:rPr>
          <w:rFonts w:ascii="Times New Roman" w:hAnsi="Times New Roman" w:cs="Times New Roman"/>
        </w:rPr>
        <w:t>s</w:t>
      </w:r>
      <w:r w:rsidR="00CF279A">
        <w:rPr>
          <w:rFonts w:ascii="Times New Roman" w:hAnsi="Times New Roman" w:cs="Times New Roman"/>
        </w:rPr>
        <w:t xml:space="preserve"> of conditional </w:t>
      </w:r>
      <w:r w:rsidR="00FF7829">
        <w:rPr>
          <w:rFonts w:ascii="Times New Roman" w:hAnsi="Times New Roman" w:cs="Times New Roman"/>
        </w:rPr>
        <w:t xml:space="preserve">seasonal </w:t>
      </w:r>
      <w:r w:rsidR="00CF279A">
        <w:rPr>
          <w:rFonts w:ascii="Times New Roman" w:hAnsi="Times New Roman" w:cs="Times New Roman"/>
        </w:rPr>
        <w:t>alleles</w:t>
      </w:r>
      <w:r w:rsidR="0003790A">
        <w:rPr>
          <w:rFonts w:ascii="Times New Roman" w:hAnsi="Times New Roman" w:cs="Times New Roman"/>
        </w:rPr>
        <w:t xml:space="preserve"> that we observed in this work</w:t>
      </w:r>
      <w:r w:rsidR="00A47DA2">
        <w:rPr>
          <w:rFonts w:ascii="Times New Roman" w:hAnsi="Times New Roman" w:cs="Times New Roman"/>
        </w:rPr>
        <w:t xml:space="preserve"> and </w:t>
      </w:r>
      <w:r w:rsidR="0003790A">
        <w:rPr>
          <w:rFonts w:ascii="Times New Roman" w:hAnsi="Times New Roman" w:cs="Times New Roman"/>
        </w:rPr>
        <w:t xml:space="preserve">the role of </w:t>
      </w:r>
      <w:r w:rsidR="00A47DA2">
        <w:rPr>
          <w:rFonts w:ascii="Times New Roman" w:hAnsi="Times New Roman" w:cs="Times New Roman"/>
        </w:rPr>
        <w:t>loci under selection</w:t>
      </w:r>
      <w:r w:rsidR="00CF279A">
        <w:rPr>
          <w:rFonts w:ascii="Times New Roman" w:hAnsi="Times New Roman" w:cs="Times New Roman"/>
        </w:rPr>
        <w:t xml:space="preserve"> in </w:t>
      </w:r>
      <w:r w:rsidR="00A47DA2">
        <w:rPr>
          <w:rFonts w:ascii="Times New Roman" w:hAnsi="Times New Roman" w:cs="Times New Roman"/>
        </w:rPr>
        <w:t xml:space="preserve">dictating the </w:t>
      </w:r>
      <w:r w:rsidR="00CF279A">
        <w:rPr>
          <w:rFonts w:ascii="Times New Roman" w:hAnsi="Times New Roman" w:cs="Times New Roman"/>
        </w:rPr>
        <w:t xml:space="preserve">pathogen fitness </w:t>
      </w:r>
      <w:r w:rsidR="00280FF6">
        <w:rPr>
          <w:rFonts w:ascii="Times New Roman" w:hAnsi="Times New Roman" w:cs="Times New Roman"/>
        </w:rPr>
        <w:t>represent an</w:t>
      </w:r>
      <w:r w:rsidR="00CF279A">
        <w:rPr>
          <w:rFonts w:ascii="Times New Roman" w:hAnsi="Times New Roman" w:cs="Times New Roman"/>
        </w:rPr>
        <w:t xml:space="preserve"> important avenue for future work</w:t>
      </w:r>
      <w:r w:rsidR="00C2047D">
        <w:rPr>
          <w:rFonts w:ascii="Times New Roman" w:hAnsi="Times New Roman" w:cs="Times New Roman"/>
        </w:rPr>
        <w:t>.</w:t>
      </w:r>
      <w:r w:rsidR="00D41FCA">
        <w:rPr>
          <w:rFonts w:ascii="Times New Roman" w:hAnsi="Times New Roman" w:cs="Times New Roman"/>
        </w:rPr>
        <w:t xml:space="preserve"> </w:t>
      </w:r>
      <w:r w:rsidR="002D3906" w:rsidRPr="00491DAE">
        <w:rPr>
          <w:rFonts w:ascii="Times New Roman" w:hAnsi="Times New Roman" w:cs="Times New Roman"/>
        </w:rPr>
        <w:t>Identifying the drivers of the disease dynamics and pathogen diversification will be critical in reducing the frequency of pathogen outbreaks (</w:t>
      </w:r>
      <w:r w:rsidR="00374926">
        <w:rPr>
          <w:rFonts w:ascii="Times New Roman" w:hAnsi="Times New Roman" w:cs="Times New Roman"/>
          <w:color w:val="000000" w:themeColor="text1"/>
        </w:rPr>
        <w:t xml:space="preserve">Figure </w:t>
      </w:r>
      <w:ins w:id="769" w:author="Amanpreet Kaur" w:date="2025-01-23T21:04:00Z" w16du:dateUtc="2025-01-24T03:04:00Z">
        <w:r w:rsidR="00B41A3D">
          <w:rPr>
            <w:rFonts w:ascii="Times New Roman" w:hAnsi="Times New Roman" w:cs="Times New Roman"/>
          </w:rPr>
          <w:t>1</w:t>
        </w:r>
      </w:ins>
      <w:del w:id="770" w:author="Amanpreet Kaur" w:date="2025-01-23T21:04:00Z" w16du:dateUtc="2025-01-24T03:04:00Z">
        <w:r w:rsidR="002D3906" w:rsidRPr="00491DAE" w:rsidDel="00B41A3D">
          <w:rPr>
            <w:rFonts w:ascii="Times New Roman" w:hAnsi="Times New Roman" w:cs="Times New Roman"/>
          </w:rPr>
          <w:delText>5</w:delText>
        </w:r>
      </w:del>
      <w:r w:rsidR="002D3906" w:rsidRPr="00491DAE">
        <w:rPr>
          <w:rFonts w:ascii="Times New Roman" w:hAnsi="Times New Roman" w:cs="Times New Roman"/>
        </w:rPr>
        <w:t>)</w:t>
      </w:r>
      <w:r w:rsidR="00D41FCA">
        <w:rPr>
          <w:rFonts w:ascii="Times New Roman" w:hAnsi="Times New Roman" w:cs="Times New Roman"/>
        </w:rPr>
        <w:t xml:space="preserve">. </w:t>
      </w:r>
    </w:p>
    <w:p w14:paraId="4FC4D80F" w14:textId="50768539" w:rsidR="00B952C8" w:rsidRPr="00765CEF" w:rsidRDefault="00260D5F">
      <w:pPr>
        <w:spacing w:line="360" w:lineRule="auto"/>
        <w:ind w:firstLine="720"/>
        <w:jc w:val="both"/>
        <w:rPr>
          <w:rStyle w:val="normaltextrun"/>
          <w:rFonts w:ascii="Times New Roman" w:hAnsi="Times New Roman" w:cs="Times New Roman"/>
        </w:rPr>
        <w:pPrChange w:id="771" w:author="Amanpreet Kaur" w:date="2025-01-23T10:44:00Z" w16du:dateUtc="2025-01-23T16:44:00Z">
          <w:pPr>
            <w:spacing w:line="480" w:lineRule="auto"/>
            <w:ind w:firstLine="720"/>
            <w:jc w:val="both"/>
          </w:pPr>
        </w:pPrChange>
      </w:pPr>
      <w:r w:rsidRPr="00491DAE">
        <w:rPr>
          <w:rStyle w:val="normaltextrun"/>
          <w:rFonts w:ascii="Times New Roman" w:eastAsiaTheme="majorEastAsia" w:hAnsi="Times New Roman" w:cs="Times New Roman"/>
          <w:color w:val="000000" w:themeColor="text1"/>
        </w:rPr>
        <w:t xml:space="preserve">Regression models applied to link environmental data, disease outcomes and pathogen diversity </w:t>
      </w:r>
      <w:r w:rsidR="00F031E5">
        <w:rPr>
          <w:rStyle w:val="normaltextrun"/>
          <w:rFonts w:ascii="Times New Roman" w:eastAsiaTheme="majorEastAsia" w:hAnsi="Times New Roman" w:cs="Times New Roman"/>
          <w:color w:val="000000" w:themeColor="text1"/>
        </w:rPr>
        <w:t xml:space="preserve">in this study </w:t>
      </w:r>
      <w:r w:rsidRPr="00491DAE">
        <w:rPr>
          <w:rStyle w:val="normaltextrun"/>
          <w:rFonts w:ascii="Times New Roman" w:eastAsiaTheme="majorEastAsia" w:hAnsi="Times New Roman" w:cs="Times New Roman"/>
          <w:color w:val="000000" w:themeColor="text1"/>
        </w:rPr>
        <w:t xml:space="preserve">revealed that extreme climatic events were significant drivers of disease dynamics and pathogen diversity across different farms. </w:t>
      </w:r>
      <w:r w:rsidR="00013B2F">
        <w:rPr>
          <w:rStyle w:val="normaltextrun"/>
          <w:rFonts w:ascii="Times New Roman" w:eastAsiaTheme="majorEastAsia" w:hAnsi="Times New Roman" w:cs="Times New Roman"/>
          <w:color w:val="000000" w:themeColor="text1"/>
        </w:rPr>
        <w:t>More variations and</w:t>
      </w:r>
      <w:r w:rsidR="00013B2F" w:rsidRPr="00491DAE">
        <w:rPr>
          <w:rStyle w:val="normaltextrun"/>
          <w:rFonts w:ascii="Times New Roman" w:eastAsiaTheme="majorEastAsia" w:hAnsi="Times New Roman" w:cs="Times New Roman"/>
          <w:color w:val="000000" w:themeColor="text1"/>
        </w:rPr>
        <w:t xml:space="preserve"> </w:t>
      </w:r>
      <w:r w:rsidRPr="00491DAE">
        <w:rPr>
          <w:rStyle w:val="normaltextrun"/>
          <w:rFonts w:ascii="Times New Roman" w:eastAsiaTheme="majorEastAsia" w:hAnsi="Times New Roman" w:cs="Times New Roman"/>
          <w:color w:val="000000" w:themeColor="text1"/>
        </w:rPr>
        <w:t>extreme events such as changes in wind direction, photosynthetically active radiation, temperature, humidity, and surface pressure (Table</w:t>
      </w:r>
      <w:r w:rsidR="00013B2F">
        <w:rPr>
          <w:rStyle w:val="normaltextrun"/>
          <w:rFonts w:ascii="Times New Roman" w:eastAsiaTheme="majorEastAsia" w:hAnsi="Times New Roman" w:cs="Times New Roman"/>
          <w:color w:val="000000" w:themeColor="text1"/>
        </w:rPr>
        <w:t>s</w:t>
      </w:r>
      <w:r w:rsidRPr="00491DAE">
        <w:rPr>
          <w:rStyle w:val="normaltextrun"/>
          <w:rFonts w:ascii="Times New Roman" w:eastAsiaTheme="majorEastAsia" w:hAnsi="Times New Roman" w:cs="Times New Roman"/>
          <w:color w:val="000000" w:themeColor="text1"/>
        </w:rPr>
        <w:t xml:space="preserve"> 1</w:t>
      </w:r>
      <w:r w:rsidR="009025B9">
        <w:rPr>
          <w:rStyle w:val="normaltextrun"/>
          <w:rFonts w:ascii="Times New Roman" w:eastAsiaTheme="majorEastAsia" w:hAnsi="Times New Roman" w:cs="Times New Roman"/>
          <w:color w:val="000000" w:themeColor="text1"/>
        </w:rPr>
        <w:t xml:space="preserve"> </w:t>
      </w:r>
      <w:r w:rsidR="00013B2F">
        <w:rPr>
          <w:rStyle w:val="normaltextrun"/>
          <w:rFonts w:ascii="Times New Roman" w:eastAsiaTheme="majorEastAsia" w:hAnsi="Times New Roman" w:cs="Times New Roman"/>
          <w:color w:val="000000" w:themeColor="text1"/>
        </w:rPr>
        <w:t>and</w:t>
      </w:r>
      <w:r w:rsidR="009025B9">
        <w:rPr>
          <w:rStyle w:val="normaltextrun"/>
          <w:rFonts w:ascii="Times New Roman" w:eastAsiaTheme="majorEastAsia" w:hAnsi="Times New Roman" w:cs="Times New Roman"/>
          <w:color w:val="000000" w:themeColor="text1"/>
        </w:rPr>
        <w:t xml:space="preserve"> S3</w:t>
      </w:r>
      <w:r w:rsidRPr="00491DAE">
        <w:rPr>
          <w:rStyle w:val="normaltextrun"/>
          <w:rFonts w:ascii="Times New Roman" w:eastAsiaTheme="majorEastAsia" w:hAnsi="Times New Roman" w:cs="Times New Roman"/>
          <w:color w:val="000000" w:themeColor="text1"/>
        </w:rPr>
        <w:t xml:space="preserve">) can directly influence pathogen dispersal </w:t>
      </w:r>
      <w:r w:rsidRPr="00491DAE">
        <w:rPr>
          <w:rStyle w:val="normaltextrun"/>
          <w:rFonts w:ascii="Times New Roman" w:eastAsiaTheme="majorEastAsia" w:hAnsi="Times New Roman" w:cs="Times New Roman"/>
          <w:color w:val="000000" w:themeColor="text1"/>
        </w:rPr>
        <w:fldChar w:fldCharType="begin"/>
      </w:r>
      <w:r w:rsidR="00D11197">
        <w:rPr>
          <w:rStyle w:val="normaltextrun"/>
          <w:rFonts w:ascii="Times New Roman" w:eastAsiaTheme="majorEastAsia" w:hAnsi="Times New Roman" w:cs="Times New Roman"/>
          <w:color w:val="000000" w:themeColor="text1"/>
        </w:rPr>
        <w:instrText xml:space="preserve"> ADDIN ZOTERO_ITEM CSL_CITATION {"citationID":"LKM4YyqV","properties":{"formattedCitation":"(El Jarroudi {\\i{}et al.}, 2020; Myers {\\i{}et al.}, 2021; Lahlali {\\i{}et al.}, 2024)","plainCitation":"(El Jarroudi et al., 2020; Myers et al., 2021; Lahlali et al., 2024)","noteIndex":0},"citationItems":[{"id":1971,"uris":["http://zotero.org/users/10053306/items/VZVR5WN9"],"itemData":{"id":1971,"type":"article-journal","abstract":"Theoretical description of epidemics of plant diseases is an invaluable resource for their efficient management. Here we propose a mathematical model for describing the dispersal by wind of fungal pathogens in plant populations. The dispersal of pathogen spores was modelled using a non-local diffusion equation which took into account variations in wind velocity components and contained a threshold in the convolution kernel defining the non-local diffusion term. The model was analyzed and the epidemic levels and patterns of the plant disease were derived, based upon defined assumptions of the time and space variables (i.e., represented by continuous parameters), and the host population (i.e., fixed population size). Numerical applications were then performed using reported characteristic values for wheat leaf rust, stripe rust and stem rust.","container-title":"Applied Mathematics and Computation","DOI":"10.1016/j.amc.2020.125107","ISSN":"0096-3003","journalAbbreviation":"Applied Mathematics and Computation","page":"125107","source":"ScienceDirect","title":"Mathematical modelling of non-local spore dispersion of wind-borne pathogens causing fungal diseases","volume":"376","author":[{"family":"El Jarroudi","given":"Mustapha"},{"family":"Karjoun","given":"Hasan"},{"family":"Kouadio","given":"Louis"},{"family":"El Jarroudi","given":"Moussa"}],"issued":{"date-parts":[["2020",7,1]]}}},{"id":1969,"uris":["http://zotero.org/users/10053306/items/EXIV8Y9U"],"itemData":{"id":1969,"type":"article-journal","abstract":"Marine low clouds strongly cool the planet. How this cooling effect will respond to climate change is a leading source of uncertainty in climate sensitivity, the planetary warming resulting from CO2 doubling. Here, we observationally constrain this low cloud feedback at a near-global scale. Satellite observations are used to estimate the sensitivity of low clouds to interannual meteorological perturbations. Combined with model predictions of meteorological changes under greenhouse warming, this permits quantification of spatially resolved cloud feedbacks. We predict positive feedbacks from midlatitude low clouds and eastern ocean stratocumulus, nearly unchanged trade cumulus and a near-global marine low cloud feedback of 0.19 ± 0.12 W m−2 K−1 (90% confidence). These constraints imply a moderate climate sensitivity (~3 K). Despite improved midlatitude cloud feedback simulation by several current-generation climate models, their erroneously positive trade cumulus feedbacks produce unrealistically high climate sensitivities. Conversely, models simulating erroneously weak low cloud feedbacks produce unrealistically low climate sensitivities.","container-title":"Nature Climate Change","DOI":"10.1038/s41558-021-01039-0","ISSN":"1758-6798","issue":"6","journalAbbreviation":"Nat. Clim. Chang.","language":"en","license":"2021 The Author(s), under exclusive licence to Springer Nature Limited","note":"publisher: Nature Publishing Group","page":"501-507","source":"www.nature.com","title":"Observational constraints on low cloud feedback reduce uncertainty of climate sensitivity","volume":"11","author":[{"family":"Myers","given":"Timothy A."},{"family":"Scott","given":"Ryan C."},{"family":"Zelinka","given":"Mark D."},{"family":"Klein","given":"Stephen A."},{"family":"Norris","given":"Joel R."},{"family":"Caldwell","given":"Peter M."}],"issued":{"date-parts":[["2021",6]]}}},{"id":1964,"uris":["http://zotero.org/users/10053306/items/7TB7GYXK"],"itemData":{"id":1964,"type":"article-journal","abstract":"Crop production stands as a pivotal pillar of global food security, but its sustainability faces complex challenges from plant diseases, which pose a substantial threat to agricultural productivity. Climate change significantly alters the dynamics of plant pathogens, primarily through changes in temperature, humidity, and precipitation patterns, which can enhance the virulence and spread of various plant diseases. Indeed, the increased frequency of extreme weather events, which is a direct consequence of climate change, creates favorable conditions for outbreaks of plant diseases. As global temperatures rise, the geographic range of many plant pathogens is expanding, exposing new regions and species to diseases previously limited to warmer climates. Climate change not only affects the prevalence and severity of plant diseases but also influences the effectiveness of disease management strategies, necessitating adaptive approaches in agricultural practices. This review presents a thorough examination of the relationship between climate change and plant pathogens and carefully provides an analysis of the interplay between climatic shifts and disease dynamics. In addition to insights into the development of effective strategies for countering the adverse impacts of climate change on plant diseases, these insights hold significant promise for bolstering global crop production resilience against mounting environmental challenges.","container-title":"Crop and Environment","DOI":"10.1016/j.crope.2024.05.003","ISSN":"2773-126X","issue":"3","journalAbbreviation":"Crop and Environment","page":"159-170","source":"ScienceDirect","title":"Effects of climate change on plant pathogens and host-pathogen interactions","volume":"3","author":[{"family":"Lahlali","given":"Rachid"},{"family":"Taoussi","given":"Mohammed"},{"family":"Laasli","given":"Salah-Eddine"},{"family":"Gachara","given":"Grace"},{"family":"Ezzouggari","given":"Rachid"},{"family":"Belabess","given":"Zineb"},{"family":"Aberkani","given":"Kamal"},{"family":"Assouguem","given":"Amine"},{"family":"Meddich","given":"Abdelilah"},{"family":"El Jarroudi","given":"Moussa"},{"family":"Barka","given":"Essaid Ait"}],"issued":{"date-parts":[["2024",9,1]]}}}],"schema":"https://github.com/citation-style-language/schema/raw/master/csl-citation.json"} </w:instrText>
      </w:r>
      <w:r w:rsidRPr="00491DAE">
        <w:rPr>
          <w:rStyle w:val="normaltextrun"/>
          <w:rFonts w:ascii="Times New Roman" w:eastAsiaTheme="majorEastAsia" w:hAnsi="Times New Roman" w:cs="Times New Roman"/>
          <w:color w:val="000000" w:themeColor="text1"/>
        </w:rPr>
        <w:fldChar w:fldCharType="separate"/>
      </w:r>
      <w:r w:rsidR="00D11197" w:rsidRPr="00D11197">
        <w:rPr>
          <w:rFonts w:ascii="Times New Roman" w:hAnsi="Times New Roman" w:cs="Times New Roman"/>
          <w:color w:val="000000"/>
        </w:rPr>
        <w:t xml:space="preserve">(El Jarroudi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2020; Myers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2021; Lahlali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2024)</w:t>
      </w:r>
      <w:r w:rsidRPr="00491DAE">
        <w:rPr>
          <w:rStyle w:val="normaltextrun"/>
          <w:rFonts w:ascii="Times New Roman" w:eastAsiaTheme="majorEastAsia" w:hAnsi="Times New Roman" w:cs="Times New Roman"/>
          <w:color w:val="000000" w:themeColor="text1"/>
        </w:rPr>
        <w:fldChar w:fldCharType="end"/>
      </w:r>
      <w:r w:rsidRPr="00491DAE">
        <w:rPr>
          <w:rStyle w:val="normaltextrun"/>
          <w:rFonts w:ascii="Times New Roman" w:eastAsiaTheme="majorEastAsia" w:hAnsi="Times New Roman" w:cs="Times New Roman"/>
          <w:color w:val="000000" w:themeColor="text1"/>
        </w:rPr>
        <w:t xml:space="preserve"> and plant host physiology </w:t>
      </w:r>
      <w:r w:rsidRPr="00491DAE">
        <w:rPr>
          <w:rStyle w:val="normaltextrun"/>
          <w:rFonts w:ascii="Times New Roman" w:eastAsiaTheme="majorEastAsia" w:hAnsi="Times New Roman" w:cs="Times New Roman"/>
          <w:color w:val="000000" w:themeColor="text1"/>
        </w:rPr>
        <w:fldChar w:fldCharType="begin"/>
      </w:r>
      <w:r w:rsidR="00D11197">
        <w:rPr>
          <w:rStyle w:val="normaltextrun"/>
          <w:rFonts w:ascii="Times New Roman" w:eastAsiaTheme="majorEastAsia" w:hAnsi="Times New Roman" w:cs="Times New Roman"/>
          <w:color w:val="000000" w:themeColor="text1"/>
        </w:rPr>
        <w:instrText xml:space="preserve"> ADDIN ZOTERO_ITEM CSL_CITATION {"citationID":"KMyiKEvT","properties":{"formattedCitation":"(Janda {\\i{}et al.}, 2019; Desaint {\\i{}et al.}, 2021; Chaloner {\\i{}et al.}, 2021)","plainCitation":"(Janda et al., 2019; Desaint et al., 2021; Chaloner et al., 2021)","noteIndex":0},"citationItems":[{"id":1984,"uris":["http://zotero.org/users/10053306/items/5TJCAZAH"],"itemData":{"id":1984,"type":"article-journal","abstract":"Recognition of pathogen-associated molecular patterns (PAMPs) is crucial for plant defence against pathogen attack. The best characterized PAMP is flg22, a 22 amino acid conserved peptide from flagellin protein. In Arabidopsis thaliana, flg22 is recognized by the flagellin sensing 2 (FLS2) receptor. In this study, we focused on biotic stress responses triggered by flg22 after exposure to temporary heat stress (HS). It is important to study the reactions of plants to multiple stress conditions because plants are often exposed simultaneously to a combination of both abiotic and biotic stresses. Transient early production of reactive oxygen species (ROS) is a well-characterized response to PAMP recognition. We demonstrate the strong reduction of flg22-induced ROS production in A. thaliana after HS treatment. In addition, a decrease in FLS2 transcription and a decrease of the FLS2 presence at the plasma membrane are shown after HS. In summary, our data show the strong inhibitory effect of HS on flg22-triggered events in A. thaliana. Subsequently, temporary HS strongly decreases the resistance of A. thaliana to Pseudomonas syringae. We propose that short exposure to high temperature is a crucial abiotic stress factor that suppresses PAMP-triggered immunity, which subsequently leads to the higher susceptibility of plants to pathogens.","container-title":"Molecular Plant Pathology","DOI":"10.1111/mpp.12799","ISSN":"1364-3703","issue":"7","language":"en","license":"© 2019 The Authors. Molecular Plant Pathology published by British Society for Plant Pathology and John Wiley &amp; Sons Ltd","note":"_eprint: https://onlinelibrary.wiley.com/doi/pdf/10.1111/mpp.12799","page":"1005-1012","source":"Wiley Online Library","title":"Temporary heat stress suppresses PAMP-triggered immunity and resistance to bacteria in Arabidopsis thaliana","volume":"20","author":[{"family":"Janda","given":"Martin"},{"family":"Lamparová","given":"Lucie"},{"family":"Zubíková","given":"Alžběta"},{"family":"Burketová","given":"Lenka"},{"family":"Martinec","given":"Jan"},{"family":"Krčková","given":"Zuzana"}],"issued":{"date-parts":[["2019"]]}}},{"id":1983,"uris":["http://zotero.org/users/10053306/items/KXQMK35D"],"itemData":{"id":1983,"type":"article-journal","abstract":"In their natural environment, plants are exposed to biotic or abiotic stresses that occur sequentially or simultaneously. Plant responses to these stresses have been studied widely and have been well characterised in simplified systems involving single plant species facing individual stress. Temperature elevation is a major abiotic driver of climate change and scenarios have predicted an increase in the number and severity of epidemics. In this context, here we review the available data on the effect of heat stress on plant–pathogen interactions. Considering 45 studies performed on model or crop species, we discuss the possible implications of the optimum growth temperature of plant hosts and pathogens, mode of stress application and temperature variation on resistance modulations. Alarmingly, most identified resistances are altered under temperature elevation, regardless of the plant and pathogen species. Therefore, we have listed current knowledge on heat-dependent plant immune mechanisms and pathogen thermosensory processes, mainly studied in animals and human pathogens, that could help to understand the outcome of plant–pathogen interactions under elevated temperatures. Based on a general overview of the mechanisms involved in plant responses to pathogens, and integrating multiple interactions with the biotic environment, we provide recommendations to optimise plant disease resistance under heat stress and to identify thermotolerant resistance mechanisms.","container-title":"New Phytologist","DOI":"10.1111/nph.16965","ISSN":"1469-8137","issue":"2","language":"en","note":"_eprint: https://onlinelibrary.wiley.com/doi/pdf/10.1111/nph.16965","page":"712-734","source":"Wiley Online Library","title":"Fight hard or die trying: when plants face pathogens under heat stress","title-short":"Fight hard or die trying","volume":"229","author":[{"family":"Desaint","given":"Henri"},{"family":"Aoun","given":"Nathalie"},{"family":"Deslandes","given":"Laurent"},{"family":"Vailleau","given":"Fabienne"},{"family":"Roux","given":"Fabrice"},{"family":"Berthomé","given":"Richard"}],"issued":{"date-parts":[["2021"]]}}},{"id":1966,"uris":["http://zotero.org/users/10053306/items/V36Q5V3R"],"itemData":{"id":1966,"type":"article-journal","abstract":"Global food security is strongly determined by crop production. Climate change-induced losses to production can occur directly or indirectly, including via the distributions and impacts of plant pathogens. However, the likely changes in pathogen pressure in relation to global crop production are poorly understood. Here we show that temperature-dependent infection risk, r(T), for 80 fungal and oomycete crop pathogens will track projected yield changes in 12 crops over the twenty-first century. For most crops, both yields and r(T) are likely to increase at high latitudes. In contrast, the tropics will see little or no productivity gains, and r(T) is likely to decline. In addition, the United States, Europe and China may experience major changes in pathogen assemblages. The benefits of yield gains may therefore be tempered by the greater burden of crop protection due to increased disease and unfamiliar pathogens.","container-title":"Nature Climate Change","DOI":"10.1038/s41558-021-01104-8","ISSN":"1758-6798","issue":"8","journalAbbreviation":"Nat. Clim. Chang.","language":"en","license":"2021 The Author(s), under exclusive licence to Springer Nature Limited","note":"publisher: Nature Publishing Group","page":"710-715","source":"www.nature.com","title":"Plant pathogen infection risk tracks global crop yields under climate change","volume":"11","author":[{"family":"Chaloner","given":"Thomas M."},{"family":"Gurr","given":"Sarah J."},{"family":"Bebber","given":"Daniel P."}],"issued":{"date-parts":[["2021",8]]}}}],"schema":"https://github.com/citation-style-language/schema/raw/master/csl-citation.json"} </w:instrText>
      </w:r>
      <w:r w:rsidRPr="00491DAE">
        <w:rPr>
          <w:rStyle w:val="normaltextrun"/>
          <w:rFonts w:ascii="Times New Roman" w:eastAsiaTheme="majorEastAsia" w:hAnsi="Times New Roman" w:cs="Times New Roman"/>
          <w:color w:val="000000" w:themeColor="text1"/>
        </w:rPr>
        <w:fldChar w:fldCharType="separate"/>
      </w:r>
      <w:r w:rsidR="00D11197" w:rsidRPr="00D11197">
        <w:rPr>
          <w:rFonts w:ascii="Times New Roman" w:hAnsi="Times New Roman" w:cs="Times New Roman"/>
          <w:color w:val="000000"/>
        </w:rPr>
        <w:t xml:space="preserve">(Janda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2019; Desaint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2021; Chaloner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2021)</w:t>
      </w:r>
      <w:r w:rsidRPr="00491DAE">
        <w:rPr>
          <w:rStyle w:val="normaltextrun"/>
          <w:rFonts w:ascii="Times New Roman" w:eastAsiaTheme="majorEastAsia" w:hAnsi="Times New Roman" w:cs="Times New Roman"/>
          <w:color w:val="000000" w:themeColor="text1"/>
        </w:rPr>
        <w:fldChar w:fldCharType="end"/>
      </w:r>
      <w:r w:rsidRPr="00491DAE">
        <w:rPr>
          <w:rStyle w:val="normaltextrun"/>
          <w:rFonts w:ascii="Times New Roman" w:eastAsiaTheme="majorEastAsia" w:hAnsi="Times New Roman" w:cs="Times New Roman"/>
          <w:color w:val="000000" w:themeColor="text1"/>
        </w:rPr>
        <w:t xml:space="preserve">, or indirectly alter host-pathogen, strain-strain, and pathogen-microbiome interactions </w:t>
      </w:r>
      <w:r w:rsidRPr="00491DAE">
        <w:rPr>
          <w:rStyle w:val="normaltextrun"/>
          <w:rFonts w:ascii="Times New Roman" w:eastAsiaTheme="majorEastAsia" w:hAnsi="Times New Roman" w:cs="Times New Roman"/>
          <w:color w:val="000000" w:themeColor="text1"/>
        </w:rPr>
        <w:fldChar w:fldCharType="begin"/>
      </w:r>
      <w:r w:rsidR="00D11197">
        <w:rPr>
          <w:rStyle w:val="normaltextrun"/>
          <w:rFonts w:ascii="Times New Roman" w:eastAsiaTheme="majorEastAsia" w:hAnsi="Times New Roman" w:cs="Times New Roman"/>
          <w:color w:val="000000" w:themeColor="text1"/>
        </w:rPr>
        <w:instrText xml:space="preserve"> ADDIN ZOTERO_ITEM CSL_CITATION {"citationID":"K3qyi9fm","properties":{"formattedCitation":"(Bilgin {\\i{}et al.}, 2008; Bhandari {\\i{}et al.}, 2023; Kaur {\\i{}et al.}, 2024)","plainCitation":"(Bilgin et al., 2008; Bhandari et al., 2023; Kaur et al., 2024)","noteIndex":0},"citationItems":[{"id":304,"uris":["http://zotero.org/users/10053306/items/TGJV5JAT"],"itemData":{"id":304,"type":"article-journal","abstract":"Increasing concentrations of ozone (O3) in the troposphere affect many organisms and their interactions with each other. To analyze the changes in a plant–pathogen interaction, soybean plants were infected with Soybean mosaic virus (SMV) while they were fumigated with O3. In otherwise natural field conditions, elevated O3 treatment slowed systemic infection and disease development by inducing a nonspecific resistance against SMV for a period of 3 weeks. During this period, the negative effect of virus infection on light-saturated carbon assimilation rate was prevented by elevated O3 exposure. To identify the molecular basis of a soybean nonspecific defense response, high-throughput gene expression analysis was performed in a controlled environment. Transcripts of fungal, bacterial, and viral defense-related genes, including PR-1, PR-5, PR-10, and EDS1, as well as genes of the flavonoid biosynthesis pathways (and concentrations of their end products, quercetin and kaempherol derivatives) increased in response to elevated O3. The drastic changes in soybean basal defense response under altered atmospheric conditions suggest that one of the elements of global change may alter the ecological consequences and, eventually, coevolutionary relationship of plant–pathogen interactions in the future.","container-title":"Molecular Plant-Microbe Interactions®","DOI":"10.1094/MPMI-21-10-1297","ISSN":"0894-0282","issue":"10","journalAbbreviation":"MPMI","note":"publisher: Scientific Societies","page":"1297-1308","source":"apsjournals.apsnet.org (Atypon)","title":"Elevated Ozone Alters Soybean-Virus Interaction","volume":"21","author":[{"family":"Bilgin","given":"Damla D."},{"family":"Aldea","given":"Mihai"},{"family":"O'Neill","given":"Bridget F."},{"family":"Benitez","given":"Marisol"},{"family":"Li","given":"Min"},{"family":"Clough","given":"Steven J."},{"family":"DeLucia","given":"Evan H."}],"issued":{"date-parts":[["2008",10]]}}},{"id":4247,"uris":["http://zotero.org/users/10053306/items/LH67JAAJ"],"itemData":{"id":4247,"type":"article-journal","abstract":"While the physiological and transcriptional response of the host to biotic and abiotic stresses have been intensely studied, little is known about the resilience of associated microbiomes and their contribution towards tolerance or response to these stresses. We evaluated the impact of elevated tropospheric ozone (O3), individually and in combination with Xanthomonas perforans infection, under open-top chamber field conditions on overall disease outcome on resistant and susceptible pepper cultivars, and their associated microbiome structure, function, and interaction network across the growing season. Pathogen infection resulted in a distinct microbial community structure and functions on the susceptible cultivar, while concurrent O3 stress did not further alter the community structure, and function. However, O3 stress exacerbated the disease severity on resistant cultivar. This altered diseased severity was accompanied by enhanced heterogeneity in associated Xanthomonas population counts, although no significant shift in overall microbiota density, microbial community structure, and function was evident. Microbial co-occurrence networks under simultaneous O3 stress and pathogen challenge indicated a shift in the most influential taxa and a less connected network, which may reflect the altered stability of interactions among community members. Increased disease severity on resistant cultivar may be explained by such altered microbial co-occurrence network, indicating the altered microbiome-associated prophylactic shield against pathogens under elevated O3. Our findings demonstrate that microbial communities respond distinctly to individual and simultaneous stressors, in this case, O3 stress and pathogen infection, and can play a significant role in predicting how plant-pathogen interactions would change in the face of climate change.","container-title":"ISME Communications","DOI":"10.1038/s43705-023-00232-w","ISSN":"2730-6151","issue":"1","journalAbbreviation":"ISME COMMUN.","language":"en","license":"2023 The Author(s)","note":"number: 1\npublisher: Nature Publishing Group","page":"1-13","source":"www.nature.com","title":"Xanthomonas infection and ozone stress distinctly influence the microbial community structure and interactions in the pepper phyllosphere","volume":"3","author":[{"family":"Bhandari","given":"Rishi"},{"family":"Sanz-Saez","given":"Alvaro"},{"family":"Leisner","given":"Courtney P."},{"family":"Potnis","given":"Neha"}],"issued":{"date-parts":[["2023",3,27]]}}},{"id":1990,"uris":["http://zotero.org/users/10053306/items/C9X5XCGP"],"itemData":{"id":1990,"type":"article","abstract":"The evolving threat of new pathogen variants in the face of global environmental changes poses a risk to the plant health and can impact the efficacy of resistance-based disease management.Here, we studied short-term eco-evolutionary response of the pathogen, Xanthomonas perforans, on quantitative resistant and susceptible pepper during a single growing season in open-top chambers under the influence of elevated Ozone (O3).We observed increased disease severity, accompanied by higher variation on resistant cultivar under elevated O3, with no apparent change on the susceptible cultivar. This altered resistance response under elevated O3 is linked to altered eco-evolutionary dynamics of pathogen. While a single pathogen genotype remained prevalent on susceptible cultivar, resistant cultivar supported heterogenous pathogen population, with the evidence of short- term evolutionary modifications seeded by de novo parallel mutations. Altered O3 levels led to strain turnover on resistant cultivar with higher within-host polymorphism containing higher proportion of random de novo mutations lacking parallelism.Population heterogeneity is a mechanism of pathogen adaptation in response to the stressors. While parallel mutations in response to quantitative resistance may provide clues to predicting long-term pathogen evolution, high proportion of transient mutations suggest less predictable pathogen evolution under climatic alterations.","DOI":"10.1101/2024.02.29.582737","language":"en","license":"© 2024, Posted by Cold Spring Harbor Laboratory. This pre-print is available under a Creative Commons License (Attribution-NonCommercial-NoDerivs 4.0 International), CC BY-NC-ND 4.0, as described at http://creativecommons.org/licenses/by-nc-nd/4.0/","note":"page: 2024.02.29.582737\nsection: New Results","publisher":"bioRxiv","source":"bioRxiv","title":"Within-host adaptation of a foliar pathogen, Xanthomonas, on pepper in presence of quantitative resistance and ozone stress","URL":"https://www.biorxiv.org/content/10.1101/2024.02.29.582737v1","author":[{"family":"Kaur","given":"Amanpreet"},{"family":"Russell","given":"Ivory"},{"family":"Liu","given":"Ranlin"},{"family":"Holland","given":"Auston"},{"family":"Bhandari","given":"Rishi"},{"family":"Potnis","given":"Neha"}],"accessed":{"date-parts":[["2024",8,14]]},"issued":{"date-parts":[["2024",3,4]]}}}],"schema":"https://github.com/citation-style-language/schema/raw/master/csl-citation.json"} </w:instrText>
      </w:r>
      <w:r w:rsidRPr="00491DAE">
        <w:rPr>
          <w:rStyle w:val="normaltextrun"/>
          <w:rFonts w:ascii="Times New Roman" w:eastAsiaTheme="majorEastAsia" w:hAnsi="Times New Roman" w:cs="Times New Roman"/>
          <w:color w:val="000000" w:themeColor="text1"/>
        </w:rPr>
        <w:fldChar w:fldCharType="separate"/>
      </w:r>
      <w:r w:rsidR="00D11197" w:rsidRPr="00D11197">
        <w:rPr>
          <w:rFonts w:ascii="Times New Roman" w:hAnsi="Times New Roman" w:cs="Times New Roman"/>
          <w:color w:val="000000"/>
        </w:rPr>
        <w:t xml:space="preserve">(Bilgin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2008; Bhandari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2023; Kaur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2024)</w:t>
      </w:r>
      <w:r w:rsidRPr="00491DAE">
        <w:rPr>
          <w:rStyle w:val="normaltextrun"/>
          <w:rFonts w:ascii="Times New Roman" w:eastAsiaTheme="majorEastAsia" w:hAnsi="Times New Roman" w:cs="Times New Roman"/>
          <w:color w:val="000000" w:themeColor="text1"/>
        </w:rPr>
        <w:fldChar w:fldCharType="end"/>
      </w:r>
      <w:r w:rsidRPr="00491DAE">
        <w:rPr>
          <w:rStyle w:val="normaltextrun"/>
          <w:rFonts w:ascii="Times New Roman" w:eastAsiaTheme="majorEastAsia" w:hAnsi="Times New Roman" w:cs="Times New Roman"/>
          <w:color w:val="000000" w:themeColor="text1"/>
        </w:rPr>
        <w:t xml:space="preserve">. While empirical evidence for how recent climatic shifts have contributed to disease outbreaks is limited, studies on the impact of extreme weather events on the virulence of fungal pathogens like </w:t>
      </w:r>
      <w:proofErr w:type="spellStart"/>
      <w:r w:rsidRPr="00491DAE">
        <w:rPr>
          <w:rStyle w:val="spellingerror"/>
          <w:rFonts w:ascii="Times New Roman" w:hAnsi="Times New Roman" w:cs="Times New Roman"/>
          <w:i/>
          <w:iCs/>
          <w:color w:val="000000" w:themeColor="text1"/>
        </w:rPr>
        <w:t>Hemileia</w:t>
      </w:r>
      <w:proofErr w:type="spellEnd"/>
      <w:r w:rsidRPr="00491DAE">
        <w:rPr>
          <w:rStyle w:val="normaltextrun"/>
          <w:rFonts w:ascii="Times New Roman" w:eastAsiaTheme="majorEastAsia" w:hAnsi="Times New Roman" w:cs="Times New Roman"/>
          <w:i/>
          <w:iCs/>
          <w:color w:val="000000" w:themeColor="text1"/>
        </w:rPr>
        <w:t xml:space="preserve"> </w:t>
      </w:r>
      <w:proofErr w:type="spellStart"/>
      <w:r w:rsidRPr="00491DAE">
        <w:rPr>
          <w:rStyle w:val="spellingerror"/>
          <w:rFonts w:ascii="Times New Roman" w:hAnsi="Times New Roman" w:cs="Times New Roman"/>
          <w:i/>
          <w:iCs/>
          <w:color w:val="000000" w:themeColor="text1"/>
        </w:rPr>
        <w:t>vastatrix</w:t>
      </w:r>
      <w:proofErr w:type="spellEnd"/>
      <w:r w:rsidRPr="00491DAE">
        <w:rPr>
          <w:rStyle w:val="normaltextrun"/>
          <w:rFonts w:ascii="Times New Roman" w:eastAsiaTheme="majorEastAsia" w:hAnsi="Times New Roman" w:cs="Times New Roman"/>
          <w:color w:val="000000" w:themeColor="text1"/>
        </w:rPr>
        <w:t xml:space="preserve"> (coffee rust), </w:t>
      </w:r>
      <w:r w:rsidRPr="00491DAE">
        <w:rPr>
          <w:rStyle w:val="normaltextrun"/>
          <w:rFonts w:ascii="Times New Roman" w:eastAsiaTheme="majorEastAsia" w:hAnsi="Times New Roman" w:cs="Times New Roman"/>
          <w:i/>
          <w:iCs/>
          <w:color w:val="000000" w:themeColor="text1"/>
        </w:rPr>
        <w:t xml:space="preserve">Puccinia </w:t>
      </w:r>
      <w:proofErr w:type="spellStart"/>
      <w:r w:rsidRPr="00491DAE">
        <w:rPr>
          <w:rStyle w:val="spellingerror"/>
          <w:rFonts w:ascii="Times New Roman" w:hAnsi="Times New Roman" w:cs="Times New Roman"/>
          <w:i/>
          <w:iCs/>
          <w:color w:val="000000" w:themeColor="text1"/>
        </w:rPr>
        <w:t>striiformis</w:t>
      </w:r>
      <w:proofErr w:type="spellEnd"/>
      <w:r w:rsidRPr="00491DAE">
        <w:rPr>
          <w:rStyle w:val="spellingerror"/>
          <w:rFonts w:ascii="Times New Roman" w:hAnsi="Times New Roman" w:cs="Times New Roman"/>
          <w:i/>
          <w:iCs/>
          <w:color w:val="000000" w:themeColor="text1"/>
        </w:rPr>
        <w:t xml:space="preserve"> </w:t>
      </w:r>
      <w:r w:rsidRPr="00491DAE">
        <w:rPr>
          <w:rStyle w:val="spellingerror"/>
          <w:rFonts w:ascii="Times New Roman" w:hAnsi="Times New Roman" w:cs="Times New Roman"/>
          <w:color w:val="000000" w:themeColor="text1"/>
        </w:rPr>
        <w:t>(</w:t>
      </w:r>
      <w:r w:rsidRPr="00491DAE">
        <w:rPr>
          <w:rStyle w:val="normaltextrun"/>
          <w:rFonts w:ascii="Times New Roman" w:eastAsiaTheme="majorEastAsia" w:hAnsi="Times New Roman" w:cs="Times New Roman"/>
          <w:color w:val="000000" w:themeColor="text1"/>
        </w:rPr>
        <w:t>wheat stripe rust)</w:t>
      </w:r>
      <w:r w:rsidRPr="00491DAE">
        <w:rPr>
          <w:rStyle w:val="normaltextrun"/>
          <w:rFonts w:ascii="Times New Roman" w:eastAsiaTheme="majorEastAsia" w:hAnsi="Times New Roman" w:cs="Times New Roman"/>
          <w:i/>
          <w:iCs/>
          <w:color w:val="000000" w:themeColor="text1"/>
        </w:rPr>
        <w:t>,</w:t>
      </w:r>
      <w:r w:rsidRPr="00491DAE">
        <w:rPr>
          <w:rStyle w:val="normaltextrun"/>
          <w:rFonts w:ascii="Times New Roman" w:eastAsiaTheme="majorEastAsia" w:hAnsi="Times New Roman" w:cs="Times New Roman"/>
          <w:color w:val="000000" w:themeColor="text1"/>
        </w:rPr>
        <w:t xml:space="preserve"> and </w:t>
      </w:r>
      <w:r w:rsidRPr="00491DAE">
        <w:rPr>
          <w:rStyle w:val="normaltextrun"/>
          <w:rFonts w:ascii="Times New Roman" w:eastAsiaTheme="majorEastAsia" w:hAnsi="Times New Roman" w:cs="Times New Roman"/>
          <w:i/>
          <w:iCs/>
          <w:color w:val="000000" w:themeColor="text1"/>
        </w:rPr>
        <w:t>Phytophthora</w:t>
      </w:r>
      <w:r w:rsidRPr="00491DAE">
        <w:rPr>
          <w:rStyle w:val="normaltextrun"/>
          <w:rFonts w:ascii="Times New Roman" w:eastAsiaTheme="majorEastAsia" w:hAnsi="Times New Roman" w:cs="Times New Roman"/>
          <w:color w:val="000000" w:themeColor="text1"/>
        </w:rPr>
        <w:t xml:space="preserve"> </w:t>
      </w:r>
      <w:proofErr w:type="spellStart"/>
      <w:r w:rsidRPr="00491DAE">
        <w:rPr>
          <w:rStyle w:val="spellingerror"/>
          <w:rFonts w:ascii="Times New Roman" w:hAnsi="Times New Roman" w:cs="Times New Roman"/>
          <w:i/>
          <w:iCs/>
          <w:color w:val="000000" w:themeColor="text1"/>
        </w:rPr>
        <w:t>cinnamomi</w:t>
      </w:r>
      <w:proofErr w:type="spellEnd"/>
      <w:r w:rsidRPr="00491DAE">
        <w:rPr>
          <w:rStyle w:val="normaltextrun"/>
          <w:rFonts w:ascii="Times New Roman" w:eastAsiaTheme="majorEastAsia" w:hAnsi="Times New Roman" w:cs="Times New Roman"/>
          <w:color w:val="000000" w:themeColor="text1"/>
        </w:rPr>
        <w:t xml:space="preserve"> (Mediterranean oak decline) have highlighted the need for these studies </w:t>
      </w:r>
      <w:r w:rsidRPr="00491DAE">
        <w:rPr>
          <w:rStyle w:val="normaltextrun"/>
          <w:rFonts w:ascii="Times New Roman" w:eastAsiaTheme="majorEastAsia" w:hAnsi="Times New Roman" w:cs="Times New Roman"/>
          <w:color w:val="000000" w:themeColor="text1"/>
        </w:rPr>
        <w:fldChar w:fldCharType="begin"/>
      </w:r>
      <w:r w:rsidR="00D11197">
        <w:rPr>
          <w:rStyle w:val="normaltextrun"/>
          <w:rFonts w:ascii="Times New Roman" w:eastAsiaTheme="majorEastAsia" w:hAnsi="Times New Roman" w:cs="Times New Roman"/>
          <w:color w:val="000000" w:themeColor="text1"/>
        </w:rPr>
        <w:instrText xml:space="preserve"> ADDIN ZOTERO_ITEM CSL_CITATION {"citationID":"s0HgA3JL","properties":{"formattedCitation":"(Scherm,H. &amp; Yang, X. B., 1995; Brasier, 1996; Corredor-Moreno &amp; Saunders, 2020)","plainCitation":"(Scherm,H. &amp; Yang, X. B., 1995; Brasier, 1996; Corredor-Moreno &amp; Saunders, 2020)","noteIndex":0},"citationItems":[{"id":2001,"uris":["http://zotero.org/users/10053306/items/ZCW9LF4N"],"itemData":{"id":2001,"type":"article-journal","container-title":"Phytopathology, (970–976)","DOI":"10.1094/Phyto-85-970, 1943-7684 0031-949X","issue":"19951000069, English, Journal article","title":"Interannual variations in wheat rust development in China and the United States in relation to the El Niño/Southern Oscillation","author":[{"literal":"Scherm,H."},{"literal":"Yang, X. B."}],"issued":{"date-parts":[["1995"]]}}},{"id":1999,"uris":["http://zotero.org/users/10053306/items/8BLILN8A"],"itemData":{"id":1999,"type":"article-journal","abstract":"Annals of Forest Science, is a source of information about current developments and trends in forest research and forestry","container-title":"Annales des Sciences Forestières","DOI":"10.1051/forest:19960217","ISSN":"0003-4312, 1878-6545","issue":"2-3","journalAbbreviation":"Ann. For. Sci.","language":"en","license":"Inra, Elsevier","note":"publisher: EDP Sciences","page":"347-358","source":"www.afs-journal.org","title":"Phytophthora cinnamomi and oak decline in southern Europe. Environmental constraints including climate change","volume":"53","author":[{"family":"Brasier","given":"C. M."}],"issued":{"date-parts":[["1996"]]}}},{"id":1992,"uris":["http://zotero.org/users/10053306/items/U9NY7GTE"],"itemData":{"id":1992,"type":"article-journal","abstract":"In recent years, the number of emergent plant pathogens (EPPs) has grown substantially, threatening agroecosystem stability and native biodiversity. Contributing factors include, among others, shifts in biogeography, with EPP spread facilitated by the global unification of monocultures in modern agriculture, high volumes of trade in plants and plant products and an increase in sexual recombination within pathogen populations. The unpredictable nature of EPPs as they move into new territories is a situation that has led to sudden and widespread epidemics. Understanding the underlying causes of pathogen emergence is key to managing the impact of EPPs. Here, we review some factors specifically influencing the emergence of oomycete and fungal EPPs, including new introductions through anthropogenic movement, natural dispersal and weather events, as well as genetic factors linked to shifts in host range.","container-title":"New Phytologist","DOI":"10.1111/nph.16007","ISSN":"1469-8137","issue":"1","language":"en","license":"© 2019 The Authors. New Phytologist © 2019 New Phytologist Trust","note":"_eprint: https://onlinelibrary.wiley.com/doi/pdf/10.1111/nph.16007","page":"118-125","source":"Wiley Online Library","title":"Expecting the unexpected: factors influencing the emergence of fungal and oomycete plant pathogens","title-short":"Expecting the unexpected","volume":"225","author":[{"family":"Corredor-Moreno","given":"Pilar"},{"family":"Saunders","given":"Diane G. O."}],"issued":{"date-parts":[["2020"]]}}}],"schema":"https://github.com/citation-style-language/schema/raw/master/csl-citation.json"} </w:instrText>
      </w:r>
      <w:r w:rsidRPr="00491DAE">
        <w:rPr>
          <w:rStyle w:val="normaltextrun"/>
          <w:rFonts w:ascii="Times New Roman" w:eastAsiaTheme="majorEastAsia" w:hAnsi="Times New Roman" w:cs="Times New Roman"/>
          <w:color w:val="000000" w:themeColor="text1"/>
        </w:rPr>
        <w:fldChar w:fldCharType="separate"/>
      </w:r>
      <w:r w:rsidR="00D11197">
        <w:rPr>
          <w:rFonts w:ascii="Times New Roman" w:hAnsi="Times New Roman" w:cs="Times New Roman"/>
          <w:color w:val="000000"/>
        </w:rPr>
        <w:t xml:space="preserve">(Scherm,H. &amp; Yang, X. </w:t>
      </w:r>
      <w:r w:rsidR="00D11197">
        <w:rPr>
          <w:rFonts w:ascii="Times New Roman" w:hAnsi="Times New Roman" w:cs="Times New Roman"/>
          <w:color w:val="000000"/>
        </w:rPr>
        <w:lastRenderedPageBreak/>
        <w:t>B., 1995; Brasier, 1996; Corredor-Moreno &amp; Saunders, 2020)</w:t>
      </w:r>
      <w:r w:rsidRPr="00491DAE">
        <w:rPr>
          <w:rStyle w:val="normaltextrun"/>
          <w:rFonts w:ascii="Times New Roman" w:eastAsiaTheme="majorEastAsia" w:hAnsi="Times New Roman" w:cs="Times New Roman"/>
          <w:color w:val="000000" w:themeColor="text1"/>
        </w:rPr>
        <w:fldChar w:fldCharType="end"/>
      </w:r>
      <w:r w:rsidRPr="00491DAE">
        <w:rPr>
          <w:rStyle w:val="normaltextrun"/>
          <w:rFonts w:ascii="Times New Roman" w:eastAsiaTheme="majorEastAsia" w:hAnsi="Times New Roman" w:cs="Times New Roman"/>
          <w:color w:val="000000" w:themeColor="text1"/>
        </w:rPr>
        <w:t>. Our approach of capturing the climatic extremes using measures such as standard deviation, kurtosis, skewness of climatic variables observed for each farm across seasonal timescales allowed us to assess the extent to which pathogen genetic divergence correlates with climatic shifts. The findings from these models highlighted the importance of capturing these climatic extremes in the epidemiological modeling, rather than average climatic variables.</w:t>
      </w:r>
      <w:r w:rsidR="00B17DDD">
        <w:rPr>
          <w:rStyle w:val="normaltextrun"/>
          <w:rFonts w:ascii="Times New Roman" w:eastAsiaTheme="majorEastAsia" w:hAnsi="Times New Roman" w:cs="Times New Roman"/>
          <w:color w:val="000000" w:themeColor="text1"/>
        </w:rPr>
        <w:t xml:space="preserve"> For example, </w:t>
      </w:r>
      <w:r w:rsidR="00B17DDD">
        <w:rPr>
          <w:rStyle w:val="normaltextrun"/>
          <w:rFonts w:ascii="Times New Roman" w:hAnsi="Times New Roman" w:cs="Times New Roman"/>
          <w:color w:val="000000" w:themeColor="text1"/>
        </w:rPr>
        <w:t xml:space="preserve">parameters that we identified as significant (negative impact on disease severity and pathogen abundance) were more extreme values of temperature and humidity. </w:t>
      </w:r>
      <w:r w:rsidR="0003790A">
        <w:rPr>
          <w:rStyle w:val="normaltextrun"/>
          <w:rFonts w:ascii="Times New Roman" w:eastAsiaTheme="majorEastAsia" w:hAnsi="Times New Roman" w:cs="Times New Roman"/>
          <w:color w:val="000000" w:themeColor="text1"/>
        </w:rPr>
        <w:t xml:space="preserve">Our observation of </w:t>
      </w:r>
      <w:r w:rsidR="00A93802">
        <w:rPr>
          <w:rStyle w:val="normaltextrun"/>
          <w:rFonts w:ascii="Times New Roman" w:eastAsiaTheme="majorEastAsia" w:hAnsi="Times New Roman" w:cs="Times New Roman"/>
          <w:color w:val="000000" w:themeColor="text1"/>
        </w:rPr>
        <w:t xml:space="preserve">more variation </w:t>
      </w:r>
      <w:r w:rsidR="0003790A">
        <w:rPr>
          <w:rStyle w:val="normaltextrun"/>
          <w:rFonts w:ascii="Times New Roman" w:eastAsiaTheme="majorEastAsia" w:hAnsi="Times New Roman" w:cs="Times New Roman"/>
          <w:color w:val="000000" w:themeColor="text1"/>
        </w:rPr>
        <w:t>in wind direction being significantly associated with higher disease severity and higher pathogen abundanc</w:t>
      </w:r>
      <w:r w:rsidR="00FE4CB2">
        <w:rPr>
          <w:rStyle w:val="normaltextrun"/>
          <w:rFonts w:ascii="Times New Roman" w:eastAsiaTheme="majorEastAsia" w:hAnsi="Times New Roman" w:cs="Times New Roman"/>
          <w:color w:val="000000" w:themeColor="text1"/>
        </w:rPr>
        <w:t>e</w:t>
      </w:r>
      <w:r w:rsidR="0003790A">
        <w:rPr>
          <w:rStyle w:val="normaltextrun"/>
          <w:rFonts w:ascii="Times New Roman" w:eastAsiaTheme="majorEastAsia" w:hAnsi="Times New Roman" w:cs="Times New Roman"/>
          <w:color w:val="000000" w:themeColor="text1"/>
        </w:rPr>
        <w:t xml:space="preserve"> </w:t>
      </w:r>
      <w:r w:rsidR="00F55EAF">
        <w:rPr>
          <w:rStyle w:val="normaltextrun"/>
          <w:rFonts w:ascii="Times New Roman" w:eastAsiaTheme="majorEastAsia" w:hAnsi="Times New Roman" w:cs="Times New Roman"/>
          <w:color w:val="000000" w:themeColor="text1"/>
        </w:rPr>
        <w:t>align with previous observation of importance</w:t>
      </w:r>
      <w:r w:rsidR="0003790A">
        <w:rPr>
          <w:rStyle w:val="normaltextrun"/>
          <w:rFonts w:ascii="Times New Roman" w:eastAsiaTheme="majorEastAsia" w:hAnsi="Times New Roman" w:cs="Times New Roman"/>
          <w:color w:val="000000" w:themeColor="text1"/>
        </w:rPr>
        <w:t xml:space="preserve"> of dispersal in the epidemic growth</w:t>
      </w:r>
      <w:r w:rsidR="00A306F9">
        <w:rPr>
          <w:rStyle w:val="normaltextrun"/>
          <w:rFonts w:ascii="Times New Roman" w:eastAsiaTheme="majorEastAsia" w:hAnsi="Times New Roman" w:cs="Times New Roman"/>
          <w:color w:val="000000" w:themeColor="text1"/>
        </w:rPr>
        <w:t xml:space="preserve"> for bacterial spot disease</w:t>
      </w:r>
      <w:r w:rsidR="0003790A">
        <w:rPr>
          <w:rStyle w:val="normaltextrun"/>
          <w:rFonts w:ascii="Times New Roman" w:eastAsiaTheme="majorEastAsia" w:hAnsi="Times New Roman" w:cs="Times New Roman"/>
          <w:color w:val="000000" w:themeColor="text1"/>
        </w:rPr>
        <w:t>. The aerosolization and long-distance dispersal of &lt;=2m was shown for this pathogen under humid transplant house conditions</w:t>
      </w:r>
      <w:r w:rsidR="009025B9">
        <w:rPr>
          <w:rStyle w:val="normaltextrun"/>
          <w:rFonts w:ascii="Times New Roman" w:eastAsiaTheme="majorEastAsia" w:hAnsi="Times New Roman" w:cs="Times New Roman"/>
          <w:color w:val="000000" w:themeColor="text1"/>
        </w:rPr>
        <w:t xml:space="preserve"> </w:t>
      </w:r>
      <w:r w:rsidR="009025B9">
        <w:rPr>
          <w:rStyle w:val="normaltextrun"/>
          <w:rFonts w:ascii="Times New Roman" w:eastAsiaTheme="majorEastAsia" w:hAnsi="Times New Roman" w:cs="Times New Roman"/>
          <w:color w:val="000000" w:themeColor="text1"/>
        </w:rPr>
        <w:fldChar w:fldCharType="begin"/>
      </w:r>
      <w:r w:rsidR="00D11197">
        <w:rPr>
          <w:rStyle w:val="normaltextrun"/>
          <w:rFonts w:ascii="Times New Roman" w:eastAsiaTheme="majorEastAsia" w:hAnsi="Times New Roman" w:cs="Times New Roman"/>
          <w:color w:val="000000" w:themeColor="text1"/>
        </w:rPr>
        <w:instrText xml:space="preserve"> ADDIN ZOTERO_ITEM CSL_CITATION {"citationID":"W6SPa6gu","properties":{"formattedCitation":"(Abrahamian {\\i{}et al.}, 2021)","plainCitation":"(Abrahamian et al., 2021)","noteIndex":0},"citationItems":[{"id":4947,"uris":["http://zotero.org/users/10053306/items/63C8D5SB"],"itemData":{"id":4947,"type":"article-journal","abstract":"Tomato transplants are the primary means of establishing commercial tomato production fields in the eastern United States. Transplants are often suspected as the source of inoculum for major outbreaks in production fields of bacterial spot of tomato (BST) caused by Xanthomonas perforans (Xp). A combination of high plant densities with overhead irrigation, high humidity, and high temperatures are conducive to BST outbreaks during transplant production. In addition to chemical control, transplant growers use roguing to remove diseased transplants, as a primary way to manage BST during transplant production. The value of roguing is often questioned, because information about the rate of pathogen spread and the incubation period between infection and symptom development is limited. In this study, we evaluated the extent of X. perforans spread on tomato transplants relative to symptom development by using a rifampicin-resistant X. perforans strain and conducting experiments in an environmentally controlled greenhouse simulating grower practices and also at a commercial transplant facility in Florida. BST symptom development typically lagged behind X. perforans dispersal by at least 5 to 7 days depending on environmental conditions. Furthermore, X. perforans was capable of aerosolization, which resulted in long-distance dispersal of ≤2 m under highly favorable conditions. Growers should rogue diseased plants and surrounding nonsymptomatic plants by &gt;1 and ≤3 m, depending on outbreak severity, to limit disease spread. As a result, proper disease management should reduce introduction of nonsymptomatic transplants into the field and subsequently reduce pesticide applications.","container-title":"Plant Disease","DOI":"10.1094/PDIS-05-20-0945-RE","ISSN":"0191-2917","issue":"3","note":"publisher: Scientific Societies","page":"566-575","source":"apsjournals.apsnet.org (Atypon)","title":"Dynamics and Spread of Bacterial Spot Epidemics in Tomato Transplants Grown for Field Production","volume":"105","author":[{"family":"Abrahamian","given":"Peter"},{"family":"Sharma","given":"Anuj"},{"family":"Jones","given":"Jeffrey B."},{"family":"Vallad","given":"Gary E."}],"issued":{"date-parts":[["2021",3]]}}}],"schema":"https://github.com/citation-style-language/schema/raw/master/csl-citation.json"} </w:instrText>
      </w:r>
      <w:r w:rsidR="009025B9">
        <w:rPr>
          <w:rStyle w:val="normaltextrun"/>
          <w:rFonts w:ascii="Times New Roman" w:eastAsiaTheme="majorEastAsia" w:hAnsi="Times New Roman" w:cs="Times New Roman"/>
          <w:color w:val="000000" w:themeColor="text1"/>
        </w:rPr>
        <w:fldChar w:fldCharType="separate"/>
      </w:r>
      <w:r w:rsidR="00D11197" w:rsidRPr="00D11197">
        <w:rPr>
          <w:rFonts w:ascii="Times New Roman" w:hAnsi="Times New Roman" w:cs="Times New Roman"/>
          <w:color w:val="000000"/>
        </w:rPr>
        <w:t xml:space="preserve">(Abrahamian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2021)</w:t>
      </w:r>
      <w:r w:rsidR="009025B9">
        <w:rPr>
          <w:rStyle w:val="normaltextrun"/>
          <w:rFonts w:ascii="Times New Roman" w:eastAsiaTheme="majorEastAsia" w:hAnsi="Times New Roman" w:cs="Times New Roman"/>
          <w:color w:val="000000" w:themeColor="text1"/>
        </w:rPr>
        <w:fldChar w:fldCharType="end"/>
      </w:r>
      <w:r w:rsidR="009025B9">
        <w:rPr>
          <w:rStyle w:val="normaltextrun"/>
          <w:rFonts w:ascii="Times New Roman" w:eastAsiaTheme="majorEastAsia" w:hAnsi="Times New Roman" w:cs="Times New Roman"/>
          <w:color w:val="000000" w:themeColor="text1"/>
        </w:rPr>
        <w:t xml:space="preserve">. </w:t>
      </w:r>
      <w:r w:rsidR="002F34DC">
        <w:rPr>
          <w:rStyle w:val="normaltextrun"/>
          <w:rFonts w:ascii="Times New Roman" w:eastAsiaTheme="majorEastAsia" w:hAnsi="Times New Roman" w:cs="Times New Roman"/>
          <w:color w:val="000000" w:themeColor="text1"/>
        </w:rPr>
        <w:t xml:space="preserve">Later a single effector, </w:t>
      </w:r>
      <w:r w:rsidR="00FE4CB2">
        <w:rPr>
          <w:rStyle w:val="normaltextrun"/>
          <w:rFonts w:ascii="Times New Roman" w:eastAsiaTheme="majorEastAsia" w:hAnsi="Times New Roman" w:cs="Times New Roman"/>
          <w:color w:val="000000" w:themeColor="text1"/>
        </w:rPr>
        <w:t>X</w:t>
      </w:r>
      <w:r w:rsidR="002F34DC">
        <w:rPr>
          <w:rStyle w:val="normaltextrun"/>
          <w:rFonts w:ascii="Times New Roman" w:eastAsiaTheme="majorEastAsia" w:hAnsi="Times New Roman" w:cs="Times New Roman"/>
          <w:color w:val="000000" w:themeColor="text1"/>
        </w:rPr>
        <w:t xml:space="preserve">opJ2, was shown to provide increased fitness by increased dispersal in the field </w:t>
      </w:r>
      <w:r w:rsidR="00C626B2">
        <w:rPr>
          <w:rStyle w:val="normaltextrun"/>
          <w:rFonts w:ascii="Times New Roman" w:eastAsiaTheme="majorEastAsia" w:hAnsi="Times New Roman" w:cs="Times New Roman"/>
          <w:color w:val="000000" w:themeColor="text1"/>
        </w:rPr>
        <w:fldChar w:fldCharType="begin"/>
      </w:r>
      <w:r w:rsidR="00D11197">
        <w:rPr>
          <w:rStyle w:val="normaltextrun"/>
          <w:rFonts w:ascii="Times New Roman" w:eastAsiaTheme="majorEastAsia" w:hAnsi="Times New Roman" w:cs="Times New Roman"/>
          <w:color w:val="000000" w:themeColor="text1"/>
        </w:rPr>
        <w:instrText xml:space="preserve"> ADDIN ZOTERO_ITEM CSL_CITATION {"citationID":"FiTWrBLv","properties":{"formattedCitation":"(Sharma {\\i{}et al.}, 2021)","plainCitation":"(Sharma et al., 2021)","noteIndex":0},"citationItems":[{"id":4949,"uris":["http://zotero.org/users/10053306/items/MJSZZFKL"],"itemData":{"id":4949,"type":"article-journal","abstract":"Bacterial spot caused by Xanthomonas perforans (Xp) is an economically important disease in tomato. Previous studies have shown that the recently isolated Xp strains have acquired and retained the effector gene, xopJ2, which has been reported to increase fitness of the pathogen in the field. To elucidate the fitness benefit of xopJ2, we quantified the effect of xopJ2 on the dispersal and evolution of Xp populations on tomato. We compared movement of two wild-type Xp strains expressing xopJ2 to their respective xopJ2 mutants when co-inoculated in the field. We developed a binary logistic model to predict the presence of Xp over spatial and temporal dimensions with or without xopJ2. Based on the model, wild-type bacteria were dispersed approximately three times faster than the xopJ2 mutants. In a simulation experiment, the selective advantage due to increased dispersal velocity led to an increase in the frequency of xopJ2 gene in the Xp population and its apparent fixation within 10 to 12 cropping seasons of the tomato crop. Our results show that the presence of a single gene can affect the dispersal of a bacterial pathogen and significantly alter its population dynamics.","container-title":"Environmental Microbiology","DOI":"10.1111/1462-2920.15541","ISSN":"1462-2920","issue":"10","language":"en","license":"© 2021 The Authors. Environmental Microbiology published by Society for Applied Microbiology and John Wiley &amp; Sons Ltd.","note":"_eprint: https://onlinelibrary.wiley.com/doi/pdf/10.1111/1462-2920.15541","page":"5850-5865","source":"Wiley Online Library","title":"Need for speed: bacterial effector XopJ2 is associated with increased dispersal velocity of Xanthomonas perforans","title-short":"Need for speed","volume":"23","author":[{"family":"Sharma","given":"Anuj"},{"family":"Timilsina","given":"Sujan"},{"family":"Abrahamian","given":"Peter"},{"family":"Minsavage","given":"Gerald V."},{"family":"Colee","given":"James"},{"family":"Ojiambo","given":"Peter S."},{"family":"Goss","given":"Erica M."},{"family":"Vallad","given":"Gary E."},{"family":"Jones","given":"Jeffrey B."}],"issued":{"date-parts":[["2021"]]}}}],"schema":"https://github.com/citation-style-language/schema/raw/master/csl-citation.json"} </w:instrText>
      </w:r>
      <w:r w:rsidR="00C626B2">
        <w:rPr>
          <w:rStyle w:val="normaltextrun"/>
          <w:rFonts w:ascii="Times New Roman" w:eastAsiaTheme="majorEastAsia" w:hAnsi="Times New Roman" w:cs="Times New Roman"/>
          <w:color w:val="000000" w:themeColor="text1"/>
        </w:rPr>
        <w:fldChar w:fldCharType="separate"/>
      </w:r>
      <w:r w:rsidR="00D11197" w:rsidRPr="00D11197">
        <w:rPr>
          <w:rFonts w:ascii="Times New Roman" w:hAnsi="Times New Roman" w:cs="Times New Roman"/>
          <w:color w:val="000000"/>
        </w:rPr>
        <w:t xml:space="preserve">(Sharma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2021)</w:t>
      </w:r>
      <w:r w:rsidR="00C626B2">
        <w:rPr>
          <w:rStyle w:val="normaltextrun"/>
          <w:rFonts w:ascii="Times New Roman" w:eastAsiaTheme="majorEastAsia" w:hAnsi="Times New Roman" w:cs="Times New Roman"/>
          <w:color w:val="000000" w:themeColor="text1"/>
        </w:rPr>
        <w:fldChar w:fldCharType="end"/>
      </w:r>
      <w:r w:rsidR="00C626B2">
        <w:rPr>
          <w:rStyle w:val="normaltextrun"/>
          <w:rFonts w:ascii="Times New Roman" w:eastAsiaTheme="majorEastAsia" w:hAnsi="Times New Roman" w:cs="Times New Roman"/>
          <w:color w:val="000000" w:themeColor="text1"/>
        </w:rPr>
        <w:t>.</w:t>
      </w:r>
      <w:r w:rsidR="00FA2749">
        <w:rPr>
          <w:rStyle w:val="normaltextrun"/>
          <w:rFonts w:ascii="Times New Roman" w:hAnsi="Times New Roman" w:cs="Times New Roman"/>
          <w:color w:val="000000" w:themeColor="text1"/>
        </w:rPr>
        <w:t xml:space="preserve"> </w:t>
      </w:r>
    </w:p>
    <w:p w14:paraId="1B2291B8" w14:textId="15907369" w:rsidR="0087032E" w:rsidRPr="00EF61B4" w:rsidRDefault="00002E53">
      <w:pPr>
        <w:pStyle w:val="CommentText"/>
        <w:spacing w:line="360" w:lineRule="auto"/>
        <w:ind w:firstLine="720"/>
        <w:jc w:val="both"/>
        <w:rPr>
          <w:rFonts w:ascii="Times New Roman" w:eastAsia="Times New Roman" w:hAnsi="Times New Roman" w:cs="Times New Roman"/>
          <w:sz w:val="24"/>
          <w:szCs w:val="24"/>
        </w:rPr>
        <w:pPrChange w:id="772" w:author="Amanpreet Kaur" w:date="2025-01-23T10:44:00Z" w16du:dateUtc="2025-01-23T16:44:00Z">
          <w:pPr>
            <w:pStyle w:val="CommentText"/>
            <w:spacing w:line="480" w:lineRule="auto"/>
            <w:ind w:firstLine="720"/>
            <w:jc w:val="both"/>
          </w:pPr>
        </w:pPrChange>
      </w:pPr>
      <w:commentRangeStart w:id="773"/>
      <w:r w:rsidRPr="00491DAE">
        <w:rPr>
          <w:rFonts w:ascii="Times New Roman" w:hAnsi="Times New Roman" w:cs="Times New Roman"/>
          <w:sz w:val="24"/>
          <w:szCs w:val="24"/>
        </w:rPr>
        <w:t xml:space="preserve">Our findings of co-existence also challenge the traditional view that </w:t>
      </w:r>
      <w:r w:rsidR="00EA6EDE" w:rsidRPr="00491DAE">
        <w:rPr>
          <w:rFonts w:ascii="Times New Roman" w:hAnsi="Times New Roman" w:cs="Times New Roman"/>
          <w:sz w:val="24"/>
          <w:szCs w:val="24"/>
        </w:rPr>
        <w:t xml:space="preserve">a </w:t>
      </w:r>
      <w:r w:rsidRPr="00491DAE">
        <w:rPr>
          <w:rFonts w:ascii="Times New Roman" w:hAnsi="Times New Roman" w:cs="Times New Roman"/>
          <w:sz w:val="24"/>
          <w:szCs w:val="24"/>
        </w:rPr>
        <w:t xml:space="preserve">single lineage of </w:t>
      </w:r>
      <w:r w:rsidR="007233F6" w:rsidRPr="00491DAE">
        <w:rPr>
          <w:rFonts w:ascii="Times New Roman" w:hAnsi="Times New Roman" w:cs="Times New Roman"/>
          <w:sz w:val="24"/>
          <w:szCs w:val="24"/>
        </w:rPr>
        <w:t xml:space="preserve">an </w:t>
      </w:r>
      <w:r w:rsidRPr="00491DAE">
        <w:rPr>
          <w:rFonts w:ascii="Times New Roman" w:hAnsi="Times New Roman" w:cs="Times New Roman"/>
          <w:sz w:val="24"/>
          <w:szCs w:val="24"/>
        </w:rPr>
        <w:t xml:space="preserve">abundant pathogen dominates the host population in agricultural systems. </w:t>
      </w:r>
      <w:commentRangeEnd w:id="773"/>
      <w:r w:rsidR="00B90FB6">
        <w:rPr>
          <w:rStyle w:val="CommentReference"/>
        </w:rPr>
        <w:commentReference w:id="773"/>
      </w:r>
      <w:r w:rsidR="00884B38">
        <w:rPr>
          <w:rFonts w:ascii="Times New Roman" w:hAnsi="Times New Roman" w:cs="Times New Roman"/>
          <w:sz w:val="24"/>
          <w:szCs w:val="24"/>
        </w:rPr>
        <w:t>T</w:t>
      </w:r>
      <w:r w:rsidRPr="00C47DE4">
        <w:rPr>
          <w:rFonts w:ascii="Times New Roman" w:hAnsi="Times New Roman" w:cs="Times New Roman"/>
          <w:sz w:val="24"/>
          <w:szCs w:val="24"/>
        </w:rPr>
        <w:t>wo lineages, SC3 and SC4 co-existed,</w:t>
      </w:r>
      <w:r w:rsidR="0077457B">
        <w:rPr>
          <w:rFonts w:ascii="Times New Roman" w:hAnsi="Times New Roman" w:cs="Times New Roman"/>
          <w:sz w:val="24"/>
          <w:szCs w:val="24"/>
        </w:rPr>
        <w:t xml:space="preserve"> both at large </w:t>
      </w:r>
      <w:r w:rsidR="008E4E69">
        <w:rPr>
          <w:rFonts w:ascii="Times New Roman" w:hAnsi="Times New Roman" w:cs="Times New Roman"/>
          <w:sz w:val="24"/>
          <w:szCs w:val="24"/>
        </w:rPr>
        <w:t>densities</w:t>
      </w:r>
      <w:r w:rsidR="0077457B">
        <w:rPr>
          <w:rFonts w:ascii="Times New Roman" w:hAnsi="Times New Roman" w:cs="Times New Roman"/>
          <w:sz w:val="24"/>
          <w:szCs w:val="24"/>
        </w:rPr>
        <w:t xml:space="preserve">, </w:t>
      </w:r>
      <w:r w:rsidR="00D02E9A">
        <w:rPr>
          <w:rFonts w:ascii="Times New Roman" w:hAnsi="Times New Roman" w:cs="Times New Roman"/>
          <w:sz w:val="24"/>
          <w:szCs w:val="24"/>
        </w:rPr>
        <w:t>but</w:t>
      </w:r>
      <w:r w:rsidR="00D02E9A" w:rsidRPr="00C47DE4">
        <w:rPr>
          <w:rFonts w:ascii="Times New Roman" w:hAnsi="Times New Roman" w:cs="Times New Roman"/>
          <w:sz w:val="24"/>
          <w:szCs w:val="24"/>
        </w:rPr>
        <w:t xml:space="preserve"> </w:t>
      </w:r>
      <w:r w:rsidRPr="00C47DE4">
        <w:rPr>
          <w:rFonts w:ascii="Times New Roman" w:hAnsi="Times New Roman" w:cs="Times New Roman"/>
          <w:sz w:val="24"/>
          <w:szCs w:val="24"/>
        </w:rPr>
        <w:t xml:space="preserve">neither showed a strong dominance across different fields </w:t>
      </w:r>
      <w:r w:rsidR="00F27DE6">
        <w:rPr>
          <w:rFonts w:ascii="Times New Roman" w:hAnsi="Times New Roman" w:cs="Times New Roman"/>
          <w:sz w:val="24"/>
          <w:szCs w:val="24"/>
        </w:rPr>
        <w:t>in all three examined growing sea</w:t>
      </w:r>
      <w:r w:rsidR="00D02E9A">
        <w:rPr>
          <w:rFonts w:ascii="Times New Roman" w:hAnsi="Times New Roman" w:cs="Times New Roman"/>
          <w:sz w:val="24"/>
          <w:szCs w:val="24"/>
        </w:rPr>
        <w:t>s</w:t>
      </w:r>
      <w:r w:rsidR="00F27DE6">
        <w:rPr>
          <w:rFonts w:ascii="Times New Roman" w:hAnsi="Times New Roman" w:cs="Times New Roman"/>
          <w:sz w:val="24"/>
          <w:szCs w:val="24"/>
        </w:rPr>
        <w:t>ons</w:t>
      </w:r>
      <w:r w:rsidR="007058E3">
        <w:rPr>
          <w:rFonts w:ascii="Times New Roman" w:hAnsi="Times New Roman" w:cs="Times New Roman"/>
          <w:sz w:val="24"/>
          <w:szCs w:val="24"/>
        </w:rPr>
        <w:t xml:space="preserve"> </w:t>
      </w:r>
      <w:r w:rsidR="007058E3" w:rsidRPr="00374926">
        <w:rPr>
          <w:rFonts w:ascii="Times New Roman" w:hAnsi="Times New Roman" w:cs="Times New Roman"/>
          <w:sz w:val="24"/>
          <w:szCs w:val="24"/>
        </w:rPr>
        <w:t>(</w:t>
      </w:r>
      <w:r w:rsidR="00374926" w:rsidRPr="000818B2">
        <w:rPr>
          <w:rFonts w:ascii="Times New Roman" w:hAnsi="Times New Roman" w:cs="Times New Roman"/>
          <w:color w:val="000000" w:themeColor="text1"/>
          <w:sz w:val="24"/>
          <w:szCs w:val="24"/>
        </w:rPr>
        <w:t xml:space="preserve">Figures </w:t>
      </w:r>
      <w:ins w:id="774" w:author="Amanpreet Kaur" w:date="2025-01-23T21:04:00Z" w16du:dateUtc="2025-01-24T03:04:00Z">
        <w:r w:rsidR="00B41A3D">
          <w:rPr>
            <w:rFonts w:ascii="Times New Roman" w:hAnsi="Times New Roman" w:cs="Times New Roman"/>
            <w:sz w:val="24"/>
            <w:szCs w:val="24"/>
          </w:rPr>
          <w:t>3</w:t>
        </w:r>
      </w:ins>
      <w:del w:id="775" w:author="Amanpreet Kaur" w:date="2025-01-23T21:04:00Z" w16du:dateUtc="2025-01-24T03:04:00Z">
        <w:r w:rsidR="007058E3" w:rsidRPr="00374926" w:rsidDel="00B41A3D">
          <w:rPr>
            <w:rFonts w:ascii="Times New Roman" w:hAnsi="Times New Roman" w:cs="Times New Roman"/>
            <w:sz w:val="24"/>
            <w:szCs w:val="24"/>
          </w:rPr>
          <w:delText>2</w:delText>
        </w:r>
      </w:del>
      <w:r w:rsidR="007058E3" w:rsidRPr="00374926">
        <w:rPr>
          <w:rFonts w:ascii="Times New Roman" w:hAnsi="Times New Roman" w:cs="Times New Roman"/>
          <w:sz w:val="24"/>
          <w:szCs w:val="24"/>
        </w:rPr>
        <w:t>C</w:t>
      </w:r>
      <w:r w:rsidR="007058E3">
        <w:rPr>
          <w:rFonts w:ascii="Times New Roman" w:hAnsi="Times New Roman" w:cs="Times New Roman"/>
          <w:sz w:val="24"/>
          <w:szCs w:val="24"/>
        </w:rPr>
        <w:t>, S4)</w:t>
      </w:r>
      <w:r w:rsidRPr="00C47DE4">
        <w:rPr>
          <w:rFonts w:ascii="Times New Roman" w:hAnsi="Times New Roman" w:cs="Times New Roman"/>
          <w:sz w:val="24"/>
          <w:szCs w:val="24"/>
        </w:rPr>
        <w:t xml:space="preserve">. </w:t>
      </w:r>
      <w:r w:rsidR="00A72F2A">
        <w:rPr>
          <w:rFonts w:ascii="Times New Roman" w:hAnsi="Times New Roman" w:cs="Times New Roman"/>
          <w:sz w:val="24"/>
          <w:szCs w:val="24"/>
        </w:rPr>
        <w:t>First, this</w:t>
      </w:r>
      <w:r w:rsidR="00D02E9A">
        <w:rPr>
          <w:rFonts w:ascii="Times New Roman" w:hAnsi="Times New Roman" w:cs="Times New Roman"/>
          <w:sz w:val="24"/>
          <w:szCs w:val="24"/>
        </w:rPr>
        <w:t xml:space="preserve"> </w:t>
      </w:r>
      <w:r w:rsidRPr="00C47DE4">
        <w:rPr>
          <w:rFonts w:ascii="Times New Roman" w:hAnsi="Times New Roman" w:cs="Times New Roman"/>
          <w:sz w:val="24"/>
          <w:szCs w:val="24"/>
        </w:rPr>
        <w:t xml:space="preserve">observation is intriguing, </w:t>
      </w:r>
      <w:r w:rsidR="00A72F2A">
        <w:rPr>
          <w:rFonts w:ascii="Times New Roman" w:hAnsi="Times New Roman" w:cs="Times New Roman"/>
          <w:sz w:val="24"/>
          <w:szCs w:val="24"/>
        </w:rPr>
        <w:t>because</w:t>
      </w:r>
      <w:r w:rsidR="00A72F2A" w:rsidRPr="00C47DE4">
        <w:rPr>
          <w:rFonts w:ascii="Times New Roman" w:hAnsi="Times New Roman" w:cs="Times New Roman"/>
          <w:sz w:val="24"/>
          <w:szCs w:val="24"/>
        </w:rPr>
        <w:t xml:space="preserve"> </w:t>
      </w:r>
      <w:r w:rsidRPr="00C47DE4">
        <w:rPr>
          <w:rFonts w:ascii="Times New Roman" w:hAnsi="Times New Roman" w:cs="Times New Roman"/>
          <w:sz w:val="24"/>
          <w:szCs w:val="24"/>
        </w:rPr>
        <w:t xml:space="preserve">it certainly challenges the competitive exclusion principle, </w:t>
      </w:r>
      <w:r w:rsidR="00290E50" w:rsidRPr="00C47DE4">
        <w:rPr>
          <w:rFonts w:ascii="Times New Roman" w:hAnsi="Times New Roman" w:cs="Times New Roman"/>
          <w:sz w:val="24"/>
          <w:szCs w:val="24"/>
        </w:rPr>
        <w:t>which</w:t>
      </w:r>
      <w:r w:rsidRPr="00C47DE4">
        <w:rPr>
          <w:rFonts w:ascii="Times New Roman" w:hAnsi="Times New Roman" w:cs="Times New Roman"/>
          <w:sz w:val="24"/>
          <w:szCs w:val="24"/>
        </w:rPr>
        <w:t xml:space="preserve"> states that two species occupying the same ecological niche cannot coexist indefinitely</w:t>
      </w:r>
      <w:r w:rsidR="00EB2E9B" w:rsidRPr="00C47DE4">
        <w:rPr>
          <w:rFonts w:ascii="Times New Roman" w:hAnsi="Times New Roman" w:cs="Times New Roman"/>
          <w:sz w:val="24"/>
          <w:szCs w:val="24"/>
        </w:rPr>
        <w:t xml:space="preserve"> </w:t>
      </w:r>
      <w:r w:rsidR="00EB2E9B" w:rsidRPr="00C47DE4">
        <w:rPr>
          <w:rFonts w:ascii="Times New Roman" w:hAnsi="Times New Roman" w:cs="Times New Roman"/>
          <w:sz w:val="24"/>
          <w:szCs w:val="24"/>
        </w:rPr>
        <w:fldChar w:fldCharType="begin"/>
      </w:r>
      <w:r w:rsidR="00D11197">
        <w:rPr>
          <w:rFonts w:ascii="Times New Roman" w:hAnsi="Times New Roman" w:cs="Times New Roman"/>
          <w:sz w:val="24"/>
          <w:szCs w:val="24"/>
        </w:rPr>
        <w:instrText xml:space="preserve"> ADDIN ZOTERO_ITEM CSL_CITATION {"citationID":"cdOWIZ1v","properties":{"formattedCitation":"(Gause, 1934)","plainCitation":"(Gause, 1934)","noteIndex":0},"citationItems":[{"id":4791,"uris":["http://zotero.org/users/10053306/items/2JDYCM8E"],"itemData":{"id":4791,"type":"article-journal","container-title":"Science","DOI":"10.1126/science.79.2036.16.b","ISSN":"0036-8075, 1095-9203","issue":"2036","journalAbbreviation":"Science","language":"en","page":"16-17","source":"DOI.org (Crossref)","title":"Experimental Analysis of Vito Volterra's Mathematical Theory of the Struggle for Existence","volume":"79","author":[{"family":"Gause","given":"G. F."}],"issued":{"date-parts":[["1934",1,5]]}}}],"schema":"https://github.com/citation-style-language/schema/raw/master/csl-citation.json"} </w:instrText>
      </w:r>
      <w:r w:rsidR="00EB2E9B" w:rsidRPr="00C47DE4">
        <w:rPr>
          <w:rFonts w:ascii="Times New Roman" w:hAnsi="Times New Roman" w:cs="Times New Roman"/>
          <w:sz w:val="24"/>
          <w:szCs w:val="24"/>
        </w:rPr>
        <w:fldChar w:fldCharType="separate"/>
      </w:r>
      <w:r w:rsidR="00D11197">
        <w:rPr>
          <w:rFonts w:ascii="Times New Roman" w:hAnsi="Times New Roman" w:cs="Times New Roman"/>
          <w:sz w:val="24"/>
        </w:rPr>
        <w:t>(Gause, 1934)</w:t>
      </w:r>
      <w:r w:rsidR="00EB2E9B" w:rsidRPr="00C47DE4">
        <w:rPr>
          <w:rFonts w:ascii="Times New Roman" w:hAnsi="Times New Roman" w:cs="Times New Roman"/>
          <w:sz w:val="24"/>
          <w:szCs w:val="24"/>
        </w:rPr>
        <w:fldChar w:fldCharType="end"/>
      </w:r>
      <w:r w:rsidR="00EB2E9B" w:rsidRPr="00C47DE4">
        <w:rPr>
          <w:rFonts w:ascii="Times New Roman" w:hAnsi="Times New Roman" w:cs="Times New Roman"/>
          <w:sz w:val="24"/>
          <w:szCs w:val="24"/>
        </w:rPr>
        <w:t xml:space="preserve">. </w:t>
      </w:r>
      <w:r w:rsidR="00A72F2A">
        <w:rPr>
          <w:rFonts w:ascii="Times New Roman" w:hAnsi="Times New Roman" w:cs="Times New Roman"/>
          <w:sz w:val="24"/>
          <w:szCs w:val="24"/>
        </w:rPr>
        <w:t>Second, it reveals an apparent paradox because, based on our analyses, SC4 seems to be fitter than SC3</w:t>
      </w:r>
      <w:r w:rsidR="005B4A0C">
        <w:rPr>
          <w:rFonts w:ascii="Times New Roman" w:hAnsi="Times New Roman" w:cs="Times New Roman"/>
          <w:sz w:val="24"/>
          <w:szCs w:val="24"/>
        </w:rPr>
        <w:t xml:space="preserve">. </w:t>
      </w:r>
      <w:r w:rsidR="00A72F2A">
        <w:rPr>
          <w:rFonts w:ascii="Times New Roman" w:hAnsi="Times New Roman" w:cs="Times New Roman"/>
          <w:sz w:val="24"/>
          <w:szCs w:val="24"/>
        </w:rPr>
        <w:t xml:space="preserve"> SC6 </w:t>
      </w:r>
      <w:r w:rsidR="005B4A0C">
        <w:rPr>
          <w:rFonts w:ascii="Times New Roman" w:hAnsi="Times New Roman" w:cs="Times New Roman"/>
          <w:sz w:val="24"/>
          <w:szCs w:val="24"/>
        </w:rPr>
        <w:t xml:space="preserve">also </w:t>
      </w:r>
      <w:r w:rsidR="00A72F2A">
        <w:rPr>
          <w:rFonts w:ascii="Times New Roman" w:hAnsi="Times New Roman" w:cs="Times New Roman"/>
          <w:sz w:val="24"/>
          <w:szCs w:val="24"/>
        </w:rPr>
        <w:t>seems to be as fit as SC4 but is present at a lower level</w:t>
      </w:r>
      <w:r w:rsidR="00B73035">
        <w:rPr>
          <w:rFonts w:ascii="Times New Roman" w:hAnsi="Times New Roman" w:cs="Times New Roman"/>
          <w:sz w:val="24"/>
          <w:szCs w:val="24"/>
        </w:rPr>
        <w:t xml:space="preserve"> with distribution limited to only certain fields in Alabama</w:t>
      </w:r>
      <w:r w:rsidR="00A72F2A">
        <w:rPr>
          <w:rFonts w:ascii="Times New Roman" w:hAnsi="Times New Roman" w:cs="Times New Roman"/>
          <w:sz w:val="24"/>
          <w:szCs w:val="24"/>
        </w:rPr>
        <w:t xml:space="preserve"> than SC3 and SC4</w:t>
      </w:r>
      <w:r w:rsidR="005B4A0C">
        <w:rPr>
          <w:rFonts w:ascii="Times New Roman" w:hAnsi="Times New Roman" w:cs="Times New Roman"/>
          <w:sz w:val="24"/>
          <w:szCs w:val="24"/>
        </w:rPr>
        <w:t>, thus, its contribution in the lineage dynamics could not be systematically assessed</w:t>
      </w:r>
      <w:r w:rsidR="00A72F2A">
        <w:rPr>
          <w:rFonts w:ascii="Times New Roman" w:hAnsi="Times New Roman" w:cs="Times New Roman"/>
          <w:sz w:val="24"/>
          <w:szCs w:val="24"/>
        </w:rPr>
        <w:t xml:space="preserve">. </w:t>
      </w:r>
      <w:r w:rsidRPr="00580C7A">
        <w:rPr>
          <w:rFonts w:ascii="Times New Roman" w:hAnsi="Times New Roman" w:cs="Times New Roman"/>
          <w:sz w:val="24"/>
          <w:szCs w:val="24"/>
          <w:highlight w:val="cyan"/>
        </w:rPr>
        <w:t xml:space="preserve">Here, we sought explanations for this </w:t>
      </w:r>
      <w:r w:rsidR="00A72F2A" w:rsidRPr="00580C7A">
        <w:rPr>
          <w:rFonts w:ascii="Times New Roman" w:hAnsi="Times New Roman" w:cs="Times New Roman"/>
          <w:sz w:val="24"/>
          <w:szCs w:val="24"/>
          <w:highlight w:val="cyan"/>
        </w:rPr>
        <w:t xml:space="preserve">apparently unexpected </w:t>
      </w:r>
      <w:r w:rsidRPr="00580C7A">
        <w:rPr>
          <w:rFonts w:ascii="Times New Roman" w:hAnsi="Times New Roman" w:cs="Times New Roman"/>
          <w:sz w:val="24"/>
          <w:szCs w:val="24"/>
          <w:highlight w:val="cyan"/>
        </w:rPr>
        <w:t xml:space="preserve">co-existence </w:t>
      </w:r>
      <w:r w:rsidR="005B4A0C" w:rsidRPr="00580C7A">
        <w:rPr>
          <w:rFonts w:ascii="Times New Roman" w:hAnsi="Times New Roman" w:cs="Times New Roman"/>
          <w:sz w:val="24"/>
          <w:szCs w:val="24"/>
          <w:highlight w:val="cyan"/>
        </w:rPr>
        <w:t xml:space="preserve">of SC3 and SC4 </w:t>
      </w:r>
      <w:r w:rsidRPr="00580C7A">
        <w:rPr>
          <w:rFonts w:ascii="Times New Roman" w:hAnsi="Times New Roman" w:cs="Times New Roman"/>
          <w:sz w:val="24"/>
          <w:szCs w:val="24"/>
          <w:highlight w:val="cyan"/>
        </w:rPr>
        <w:t xml:space="preserve">and </w:t>
      </w:r>
      <w:r w:rsidR="00E145C6" w:rsidRPr="00580C7A">
        <w:rPr>
          <w:rFonts w:ascii="Times New Roman" w:hAnsi="Times New Roman" w:cs="Times New Roman"/>
          <w:sz w:val="24"/>
          <w:szCs w:val="24"/>
          <w:highlight w:val="cyan"/>
        </w:rPr>
        <w:t xml:space="preserve">their </w:t>
      </w:r>
      <w:r w:rsidRPr="00580C7A">
        <w:rPr>
          <w:rFonts w:ascii="Times New Roman" w:hAnsi="Times New Roman" w:cs="Times New Roman"/>
          <w:sz w:val="24"/>
          <w:szCs w:val="24"/>
          <w:highlight w:val="cyan"/>
        </w:rPr>
        <w:t xml:space="preserve">ecological dynamics. </w:t>
      </w:r>
      <w:r w:rsidRPr="00580C7A">
        <w:rPr>
          <w:rStyle w:val="normaltextrun"/>
          <w:rFonts w:ascii="Times New Roman" w:hAnsi="Times New Roman" w:cs="Times New Roman"/>
          <w:color w:val="000000" w:themeColor="text1"/>
          <w:sz w:val="24"/>
          <w:szCs w:val="24"/>
          <w:highlight w:val="cyan"/>
        </w:rPr>
        <w:t xml:space="preserve">Prior studies on </w:t>
      </w:r>
      <w:r w:rsidRPr="00580C7A">
        <w:rPr>
          <w:rStyle w:val="normaltextrun"/>
          <w:rFonts w:ascii="Times New Roman" w:hAnsi="Times New Roman" w:cs="Times New Roman"/>
          <w:i/>
          <w:iCs/>
          <w:color w:val="000000" w:themeColor="text1"/>
          <w:sz w:val="24"/>
          <w:szCs w:val="24"/>
          <w:highlight w:val="cyan"/>
        </w:rPr>
        <w:t>E. coli</w:t>
      </w:r>
      <w:r w:rsidRPr="00580C7A">
        <w:rPr>
          <w:rStyle w:val="normaltextrun"/>
          <w:rFonts w:ascii="Times New Roman" w:hAnsi="Times New Roman" w:cs="Times New Roman"/>
          <w:color w:val="000000" w:themeColor="text1"/>
          <w:sz w:val="24"/>
          <w:szCs w:val="24"/>
          <w:highlight w:val="cyan"/>
        </w:rPr>
        <w:t xml:space="preserve"> have demonstrated the prevalence and persistence of season-specific strains due to fluctuating temperatures throughout the year </w:t>
      </w:r>
      <w:r w:rsidR="00EB2E9B" w:rsidRPr="00580C7A">
        <w:rPr>
          <w:rStyle w:val="normaltextrun"/>
          <w:rFonts w:ascii="Times New Roman" w:hAnsi="Times New Roman" w:cs="Times New Roman"/>
          <w:color w:val="000000" w:themeColor="text1"/>
          <w:sz w:val="24"/>
          <w:szCs w:val="24"/>
          <w:highlight w:val="cyan"/>
        </w:rPr>
        <w:fldChar w:fldCharType="begin"/>
      </w:r>
      <w:r w:rsidR="00D11197">
        <w:rPr>
          <w:rStyle w:val="normaltextrun"/>
          <w:rFonts w:ascii="Times New Roman" w:hAnsi="Times New Roman" w:cs="Times New Roman"/>
          <w:color w:val="000000" w:themeColor="text1"/>
          <w:sz w:val="24"/>
          <w:szCs w:val="24"/>
          <w:highlight w:val="cyan"/>
        </w:rPr>
        <w:instrText xml:space="preserve"> ADDIN ZOTERO_ITEM CSL_CITATION {"citationID":"SDh6kvgF","properties":{"formattedCitation":"(Byappanahalli {\\i{}et al.}, 2006; Jang {\\i{}et al.}, 2011, 2014)","plainCitation":"(Byappanahalli et al., 2006; Jang et al., 2011, 2014)","noteIndex":0},"citationItems":[{"id":2013,"uris":["http://zotero.org/users/10053306/items/CIUNI3PD"],"itemData":{"id":2013,"type":"article-journal","abstract":"The common occurrence of Escherichia coli in temperate soils has previously been reported, however, there are few studies to date to characterize its source, distribution, persistent capability and genetic diversity. In this study, undisturbed, forest soils within six randomly selected 0.5 m2 exclosure plots (covered by netting of 2.3 mm2 mesh size) were monitored from March to October 2003 for E. coli in order to describe its numerical and population characteristics. Culturable E. coli occurred in 88% of the samples collected, with overall mean counts of 16 MPN g−1, ranging from &lt; 1 to 1657 (n = 66). Escherichia coli counts did not correlate with substrate moisture content, air, or soil temperatures, suggesting that seasonality were not a strong factor in population density control. Mean E. coli counts in soil samples (n = 60) were significantly higher inside than immediately outside the exclosures; E. coli distribution within the exclosures was patchy. Repetitive extragenic palindromic polymerase chain reaction (Rep-PCR) demonstrated genetic heterogeneity of E. coli within and among exclosure sites, and the soil strains were genetically distinct from animal (E. coli) strains tested (i.e. gulls, terns, deer and most geese). These results suggest that E. coli can occur and persist for extended periods in undisturbed temperate forest soils independent of recent allochthonous input and season, and that the soil E. coli populations formed a cohesive phylogenetic group in comparison to the set of fecal strains with which they were compared. Thus, in assessing E. coli sources within a stream, it is important to differentiate background soil loadings from inputs derived from animal and human fecal contamination.","container-title":"Environmental Microbiology","DOI":"10.1111/j.1462-2920.2005.00916.x","ISSN":"1462-2920","issue":"3","language":"en","note":"_eprint: https://onlinelibrary.wiley.com/doi/pdf/10.1111/j.1462-2920.2005.00916.x","page":"504-513","source":"Wiley Online Library","title":"Population structure, persistence, and seasonality of autochthonous Escherichia coli in temperate, coastal forest soil from a Great Lakes watershed","volume":"8","author":[{"family":"Byappanahalli","given":"Muruleedhara N."},{"family":"Whitman","given":"Richard L."},{"family":"Shively","given":"Dawn A."},{"family":"Sadowsky","given":"Michael J."},{"family":"Ishii","given":"Satoshi"}],"issued":{"date-parts":[["2006"]]}}},{"id":2015,"uris":["http://zotero.org/users/10053306/items/YB8IYX47"],"itemData":{"id":2015,"type":"article-journal","abstract":"Seasonal and spatial variation in the genotypic richness of 3480 Escherichia coli isolates obtained from the Yeongsan River basin in South Korea was investigated by using the horizontal fluorophore-enhanced rep-PCR (HFERP) DNA fingerprinting technique. The relationship between 60 E. coli isolates from each of 58 freshwater samples was determined by using multidimensional scaling (MDS) analysis and self-organized maps (SOMs). The MDS analysis, done based on HFERP DNA fingerprints, showed that E. coli isolates obtained in October through December clustered tightly, while those obtained in other sampling periods were more genetically diverse. However, site-specific E. coli genotypes were not observed. SOMs analysis, done using the 10 most frequently isolated E. coli genotypes, showed the occurrence of season-specific E. coli genotypes and the main SOMs clusters were most influenced by temperature, strain diversity and biochemical oxygen demand. Diversity among E. coli genotypes tended to decrease as water temperature decreased, and the numbers of E. coli genotypes observed in urban area were greater, more diverse and less dependent on water temperature than those obtained from agricultural areas. Taken together, our findings indicate that that an ecological approach needs to be considered in order to obtain a better understanding of E. coli community dynamics in the environment and that SOMs analysis is useful to visualize the multidimensional dependent variables that are influencing the types and dynamics of specific E. coli genotypes in the environment.","container-title":"Environmental Microbiology","DOI":"10.1111/j.1462-2920.2011.02541.x","ISSN":"1462-2920","issue":"12","language":"en","license":"© 2011 Society for Applied Microbiology and Blackwell Publishing Ltd","note":"_eprint: https://onlinelibrary.wiley.com/doi/pdf/10.1111/j.1462-2920.2011.02541.x","page":"3103-3113","source":"Wiley Online Library","title":"Prevalence of season-specific Escherichia coli strains in the Yeongsan River Basin of South Korea","volume":"13","author":[{"family":"Jang","given":"Jeonghwan"},{"family":"Unno","given":"Tatsuya"},{"family":"Lee","given":"Seung Won"},{"family":"Cho","given":"Kyung Hwa"},{"family":"Sadowsky","given":"Michael J."},{"family":"Ko","given":"GwangPyo"},{"family":"Kim","given":"Joon Ha"},{"family":"Hur","given":"Hor-Gil"}],"issued":{"date-parts":[["2011"]]}}},{"id":2011,"uris":["http://zotero.org/users/10053306/items/Z7QAEIQG"],"itemData":{"id":2011,"type":"article-journal","abstract":"With 3,480 E. coli strains isolated from the Yeongsan River basin, South Korea, correlations between phylogenetic groups and horizontal fluorophore enhanced rep-PCR (HFERP) genotypes were examined, and environmental factors affecting E. coli phylogenetic groups in the river water were determined. Interestingly, multidimentional scaling (MDS) analyses based on HFERP DNA fingerprint data indicated that E. coli in phylogenetic groups A and B1 were uniquely clustered. Results of self-organized maps (SOMs) analyses also indicated that E. coli phylogenetic groups were seasonally affected by water temperature, with greater occurrences of phylogenetic groups A and B1 in low and high temperature seasons, respectively. The presence of E. coli in phylogenetic groups A and B1 were inversely related. Furthermore, redundancy analysis (RDA) revealed that phylogenetic group B1 correlated positively with temperature, strain diversity, and biochemical oxygen demand (BOD) but negatively with phylogenetic group A. Results of this study indicated that while E. coli strains could be clustered based on their genotypes and environment conditions, their phylogenetic groups did not change in relation to the same conditions. The distributional differences of phylogenetic groups among E. coli populations in different environments may be caused by different genomic adaptability and plasticity of E. coli strains belonging to each phylogenetic group. Although several previous studies have reported different E. coli ecological structures depending on their origins, this study is a first description of the specific environmental factors affecting E. coli phylogenetic groups in river water.","container-title":"PLOS ONE","DOI":"10.1371/journal.pone.0100585","ISSN":"1932-6203","issue":"7","journalAbbreviation":"PLOS ONE","language":"en","note":"publisher: Public Library of Science","page":"e100585","source":"PLoS Journals","title":"Seasonal and Genotypic Changes in Escherichia coli Phylogenetic Groups in the Yeongsan River Basin of South Korea","volume":"9","author":[{"family":"Jang","given":"Jeonghwan"},{"family":"Di","given":"Doris Y. W."},{"family":"Lee","given":"Anna"},{"family":"Unno","given":"Tatsuya"},{"family":"Sadowsky","given":"Michael J."},{"family":"Hur","given":"Hor-Gil"}],"issued":{"date-parts":[["2014",7,7]]}}}],"schema":"https://github.com/citation-style-language/schema/raw/master/csl-citation.json"} </w:instrText>
      </w:r>
      <w:r w:rsidR="00EB2E9B" w:rsidRPr="00580C7A">
        <w:rPr>
          <w:rStyle w:val="normaltextrun"/>
          <w:rFonts w:ascii="Times New Roman" w:hAnsi="Times New Roman" w:cs="Times New Roman"/>
          <w:color w:val="000000" w:themeColor="text1"/>
          <w:sz w:val="24"/>
          <w:szCs w:val="24"/>
          <w:highlight w:val="cyan"/>
        </w:rPr>
        <w:fldChar w:fldCharType="separate"/>
      </w:r>
      <w:r w:rsidR="00D11197" w:rsidRPr="00D11197">
        <w:rPr>
          <w:rFonts w:ascii="Times New Roman" w:hAnsi="Times New Roman" w:cs="Times New Roman"/>
          <w:color w:val="000000"/>
          <w:sz w:val="24"/>
        </w:rPr>
        <w:t xml:space="preserve">(Byappanahalli </w:t>
      </w:r>
      <w:r w:rsidR="00D11197" w:rsidRPr="00D11197">
        <w:rPr>
          <w:rFonts w:ascii="Times New Roman" w:hAnsi="Times New Roman" w:cs="Times New Roman"/>
          <w:i/>
          <w:iCs/>
          <w:color w:val="000000"/>
          <w:sz w:val="24"/>
        </w:rPr>
        <w:t>et al.</w:t>
      </w:r>
      <w:r w:rsidR="00D11197" w:rsidRPr="00D11197">
        <w:rPr>
          <w:rFonts w:ascii="Times New Roman" w:hAnsi="Times New Roman" w:cs="Times New Roman"/>
          <w:color w:val="000000"/>
          <w:sz w:val="24"/>
        </w:rPr>
        <w:t xml:space="preserve">, 2006; Jang </w:t>
      </w:r>
      <w:r w:rsidR="00D11197" w:rsidRPr="00D11197">
        <w:rPr>
          <w:rFonts w:ascii="Times New Roman" w:hAnsi="Times New Roman" w:cs="Times New Roman"/>
          <w:i/>
          <w:iCs/>
          <w:color w:val="000000"/>
          <w:sz w:val="24"/>
        </w:rPr>
        <w:t>et al.</w:t>
      </w:r>
      <w:r w:rsidR="00D11197" w:rsidRPr="00D11197">
        <w:rPr>
          <w:rFonts w:ascii="Times New Roman" w:hAnsi="Times New Roman" w:cs="Times New Roman"/>
          <w:color w:val="000000"/>
          <w:sz w:val="24"/>
        </w:rPr>
        <w:t>, 2011, 2014)</w:t>
      </w:r>
      <w:r w:rsidR="00EB2E9B" w:rsidRPr="00580C7A">
        <w:rPr>
          <w:rStyle w:val="normaltextrun"/>
          <w:rFonts w:ascii="Times New Roman" w:hAnsi="Times New Roman" w:cs="Times New Roman"/>
          <w:color w:val="000000" w:themeColor="text1"/>
          <w:sz w:val="24"/>
          <w:szCs w:val="24"/>
          <w:highlight w:val="cyan"/>
        </w:rPr>
        <w:fldChar w:fldCharType="end"/>
      </w:r>
      <w:r w:rsidR="00EB2E9B" w:rsidRPr="00580C7A">
        <w:rPr>
          <w:rStyle w:val="normaltextrun"/>
          <w:rFonts w:ascii="Times New Roman" w:hAnsi="Times New Roman" w:cs="Times New Roman"/>
          <w:color w:val="000000" w:themeColor="text1"/>
          <w:sz w:val="24"/>
          <w:szCs w:val="24"/>
          <w:highlight w:val="cyan"/>
        </w:rPr>
        <w:t xml:space="preserve">. </w:t>
      </w:r>
      <w:r w:rsidRPr="00580C7A">
        <w:rPr>
          <w:rStyle w:val="normaltextrun"/>
          <w:rFonts w:ascii="Times New Roman" w:hAnsi="Times New Roman" w:cs="Times New Roman"/>
          <w:color w:val="000000" w:themeColor="text1"/>
          <w:sz w:val="24"/>
          <w:szCs w:val="24"/>
          <w:highlight w:val="cyan"/>
        </w:rPr>
        <w:t xml:space="preserve">However, we </w:t>
      </w:r>
      <w:r w:rsidR="00290E50" w:rsidRPr="00580C7A">
        <w:rPr>
          <w:rStyle w:val="normaltextrun"/>
          <w:rFonts w:ascii="Times New Roman" w:hAnsi="Times New Roman" w:cs="Times New Roman"/>
          <w:color w:val="000000" w:themeColor="text1"/>
          <w:sz w:val="24"/>
          <w:szCs w:val="24"/>
          <w:highlight w:val="cyan"/>
        </w:rPr>
        <w:t>have</w:t>
      </w:r>
      <w:r w:rsidRPr="00580C7A">
        <w:rPr>
          <w:rStyle w:val="normaltextrun"/>
          <w:rFonts w:ascii="Times New Roman" w:hAnsi="Times New Roman" w:cs="Times New Roman"/>
          <w:color w:val="000000" w:themeColor="text1"/>
          <w:sz w:val="24"/>
          <w:szCs w:val="24"/>
          <w:highlight w:val="cyan"/>
        </w:rPr>
        <w:t xml:space="preserve"> </w:t>
      </w:r>
      <w:r w:rsidR="00290E50" w:rsidRPr="00580C7A">
        <w:rPr>
          <w:rStyle w:val="normaltextrun"/>
          <w:rFonts w:ascii="Times New Roman" w:hAnsi="Times New Roman" w:cs="Times New Roman"/>
          <w:color w:val="000000" w:themeColor="text1"/>
          <w:sz w:val="24"/>
          <w:szCs w:val="24"/>
          <w:highlight w:val="cyan"/>
        </w:rPr>
        <w:t>yet to</w:t>
      </w:r>
      <w:r w:rsidRPr="00580C7A">
        <w:rPr>
          <w:rStyle w:val="normaltextrun"/>
          <w:rFonts w:ascii="Times New Roman" w:hAnsi="Times New Roman" w:cs="Times New Roman"/>
          <w:color w:val="000000" w:themeColor="text1"/>
          <w:sz w:val="24"/>
          <w:szCs w:val="24"/>
          <w:highlight w:val="cyan"/>
        </w:rPr>
        <w:t xml:space="preserve"> observe </w:t>
      </w:r>
      <w:r w:rsidRPr="00580C7A">
        <w:rPr>
          <w:rFonts w:ascii="Times New Roman" w:eastAsia="Times New Roman" w:hAnsi="Times New Roman" w:cs="Times New Roman"/>
          <w:color w:val="000000" w:themeColor="text1"/>
          <w:sz w:val="24"/>
          <w:szCs w:val="24"/>
          <w:highlight w:val="cyan"/>
        </w:rPr>
        <w:t xml:space="preserve">any </w:t>
      </w:r>
      <w:r w:rsidRPr="00580C7A">
        <w:rPr>
          <w:rFonts w:ascii="Times New Roman" w:eastAsia="Times New Roman" w:hAnsi="Times New Roman" w:cs="Times New Roman"/>
          <w:sz w:val="24"/>
          <w:szCs w:val="24"/>
          <w:highlight w:val="cyan"/>
        </w:rPr>
        <w:t xml:space="preserve">clear patterns of early or </w:t>
      </w:r>
      <w:r w:rsidR="00290E50" w:rsidRPr="00580C7A">
        <w:rPr>
          <w:rFonts w:ascii="Times New Roman" w:eastAsia="Times New Roman" w:hAnsi="Times New Roman" w:cs="Times New Roman"/>
          <w:sz w:val="24"/>
          <w:szCs w:val="24"/>
          <w:highlight w:val="cyan"/>
        </w:rPr>
        <w:t>late-</w:t>
      </w:r>
      <w:r w:rsidRPr="00580C7A">
        <w:rPr>
          <w:rFonts w:ascii="Times New Roman" w:eastAsia="Times New Roman" w:hAnsi="Times New Roman" w:cs="Times New Roman"/>
          <w:sz w:val="24"/>
          <w:szCs w:val="24"/>
          <w:highlight w:val="cyan"/>
        </w:rPr>
        <w:t xml:space="preserve">season specialization of individual SCs, indicating that time partitioning is unlikely to explain their co-existence. </w:t>
      </w:r>
      <w:r w:rsidRPr="00580C7A">
        <w:rPr>
          <w:rFonts w:ascii="Times New Roman" w:hAnsi="Times New Roman" w:cs="Times New Roman"/>
          <w:sz w:val="24"/>
          <w:szCs w:val="24"/>
          <w:highlight w:val="cyan"/>
        </w:rPr>
        <w:t>Since we did not sample outside the host, current data cannot explain whether these lineages have high fitness outside the host or neighboring plant species (non-host)</w:t>
      </w:r>
      <w:r w:rsidR="00797F34" w:rsidRPr="00580C7A">
        <w:rPr>
          <w:rFonts w:ascii="Times New Roman" w:hAnsi="Times New Roman" w:cs="Times New Roman"/>
          <w:sz w:val="24"/>
          <w:szCs w:val="24"/>
          <w:highlight w:val="cyan"/>
        </w:rPr>
        <w:t>. In addition, lack of data on host genotypes or field landscapes do no</w:t>
      </w:r>
      <w:r w:rsidR="009018BA" w:rsidRPr="00580C7A">
        <w:rPr>
          <w:rFonts w:ascii="Times New Roman" w:hAnsi="Times New Roman" w:cs="Times New Roman"/>
          <w:sz w:val="24"/>
          <w:szCs w:val="24"/>
          <w:highlight w:val="cyan"/>
        </w:rPr>
        <w:t>t</w:t>
      </w:r>
      <w:r w:rsidR="00797F34" w:rsidRPr="00580C7A">
        <w:rPr>
          <w:rFonts w:ascii="Times New Roman" w:hAnsi="Times New Roman" w:cs="Times New Roman"/>
          <w:sz w:val="24"/>
          <w:szCs w:val="24"/>
          <w:highlight w:val="cyan"/>
        </w:rPr>
        <w:t xml:space="preserve"> allow to evaluate </w:t>
      </w:r>
      <w:r w:rsidRPr="00580C7A">
        <w:rPr>
          <w:rFonts w:ascii="Times New Roman" w:hAnsi="Times New Roman" w:cs="Times New Roman"/>
          <w:sz w:val="24"/>
          <w:szCs w:val="24"/>
          <w:highlight w:val="cyan"/>
        </w:rPr>
        <w:t xml:space="preserve">whether host heterogeneity </w:t>
      </w:r>
      <w:r w:rsidR="004775BB" w:rsidRPr="00580C7A">
        <w:rPr>
          <w:rFonts w:ascii="Times New Roman" w:hAnsi="Times New Roman" w:cs="Times New Roman"/>
          <w:sz w:val="24"/>
          <w:szCs w:val="24"/>
          <w:highlight w:val="cyan"/>
        </w:rPr>
        <w:t xml:space="preserve"> and landscape heterogeneity </w:t>
      </w:r>
      <w:r w:rsidRPr="00580C7A">
        <w:rPr>
          <w:rFonts w:ascii="Times New Roman" w:hAnsi="Times New Roman" w:cs="Times New Roman"/>
          <w:sz w:val="24"/>
          <w:szCs w:val="24"/>
          <w:highlight w:val="cyan"/>
        </w:rPr>
        <w:t xml:space="preserve">in </w:t>
      </w:r>
      <w:r w:rsidRPr="00580C7A">
        <w:rPr>
          <w:rFonts w:ascii="Times New Roman" w:hAnsi="Times New Roman" w:cs="Times New Roman"/>
          <w:sz w:val="24"/>
          <w:szCs w:val="24"/>
          <w:highlight w:val="cyan"/>
        </w:rPr>
        <w:lastRenderedPageBreak/>
        <w:t>the field supports their co-existence</w:t>
      </w:r>
      <w:r w:rsidR="004775BB" w:rsidRPr="00580C7A">
        <w:rPr>
          <w:rFonts w:ascii="Times New Roman" w:hAnsi="Times New Roman" w:cs="Times New Roman"/>
          <w:sz w:val="24"/>
          <w:szCs w:val="24"/>
          <w:highlight w:val="cyan"/>
        </w:rPr>
        <w:t xml:space="preserve"> </w:t>
      </w:r>
      <w:r w:rsidR="006258F3" w:rsidRPr="00580C7A">
        <w:rPr>
          <w:rFonts w:ascii="Times New Roman" w:hAnsi="Times New Roman" w:cs="Times New Roman"/>
          <w:sz w:val="24"/>
          <w:szCs w:val="24"/>
          <w:highlight w:val="cyan"/>
        </w:rPr>
        <w:fldChar w:fldCharType="begin"/>
      </w:r>
      <w:r w:rsidR="00D11197">
        <w:rPr>
          <w:rFonts w:ascii="Times New Roman" w:hAnsi="Times New Roman" w:cs="Times New Roman"/>
          <w:sz w:val="24"/>
          <w:szCs w:val="24"/>
          <w:highlight w:val="cyan"/>
        </w:rPr>
        <w:instrText xml:space="preserve"> ADDIN ZOTERO_ITEM CSL_CITATION {"citationID":"NLIGCLJU","properties":{"formattedCitation":"(Papaix {\\i{}et al.}, 2024)","plainCitation":"(Papaix et al., 2024)","noteIndex":0},"citationItems":[{"id":4821,"uris":["http://zotero.org/users/10053306/items/BPDBWKUM"],"itemData":{"id":4821,"type":"article-journal","abstract":"Which pathogen genotypes will develop on which crop cultivar? This is a crucial question in plant epidemiology for understanding the link between the host population structure and its susceptibility to disease. In the present work, we develop a theore","source":"www.authorea.com","title":"The role of spatial heterogeneity in shaping pathogen populations in agricultural landscapes","URL":"https://www.authorea.com/users/735225/articles/711720-the-role-of-spatial-heterogeneity-in-shaping-pathogen-populations-in-agricultural-landscapes","author":[{"family":"Papaix","given":"Julien"},{"family":"Carpentier","given":"Florence"},{"family":"Monod","given":"Hervé"},{"family":"Lannou","given":"Christian"}],"accessed":{"date-parts":[["2024",9,25]]},"issued":{"date-parts":[["2024",1,31]]}}}],"schema":"https://github.com/citation-style-language/schema/raw/master/csl-citation.json"} </w:instrText>
      </w:r>
      <w:r w:rsidR="006258F3" w:rsidRPr="00580C7A">
        <w:rPr>
          <w:rFonts w:ascii="Times New Roman" w:hAnsi="Times New Roman" w:cs="Times New Roman"/>
          <w:sz w:val="24"/>
          <w:szCs w:val="24"/>
          <w:highlight w:val="cyan"/>
        </w:rPr>
        <w:fldChar w:fldCharType="separate"/>
      </w:r>
      <w:r w:rsidR="00D11197" w:rsidRPr="00D11197">
        <w:rPr>
          <w:rFonts w:ascii="Times New Roman" w:hAnsi="Times New Roman" w:cs="Times New Roman"/>
          <w:sz w:val="24"/>
        </w:rPr>
        <w:t xml:space="preserve">(Papaix </w:t>
      </w:r>
      <w:r w:rsidR="00D11197" w:rsidRPr="00D11197">
        <w:rPr>
          <w:rFonts w:ascii="Times New Roman" w:hAnsi="Times New Roman" w:cs="Times New Roman"/>
          <w:i/>
          <w:iCs/>
          <w:sz w:val="24"/>
        </w:rPr>
        <w:t>et al.</w:t>
      </w:r>
      <w:r w:rsidR="00D11197" w:rsidRPr="00D11197">
        <w:rPr>
          <w:rFonts w:ascii="Times New Roman" w:hAnsi="Times New Roman" w:cs="Times New Roman"/>
          <w:sz w:val="24"/>
        </w:rPr>
        <w:t>, 2024)</w:t>
      </w:r>
      <w:r w:rsidR="006258F3" w:rsidRPr="00580C7A">
        <w:rPr>
          <w:rFonts w:ascii="Times New Roman" w:hAnsi="Times New Roman" w:cs="Times New Roman"/>
          <w:sz w:val="24"/>
          <w:szCs w:val="24"/>
          <w:highlight w:val="cyan"/>
        </w:rPr>
        <w:fldChar w:fldCharType="end"/>
      </w:r>
      <w:r w:rsidRPr="00580C7A">
        <w:rPr>
          <w:rFonts w:ascii="Times New Roman" w:hAnsi="Times New Roman" w:cs="Times New Roman"/>
          <w:sz w:val="24"/>
          <w:szCs w:val="24"/>
          <w:highlight w:val="cyan"/>
        </w:rPr>
        <w:t xml:space="preserve">. </w:t>
      </w:r>
      <w:r w:rsidRPr="00580C7A">
        <w:rPr>
          <w:rFonts w:ascii="Times New Roman" w:eastAsia="Times New Roman" w:hAnsi="Times New Roman" w:cs="Times New Roman"/>
          <w:sz w:val="24"/>
          <w:szCs w:val="24"/>
          <w:highlight w:val="cyan"/>
        </w:rPr>
        <w:t xml:space="preserve">Another limitation of our approach which used pooled </w:t>
      </w:r>
      <w:r w:rsidR="003A3E0F" w:rsidRPr="00580C7A">
        <w:rPr>
          <w:rFonts w:ascii="Times New Roman" w:eastAsia="Times New Roman" w:hAnsi="Times New Roman" w:cs="Times New Roman"/>
          <w:sz w:val="24"/>
          <w:szCs w:val="24"/>
          <w:highlight w:val="cyan"/>
        </w:rPr>
        <w:t xml:space="preserve">leaf </w:t>
      </w:r>
      <w:r w:rsidRPr="00580C7A">
        <w:rPr>
          <w:rFonts w:ascii="Times New Roman" w:eastAsia="Times New Roman" w:hAnsi="Times New Roman" w:cs="Times New Roman"/>
          <w:sz w:val="24"/>
          <w:szCs w:val="24"/>
          <w:highlight w:val="cyan"/>
        </w:rPr>
        <w:t>samples representative of a field for metagenome sequencing, was that we couldn't exclude spatial partitioning</w:t>
      </w:r>
      <w:r w:rsidR="00CE5F1B" w:rsidRPr="00580C7A">
        <w:rPr>
          <w:rFonts w:ascii="Times New Roman" w:eastAsia="Times New Roman" w:hAnsi="Times New Roman" w:cs="Times New Roman"/>
          <w:sz w:val="24"/>
          <w:szCs w:val="24"/>
          <w:highlight w:val="cyan"/>
        </w:rPr>
        <w:t xml:space="preserve"> </w:t>
      </w:r>
      <w:r w:rsidRPr="00580C7A">
        <w:rPr>
          <w:rFonts w:ascii="Times New Roman" w:eastAsia="Times New Roman" w:hAnsi="Times New Roman" w:cs="Times New Roman"/>
          <w:sz w:val="24"/>
          <w:szCs w:val="24"/>
          <w:highlight w:val="cyan"/>
        </w:rPr>
        <w:t>or microhabitat difference</w:t>
      </w:r>
      <w:r w:rsidRPr="00580C7A">
        <w:rPr>
          <w:rFonts w:ascii="Times New Roman" w:hAnsi="Times New Roman" w:cs="Times New Roman"/>
          <w:sz w:val="24"/>
          <w:szCs w:val="24"/>
          <w:highlight w:val="cyan"/>
        </w:rPr>
        <w:t xml:space="preserve"> (for example, leaves of different ages, or patchy distributions within individual fields)</w:t>
      </w:r>
      <w:r w:rsidR="0077457B" w:rsidRPr="00580C7A">
        <w:rPr>
          <w:rFonts w:ascii="Times New Roman" w:hAnsi="Times New Roman" w:cs="Times New Roman"/>
          <w:sz w:val="24"/>
          <w:szCs w:val="24"/>
          <w:highlight w:val="cyan"/>
        </w:rPr>
        <w:t xml:space="preserve"> </w:t>
      </w:r>
      <w:r w:rsidRPr="00580C7A">
        <w:rPr>
          <w:rFonts w:ascii="Times New Roman" w:hAnsi="Times New Roman" w:cs="Times New Roman"/>
          <w:sz w:val="24"/>
          <w:szCs w:val="24"/>
          <w:highlight w:val="cyan"/>
        </w:rPr>
        <w:t xml:space="preserve">that can support co-existence of two or more pathogen lineages. </w:t>
      </w:r>
      <w:r w:rsidRPr="00580C7A">
        <w:rPr>
          <w:rFonts w:ascii="Times New Roman" w:eastAsia="Times New Roman" w:hAnsi="Times New Roman" w:cs="Times New Roman"/>
          <w:sz w:val="24"/>
          <w:szCs w:val="24"/>
          <w:highlight w:val="cyan"/>
        </w:rPr>
        <w:t xml:space="preserve">Resource specialization cannot be ruled out either because the dominant lineages coexisting in the fields, SC3 and SC4, differ in type III effector content and may differ in within-host multiplication rate and transmission rate, or they may prefer different niches, such as leaf surface vs apoplast. Our finding that sudden seasonal events or climatic fluctuations had a significant impact on defining individual lineages' fitness contributions may potentially explain their coexistence. </w:t>
      </w:r>
      <w:r w:rsidR="004B3518" w:rsidRPr="00580C7A">
        <w:rPr>
          <w:rFonts w:ascii="Times New Roman" w:eastAsia="Times New Roman" w:hAnsi="Times New Roman" w:cs="Times New Roman"/>
          <w:sz w:val="24"/>
          <w:szCs w:val="24"/>
          <w:highlight w:val="cyan"/>
        </w:rPr>
        <w:t>Two independent approaches assessing compositional dynamics</w:t>
      </w:r>
      <w:r w:rsidR="007058E3" w:rsidRPr="00580C7A">
        <w:rPr>
          <w:rFonts w:ascii="Times New Roman" w:eastAsia="Times New Roman" w:hAnsi="Times New Roman" w:cs="Times New Roman"/>
          <w:sz w:val="24"/>
          <w:szCs w:val="24"/>
          <w:highlight w:val="cyan"/>
        </w:rPr>
        <w:t xml:space="preserve"> (S4</w:t>
      </w:r>
      <w:r w:rsidR="00013B2F" w:rsidRPr="00580C7A">
        <w:rPr>
          <w:rFonts w:ascii="Times New Roman" w:eastAsia="Times New Roman" w:hAnsi="Times New Roman" w:cs="Times New Roman"/>
          <w:sz w:val="24"/>
          <w:szCs w:val="24"/>
          <w:highlight w:val="cyan"/>
        </w:rPr>
        <w:t xml:space="preserve"> Table</w:t>
      </w:r>
      <w:r w:rsidR="007058E3" w:rsidRPr="00580C7A">
        <w:rPr>
          <w:rFonts w:ascii="Times New Roman" w:eastAsia="Times New Roman" w:hAnsi="Times New Roman" w:cs="Times New Roman"/>
          <w:sz w:val="24"/>
          <w:szCs w:val="24"/>
          <w:highlight w:val="cyan"/>
        </w:rPr>
        <w:t>)</w:t>
      </w:r>
      <w:r w:rsidR="004B3518" w:rsidRPr="00580C7A">
        <w:rPr>
          <w:rFonts w:ascii="Times New Roman" w:eastAsia="Times New Roman" w:hAnsi="Times New Roman" w:cs="Times New Roman"/>
          <w:sz w:val="24"/>
          <w:szCs w:val="24"/>
          <w:highlight w:val="cyan"/>
        </w:rPr>
        <w:t xml:space="preserve"> and fitness dynamics highlighted the influence of environmental parameters on individual lineages</w:t>
      </w:r>
      <w:r w:rsidR="007058E3" w:rsidRPr="00580C7A">
        <w:rPr>
          <w:rFonts w:ascii="Times New Roman" w:eastAsia="Times New Roman" w:hAnsi="Times New Roman" w:cs="Times New Roman"/>
          <w:sz w:val="24"/>
          <w:szCs w:val="24"/>
          <w:highlight w:val="cyan"/>
        </w:rPr>
        <w:t xml:space="preserve"> (</w:t>
      </w:r>
      <w:r w:rsidR="00374926" w:rsidRPr="00580C7A">
        <w:rPr>
          <w:rFonts w:ascii="Times New Roman" w:hAnsi="Times New Roman" w:cs="Times New Roman"/>
          <w:color w:val="000000" w:themeColor="text1"/>
          <w:sz w:val="24"/>
          <w:szCs w:val="24"/>
          <w:highlight w:val="cyan"/>
        </w:rPr>
        <w:t xml:space="preserve">Figures </w:t>
      </w:r>
      <w:ins w:id="776" w:author="Amanpreet Kaur" w:date="2025-01-23T21:04:00Z" w16du:dateUtc="2025-01-24T03:04:00Z">
        <w:r w:rsidR="00B41A3D">
          <w:rPr>
            <w:rFonts w:ascii="Times New Roman" w:eastAsia="Times New Roman" w:hAnsi="Times New Roman" w:cs="Times New Roman"/>
            <w:sz w:val="24"/>
            <w:szCs w:val="24"/>
            <w:highlight w:val="cyan"/>
          </w:rPr>
          <w:t>4</w:t>
        </w:r>
      </w:ins>
      <w:del w:id="777" w:author="Amanpreet Kaur" w:date="2025-01-23T21:04:00Z" w16du:dateUtc="2025-01-24T03:04:00Z">
        <w:r w:rsidR="007058E3" w:rsidRPr="00580C7A" w:rsidDel="00B41A3D">
          <w:rPr>
            <w:rFonts w:ascii="Times New Roman" w:eastAsia="Times New Roman" w:hAnsi="Times New Roman" w:cs="Times New Roman"/>
            <w:sz w:val="24"/>
            <w:szCs w:val="24"/>
            <w:highlight w:val="cyan"/>
          </w:rPr>
          <w:delText>3</w:delText>
        </w:r>
      </w:del>
      <w:r w:rsidR="007058E3" w:rsidRPr="00580C7A">
        <w:rPr>
          <w:rFonts w:ascii="Times New Roman" w:eastAsia="Times New Roman" w:hAnsi="Times New Roman" w:cs="Times New Roman"/>
          <w:sz w:val="24"/>
          <w:szCs w:val="24"/>
          <w:highlight w:val="cyan"/>
        </w:rPr>
        <w:t>, S8</w:t>
      </w:r>
      <w:r w:rsidR="00013B2F" w:rsidRPr="00580C7A">
        <w:rPr>
          <w:rFonts w:ascii="Times New Roman" w:eastAsia="Times New Roman" w:hAnsi="Times New Roman" w:cs="Times New Roman"/>
          <w:sz w:val="24"/>
          <w:szCs w:val="24"/>
          <w:highlight w:val="cyan"/>
        </w:rPr>
        <w:t xml:space="preserve"> and</w:t>
      </w:r>
      <w:r w:rsidR="007058E3" w:rsidRPr="00580C7A">
        <w:rPr>
          <w:rFonts w:ascii="Times New Roman" w:eastAsia="Times New Roman" w:hAnsi="Times New Roman" w:cs="Times New Roman"/>
          <w:sz w:val="24"/>
          <w:szCs w:val="24"/>
          <w:highlight w:val="cyan"/>
        </w:rPr>
        <w:t xml:space="preserve"> S9)</w:t>
      </w:r>
      <w:r w:rsidR="004B3518" w:rsidRPr="00580C7A">
        <w:rPr>
          <w:rFonts w:ascii="Times New Roman" w:eastAsia="Times New Roman" w:hAnsi="Times New Roman" w:cs="Times New Roman"/>
          <w:sz w:val="24"/>
          <w:szCs w:val="24"/>
          <w:highlight w:val="cyan"/>
        </w:rPr>
        <w:t>, specifically SC3 and SC4</w:t>
      </w:r>
      <w:r w:rsidR="0057342C" w:rsidRPr="00580C7A">
        <w:rPr>
          <w:rFonts w:ascii="Times New Roman" w:eastAsia="Times New Roman" w:hAnsi="Times New Roman" w:cs="Times New Roman"/>
          <w:sz w:val="24"/>
          <w:szCs w:val="24"/>
          <w:highlight w:val="cyan"/>
        </w:rPr>
        <w:t>, specifically climatic fluctuations as indicated by skewness, kurtosis and standard deviation of different parameters, being significant in dictating abundance of SC3 or SC4</w:t>
      </w:r>
      <w:r w:rsidR="004B3518" w:rsidRPr="00580C7A">
        <w:rPr>
          <w:rFonts w:ascii="Times New Roman" w:eastAsia="Times New Roman" w:hAnsi="Times New Roman" w:cs="Times New Roman"/>
          <w:sz w:val="24"/>
          <w:szCs w:val="24"/>
          <w:highlight w:val="cyan"/>
        </w:rPr>
        <w:t xml:space="preserve">. </w:t>
      </w:r>
      <w:r w:rsidR="00F24A76" w:rsidRPr="00580C7A">
        <w:rPr>
          <w:rFonts w:ascii="Times New Roman" w:eastAsia="Times New Roman" w:hAnsi="Times New Roman" w:cs="Times New Roman"/>
          <w:sz w:val="24"/>
          <w:szCs w:val="24"/>
          <w:highlight w:val="cyan"/>
        </w:rPr>
        <w:t xml:space="preserve">We observed that field-level fitness contribution by SC4 seemed to be impacted by other biotic (SC3) and abiotic factors, whereas that by SC3 did not. </w:t>
      </w:r>
      <w:r w:rsidR="00421907" w:rsidRPr="00580C7A">
        <w:rPr>
          <w:rFonts w:ascii="Times New Roman" w:hAnsi="Times New Roman" w:cs="Times New Roman"/>
          <w:sz w:val="24"/>
          <w:szCs w:val="24"/>
          <w:highlight w:val="cyan"/>
        </w:rPr>
        <w:t>The varying performance of SC4 depending on different environmental conditions (from very fit to</w:t>
      </w:r>
      <w:r w:rsidR="00AF438D" w:rsidRPr="00580C7A">
        <w:rPr>
          <w:rFonts w:ascii="Times New Roman" w:hAnsi="Times New Roman" w:cs="Times New Roman"/>
          <w:sz w:val="24"/>
          <w:szCs w:val="24"/>
          <w:highlight w:val="cyan"/>
        </w:rPr>
        <w:t xml:space="preserve"> intermediately</w:t>
      </w:r>
      <w:r w:rsidR="00421907" w:rsidRPr="00580C7A">
        <w:rPr>
          <w:rFonts w:ascii="Times New Roman" w:hAnsi="Times New Roman" w:cs="Times New Roman"/>
          <w:sz w:val="24"/>
          <w:szCs w:val="24"/>
          <w:highlight w:val="cyan"/>
        </w:rPr>
        <w:t xml:space="preserve"> fit</w:t>
      </w:r>
      <w:r w:rsidR="00AF438D" w:rsidRPr="00580C7A">
        <w:rPr>
          <w:rFonts w:ascii="Times New Roman" w:hAnsi="Times New Roman" w:cs="Times New Roman"/>
          <w:sz w:val="24"/>
          <w:szCs w:val="24"/>
          <w:highlight w:val="cyan"/>
        </w:rPr>
        <w:t>: fitness = 0</w:t>
      </w:r>
      <w:r w:rsidR="00421907" w:rsidRPr="00580C7A">
        <w:rPr>
          <w:rFonts w:ascii="Times New Roman" w:hAnsi="Times New Roman" w:cs="Times New Roman"/>
          <w:sz w:val="24"/>
          <w:szCs w:val="24"/>
          <w:highlight w:val="cyan"/>
        </w:rPr>
        <w:t xml:space="preserve">) may contribute to the similarity of its overall frequency with the SC3 frequency (more generalist with respect to the values of tested factors and the presence of other SC). </w:t>
      </w:r>
      <w:r w:rsidR="00176E12" w:rsidRPr="00580C7A">
        <w:rPr>
          <w:rFonts w:ascii="Times New Roman" w:hAnsi="Times New Roman" w:cs="Times New Roman"/>
          <w:sz w:val="24"/>
          <w:szCs w:val="24"/>
          <w:highlight w:val="cyan"/>
        </w:rPr>
        <w:t xml:space="preserve">Thus, maintaining co-existence of lineages that show overall environmental resilience as well as environmentally dependent fitness might be a strategy that pathogen adopts to cope up with the sudden climatic shifts. </w:t>
      </w:r>
      <w:r w:rsidR="00F137E0" w:rsidRPr="00580C7A">
        <w:rPr>
          <w:rFonts w:ascii="Times New Roman" w:hAnsi="Times New Roman" w:cs="Times New Roman"/>
          <w:sz w:val="24"/>
          <w:szCs w:val="24"/>
          <w:highlight w:val="cyan"/>
        </w:rPr>
        <w:t>All the arguments made above that may contribute to explain the co-existence of SC3 and SC4 at relatively high and similar levels, and the estimation of their relative fitness, can be summarized by making a parallel with the effective reproduction number</w:t>
      </w:r>
      <w:r w:rsidR="00F24A76" w:rsidRPr="00580C7A">
        <w:rPr>
          <w:rFonts w:ascii="Times New Roman" w:hAnsi="Times New Roman" w:cs="Times New Roman"/>
          <w:sz w:val="24"/>
          <w:szCs w:val="24"/>
          <w:highlight w:val="cyan"/>
        </w:rPr>
        <w:t>,</w:t>
      </w:r>
      <w:r w:rsidR="00F137E0" w:rsidRPr="00580C7A">
        <w:rPr>
          <w:rFonts w:ascii="Times New Roman" w:hAnsi="Times New Roman" w:cs="Times New Roman"/>
          <w:sz w:val="24"/>
          <w:szCs w:val="24"/>
          <w:highlight w:val="cyan"/>
        </w:rPr>
        <w:t xml:space="preserve"> Rt</w:t>
      </w:r>
      <w:r w:rsidR="00F24A76" w:rsidRPr="00580C7A">
        <w:rPr>
          <w:rFonts w:ascii="Times New Roman" w:hAnsi="Times New Roman" w:cs="Times New Roman"/>
          <w:sz w:val="24"/>
          <w:szCs w:val="24"/>
          <w:highlight w:val="cyan"/>
        </w:rPr>
        <w:t>,</w:t>
      </w:r>
      <w:r w:rsidR="00F137E0" w:rsidRPr="00580C7A">
        <w:rPr>
          <w:rFonts w:ascii="Times New Roman" w:hAnsi="Times New Roman" w:cs="Times New Roman"/>
          <w:sz w:val="24"/>
          <w:szCs w:val="24"/>
          <w:highlight w:val="cyan"/>
        </w:rPr>
        <w:t xml:space="preserve"> classically considered in human and animal epidemiology. Rt is the average number of new infections caused by a single infected individual at time t in the partially susceptible population. Rt varies in time because of the variation of the number of susceptible individuals but may also vary because of temporal heterogeneity in the eco-evo-determinants of the transmission (e.g., because of lockdown measures during the covid-19 pandemic;</w:t>
      </w:r>
      <w:r w:rsidR="006258F3" w:rsidRPr="00580C7A">
        <w:rPr>
          <w:rFonts w:ascii="Times New Roman" w:hAnsi="Times New Roman" w:cs="Times New Roman"/>
          <w:sz w:val="24"/>
          <w:szCs w:val="24"/>
          <w:highlight w:val="cyan"/>
        </w:rPr>
        <w:t xml:space="preserve"> </w:t>
      </w:r>
      <w:r w:rsidR="006258F3" w:rsidRPr="00580C7A">
        <w:rPr>
          <w:rFonts w:ascii="Times New Roman" w:hAnsi="Times New Roman" w:cs="Times New Roman"/>
          <w:sz w:val="24"/>
          <w:szCs w:val="24"/>
          <w:highlight w:val="cyan"/>
        </w:rPr>
        <w:fldChar w:fldCharType="begin"/>
      </w:r>
      <w:r w:rsidR="00D11197">
        <w:rPr>
          <w:rFonts w:ascii="Times New Roman" w:hAnsi="Times New Roman" w:cs="Times New Roman"/>
          <w:sz w:val="24"/>
          <w:szCs w:val="24"/>
          <w:highlight w:val="cyan"/>
        </w:rPr>
        <w:instrText xml:space="preserve"> ADDIN ZOTERO_ITEM CSL_CITATION {"citationID":"aazTC0DI","properties":{"formattedCitation":"(Roques {\\i{}et al.}, 2020)","plainCitation":"(Roques et al., 2020)","noteIndex":0},"citationItems":[{"id":4823,"uris":["http://zotero.org/users/10053306/items/2ZBFXAE7"],"itemData":{"id":4823,"type":"article-journal","abstract":"&lt;p&gt;The COVID-19 epidemic was reported in the Hubei province in China in December 2019 and then spread around the world reaching the pandemic stage at the beginning of March 2020. Since then, several countries went into lockdown. Using a mechanistic-statistical formalism, we estimate the effect of the lockdown in France on the contact rate and the effective reproduction number &lt;italic&gt;R&lt;/italic&gt;&lt;sub&gt;&lt;italic&gt;e&lt;/italic&gt;&lt;/sub&gt; of the COVID-19. We obtain a reduction by a factor 7 (&lt;italic&gt;R&lt;/italic&gt;&lt;sub&gt;&lt;italic&gt;e&lt;/italic&gt;&lt;/sub&gt; = 0.47, 95%-CI: 0.45–0.50), compared to the estimates carried out in France at the early stage of the epidemic. We also estimate the fraction of the population that would be infected by the beginning of May, at the official date at which the lockdown should be relaxed. We find a fraction of 3.7% (95%-CI: 3.0–4.8%) of the total French population, without taking into account the number of recovered individuals before April 1st, which is not known. This proportion is seemingly too low to reach herd immunity. Thus, even if the lockdown strongly mitigated the first epidemic wave, keeping a low value of &lt;italic&gt;R&lt;/italic&gt;&lt;sub&gt;&lt;italic&gt;e&lt;/italic&gt;&lt;/sub&gt; is crucial to avoid an uncontrolled second wave (initiated with much more infectious cases than the first wave) and to hence avoid the saturation of hospital facilities.&lt;/p&gt;","container-title":"Frontiers in Medicine","DOI":"10.3389/fmed.2020.00274","ISSN":"2296-858X","journalAbbreviation":"Front. Med.","language":"English","note":"publisher: Frontiers","source":"Frontiers","title":"Impact of Lockdown on the Epidemic Dynamics of COVID-19 in France","URL":"https://www.frontiersin.org/journals/medicine/articles/10.3389/fmed.2020.00274/full","volume":"7","author":[{"family":"Roques","given":"Lionel"},{"family":"Klein","given":"Etienne K."},{"family":"Papaïx","given":"Julien"},{"family":"Sar","given":"Antoine"},{"family":"Soubeyrand","given":"Samuel"}],"accessed":{"date-parts":[["2024",9,25]]},"issued":{"date-parts":[["2020",6,5]]}}}],"schema":"https://github.com/citation-style-language/schema/raw/master/csl-citation.json"} </w:instrText>
      </w:r>
      <w:r w:rsidR="006258F3" w:rsidRPr="00580C7A">
        <w:rPr>
          <w:rFonts w:ascii="Times New Roman" w:hAnsi="Times New Roman" w:cs="Times New Roman"/>
          <w:sz w:val="24"/>
          <w:szCs w:val="24"/>
          <w:highlight w:val="cyan"/>
        </w:rPr>
        <w:fldChar w:fldCharType="separate"/>
      </w:r>
      <w:r w:rsidR="00D11197" w:rsidRPr="00D11197">
        <w:rPr>
          <w:rFonts w:ascii="Times New Roman" w:hAnsi="Times New Roman" w:cs="Times New Roman"/>
          <w:sz w:val="24"/>
        </w:rPr>
        <w:t xml:space="preserve">(Roques </w:t>
      </w:r>
      <w:r w:rsidR="00D11197" w:rsidRPr="00D11197">
        <w:rPr>
          <w:rFonts w:ascii="Times New Roman" w:hAnsi="Times New Roman" w:cs="Times New Roman"/>
          <w:i/>
          <w:iCs/>
          <w:sz w:val="24"/>
        </w:rPr>
        <w:t>et al.</w:t>
      </w:r>
      <w:r w:rsidR="00D11197" w:rsidRPr="00D11197">
        <w:rPr>
          <w:rFonts w:ascii="Times New Roman" w:hAnsi="Times New Roman" w:cs="Times New Roman"/>
          <w:sz w:val="24"/>
        </w:rPr>
        <w:t>, 2020)</w:t>
      </w:r>
      <w:r w:rsidR="006258F3" w:rsidRPr="00580C7A">
        <w:rPr>
          <w:rFonts w:ascii="Times New Roman" w:hAnsi="Times New Roman" w:cs="Times New Roman"/>
          <w:sz w:val="24"/>
          <w:szCs w:val="24"/>
          <w:highlight w:val="cyan"/>
        </w:rPr>
        <w:fldChar w:fldCharType="end"/>
      </w:r>
      <w:r w:rsidR="00F137E0" w:rsidRPr="00580C7A">
        <w:rPr>
          <w:rFonts w:ascii="Times New Roman" w:hAnsi="Times New Roman" w:cs="Times New Roman"/>
          <w:sz w:val="24"/>
          <w:szCs w:val="24"/>
          <w:highlight w:val="cyan"/>
        </w:rPr>
        <w:t xml:space="preserve">). Rt can obviously be considered at the lineage level. Broadly, the epidemic or the lineage dynamics tends to keep going on if Rt ≥ 1. In terms of fitness, as estimated by the </w:t>
      </w:r>
      <w:proofErr w:type="spellStart"/>
      <w:r w:rsidR="00F137E0" w:rsidRPr="00580C7A">
        <w:rPr>
          <w:rFonts w:ascii="Times New Roman" w:hAnsi="Times New Roman" w:cs="Times New Roman"/>
          <w:sz w:val="24"/>
          <w:szCs w:val="24"/>
          <w:highlight w:val="cyan"/>
        </w:rPr>
        <w:t>StrainRanking</w:t>
      </w:r>
      <w:proofErr w:type="spellEnd"/>
      <w:r w:rsidR="00F137E0" w:rsidRPr="00580C7A">
        <w:rPr>
          <w:rFonts w:ascii="Times New Roman" w:hAnsi="Times New Roman" w:cs="Times New Roman"/>
          <w:sz w:val="24"/>
          <w:szCs w:val="24"/>
          <w:highlight w:val="cyan"/>
        </w:rPr>
        <w:t xml:space="preserve"> analysis</w:t>
      </w:r>
      <w:r w:rsidR="00F24A76" w:rsidRPr="00580C7A">
        <w:rPr>
          <w:rFonts w:ascii="Times New Roman" w:hAnsi="Times New Roman" w:cs="Times New Roman"/>
          <w:sz w:val="24"/>
          <w:szCs w:val="24"/>
          <w:highlight w:val="cyan"/>
        </w:rPr>
        <w:t xml:space="preserve"> in this study</w:t>
      </w:r>
      <w:r w:rsidR="00F137E0" w:rsidRPr="00580C7A">
        <w:rPr>
          <w:rFonts w:ascii="Times New Roman" w:hAnsi="Times New Roman" w:cs="Times New Roman"/>
          <w:sz w:val="24"/>
          <w:szCs w:val="24"/>
          <w:highlight w:val="cyan"/>
        </w:rPr>
        <w:t xml:space="preserve">, it is equivalent to a fitness value ≥ 0 (the fitness here is an indicator that integrates diverse </w:t>
      </w:r>
      <w:r w:rsidR="00F137E0" w:rsidRPr="00580C7A">
        <w:rPr>
          <w:rFonts w:ascii="Times New Roman" w:hAnsi="Times New Roman" w:cs="Times New Roman"/>
          <w:sz w:val="24"/>
          <w:szCs w:val="24"/>
          <w:highlight w:val="cyan"/>
        </w:rPr>
        <w:lastRenderedPageBreak/>
        <w:t xml:space="preserve">processes and </w:t>
      </w:r>
      <w:r w:rsidR="0088749E" w:rsidRPr="00580C7A">
        <w:rPr>
          <w:rFonts w:ascii="Times New Roman" w:hAnsi="Times New Roman" w:cs="Times New Roman"/>
          <w:sz w:val="24"/>
          <w:szCs w:val="24"/>
          <w:highlight w:val="cyan"/>
        </w:rPr>
        <w:t>variables and</w:t>
      </w:r>
      <w:r w:rsidR="00F137E0" w:rsidRPr="00580C7A">
        <w:rPr>
          <w:rFonts w:ascii="Times New Roman" w:hAnsi="Times New Roman" w:cs="Times New Roman"/>
          <w:sz w:val="24"/>
          <w:szCs w:val="24"/>
          <w:highlight w:val="cyan"/>
        </w:rPr>
        <w:t xml:space="preserve"> is therefore an aggregated measurement of the capacity of the lineage to “multiply” in real conditions). </w:t>
      </w:r>
      <w:r w:rsidR="00F24A76" w:rsidRPr="00580C7A">
        <w:rPr>
          <w:rFonts w:ascii="Times New Roman" w:hAnsi="Times New Roman" w:cs="Times New Roman"/>
          <w:sz w:val="24"/>
          <w:szCs w:val="24"/>
          <w:highlight w:val="cyan"/>
        </w:rPr>
        <w:t xml:space="preserve">Thus, SC4 with fitness &gt;0 and SC3 with fitness of around 0 indicate Rt ≥ 1, suggesting that </w:t>
      </w:r>
      <w:r w:rsidR="00A152F9" w:rsidRPr="00580C7A">
        <w:rPr>
          <w:rFonts w:ascii="Times New Roman" w:hAnsi="Times New Roman" w:cs="Times New Roman"/>
          <w:sz w:val="24"/>
          <w:szCs w:val="24"/>
          <w:highlight w:val="cyan"/>
        </w:rPr>
        <w:t xml:space="preserve">both SC3 and SC4 are fit to keep </w:t>
      </w:r>
      <w:r w:rsidR="00F24A76" w:rsidRPr="00580C7A">
        <w:rPr>
          <w:rFonts w:ascii="Times New Roman" w:hAnsi="Times New Roman" w:cs="Times New Roman"/>
          <w:sz w:val="24"/>
          <w:szCs w:val="24"/>
          <w:highlight w:val="cyan"/>
        </w:rPr>
        <w:t xml:space="preserve">epidemic </w:t>
      </w:r>
      <w:r w:rsidR="00A152F9" w:rsidRPr="00580C7A">
        <w:rPr>
          <w:rFonts w:ascii="Times New Roman" w:hAnsi="Times New Roman" w:cs="Times New Roman"/>
          <w:sz w:val="24"/>
          <w:szCs w:val="24"/>
          <w:highlight w:val="cyan"/>
        </w:rPr>
        <w:t>going</w:t>
      </w:r>
      <w:r w:rsidR="00F24A76" w:rsidRPr="00580C7A">
        <w:rPr>
          <w:rFonts w:ascii="Times New Roman" w:hAnsi="Times New Roman" w:cs="Times New Roman"/>
          <w:sz w:val="24"/>
          <w:szCs w:val="24"/>
          <w:highlight w:val="cyan"/>
        </w:rPr>
        <w:t xml:space="preserve"> or</w:t>
      </w:r>
      <w:r w:rsidR="00E35B8B" w:rsidRPr="00580C7A">
        <w:rPr>
          <w:rFonts w:ascii="Times New Roman" w:hAnsi="Times New Roman" w:cs="Times New Roman"/>
          <w:sz w:val="24"/>
          <w:szCs w:val="24"/>
          <w:highlight w:val="cyan"/>
        </w:rPr>
        <w:t xml:space="preserve"> to</w:t>
      </w:r>
      <w:r w:rsidR="00F24A76" w:rsidRPr="00580C7A">
        <w:rPr>
          <w:rFonts w:ascii="Times New Roman" w:hAnsi="Times New Roman" w:cs="Times New Roman"/>
          <w:sz w:val="24"/>
          <w:szCs w:val="24"/>
          <w:highlight w:val="cyan"/>
        </w:rPr>
        <w:t xml:space="preserve"> expand. </w:t>
      </w:r>
      <w:r w:rsidR="00F137E0" w:rsidRPr="00580C7A">
        <w:rPr>
          <w:rFonts w:ascii="Times New Roman" w:hAnsi="Times New Roman" w:cs="Times New Roman"/>
          <w:sz w:val="24"/>
          <w:szCs w:val="24"/>
          <w:highlight w:val="cyan"/>
        </w:rPr>
        <w:t xml:space="preserve">As Rt evolves in time, the fitness (viewed as an aggregated measurement) may also evolve in time, and an interesting research </w:t>
      </w:r>
      <w:r w:rsidR="0088749E" w:rsidRPr="00580C7A">
        <w:rPr>
          <w:rFonts w:ascii="Times New Roman" w:hAnsi="Times New Roman" w:cs="Times New Roman"/>
          <w:sz w:val="24"/>
          <w:szCs w:val="24"/>
          <w:highlight w:val="cyan"/>
        </w:rPr>
        <w:t>area</w:t>
      </w:r>
      <w:r w:rsidR="00F137E0" w:rsidRPr="00580C7A">
        <w:rPr>
          <w:rFonts w:ascii="Times New Roman" w:hAnsi="Times New Roman" w:cs="Times New Roman"/>
          <w:sz w:val="24"/>
          <w:szCs w:val="24"/>
          <w:highlight w:val="cyan"/>
        </w:rPr>
        <w:t xml:space="preserve"> would be to finely characterize the eventual variation in time of the SC’s fitness</w:t>
      </w:r>
      <w:r w:rsidR="00176E12" w:rsidRPr="00580C7A">
        <w:rPr>
          <w:rFonts w:ascii="Times New Roman" w:hAnsi="Times New Roman" w:cs="Times New Roman"/>
          <w:sz w:val="24"/>
          <w:szCs w:val="24"/>
          <w:highlight w:val="cyan"/>
        </w:rPr>
        <w:t xml:space="preserve">, evaluation of lineage-specific genes in contribution towards fitness, </w:t>
      </w:r>
      <w:r w:rsidR="00F137E0" w:rsidRPr="00580C7A">
        <w:rPr>
          <w:rFonts w:ascii="Times New Roman" w:hAnsi="Times New Roman" w:cs="Times New Roman"/>
          <w:sz w:val="24"/>
          <w:szCs w:val="24"/>
          <w:highlight w:val="cyan"/>
        </w:rPr>
        <w:t>and to determine how the possible processes evoked above contribute to this variation</w:t>
      </w:r>
      <w:r w:rsidR="0088749E" w:rsidRPr="00580C7A">
        <w:rPr>
          <w:rFonts w:ascii="Times New Roman" w:hAnsi="Times New Roman" w:cs="Times New Roman"/>
          <w:sz w:val="24"/>
          <w:szCs w:val="24"/>
          <w:highlight w:val="cyan"/>
        </w:rPr>
        <w:t>.</w:t>
      </w:r>
      <w:r w:rsidR="008F4D4C" w:rsidRPr="00580C7A">
        <w:rPr>
          <w:rFonts w:ascii="Times New Roman" w:hAnsi="Times New Roman" w:cs="Times New Roman"/>
          <w:sz w:val="24"/>
          <w:szCs w:val="24"/>
          <w:highlight w:val="cyan"/>
        </w:rPr>
        <w:t xml:space="preserve"> This is because possibility of transitory state with co-existence as opposed to equilibrium state cannot be ruled out, especially, given the limited geographical region studied here</w:t>
      </w:r>
      <w:r w:rsidR="00AB100B" w:rsidRPr="00580C7A">
        <w:rPr>
          <w:rFonts w:ascii="Times New Roman" w:hAnsi="Times New Roman" w:cs="Times New Roman"/>
          <w:sz w:val="24"/>
          <w:szCs w:val="24"/>
          <w:highlight w:val="cyan"/>
        </w:rPr>
        <w:t xml:space="preserve"> </w:t>
      </w:r>
      <w:r w:rsidR="002F4E90" w:rsidRPr="00580C7A">
        <w:rPr>
          <w:rFonts w:ascii="Times New Roman" w:hAnsi="Times New Roman" w:cs="Times New Roman"/>
          <w:sz w:val="24"/>
          <w:szCs w:val="24"/>
          <w:highlight w:val="cyan"/>
        </w:rPr>
        <w:fldChar w:fldCharType="begin"/>
      </w:r>
      <w:r w:rsidR="00D11197">
        <w:rPr>
          <w:rFonts w:ascii="Times New Roman" w:hAnsi="Times New Roman" w:cs="Times New Roman"/>
          <w:sz w:val="24"/>
          <w:szCs w:val="24"/>
          <w:highlight w:val="cyan"/>
        </w:rPr>
        <w:instrText xml:space="preserve"> ADDIN ZOTERO_ITEM CSL_CITATION {"citationID":"kxHgn1YW","properties":{"formattedCitation":"(Soubeyrand {\\i{}et al.}, 2017)","plainCitation":"(Soubeyrand et al., 2017)","noteIndex":0},"citationItems":[{"id":4828,"uris":["http://zotero.org/users/10053306/items/2CKA7Z5D"],"itemData":{"id":4828,"type":"article-journal","abstract":"The structure of pathogen populations is an important driver of epidemics affecting crops and natural plant communities. Comparing the composition of two pathogen populations consisting of assemblages of genotypes or phenotypes is a crucial, recurrent question encountered in many studies in plant disease epidemiology. Determining whether there is a significant difference between two sets of proportions is also a generic question for numerous biological fields. When samples are small and data are sparse, it is not straightforward to provide an accurate answer to this simple question because routine statistical tests may not be exactly calibrated. To tackle this issue, we built a computationally intensive testing procedure, the generalized Monte Carlo plug-in test with calibration test, which is implemented in an R package available at https://doi.org/10.5281/zenodo.635791. A simulation study was carried out to assess the performance of the proposed methodology and to make a comparison with standard statistical tests. This study allows us to give advice on how to apply the proposed method, depending on the sample sizes. The proposed methodology was then applied to real datasets and the results of the analyses were discussed from an epidemiological perspective. The applications to real data sets deal with three topics in plant pathology: the reproduction of Magnaporthe oryzae, the spatial structure of Pseudomonas syringae, and the temporal recurrence of Puccinia triticina.","container-title":"Phytopathology®","DOI":"10.1094/PHYTO-02-17-0070-FI","ISSN":"0031-949X","issue":"10","note":"publisher: Scientific Societies","page":"1199-1208","source":"apsjournals.apsnet.org (Atypon)","title":"Testing Differences Between Pathogen Compositions with Small Samples and Sparse Data","volume":"107","author":[{"family":"Soubeyrand","given":"Samuel"},{"family":"Garreta","given":"Vincent"},{"family":"Monteil","given":"Caroline"},{"family":"Suffert","given":"Frédéric"},{"family":"Goyeau","given":"Henriette"},{"family":"Berder","given":"Julie"},{"family":"Moinard","given":"Jacques"},{"family":"Fournier","given":"Elisabeth"},{"family":"Tharreau","given":"Didier"},{"family":"Morris","given":"Cindy E."},{"family":"Sache","given":"Ivan"}],"issued":{"date-parts":[["2017",10]]}}}],"schema":"https://github.com/citation-style-language/schema/raw/master/csl-citation.json"} </w:instrText>
      </w:r>
      <w:r w:rsidR="002F4E90" w:rsidRPr="00580C7A">
        <w:rPr>
          <w:rFonts w:ascii="Times New Roman" w:hAnsi="Times New Roman" w:cs="Times New Roman"/>
          <w:sz w:val="24"/>
          <w:szCs w:val="24"/>
          <w:highlight w:val="cyan"/>
        </w:rPr>
        <w:fldChar w:fldCharType="separate"/>
      </w:r>
      <w:r w:rsidR="00D11197" w:rsidRPr="00D11197">
        <w:rPr>
          <w:rFonts w:ascii="Times New Roman" w:hAnsi="Times New Roman" w:cs="Times New Roman"/>
          <w:sz w:val="24"/>
        </w:rPr>
        <w:t xml:space="preserve">(Soubeyrand </w:t>
      </w:r>
      <w:r w:rsidR="00D11197" w:rsidRPr="00D11197">
        <w:rPr>
          <w:rFonts w:ascii="Times New Roman" w:hAnsi="Times New Roman" w:cs="Times New Roman"/>
          <w:i/>
          <w:iCs/>
          <w:sz w:val="24"/>
        </w:rPr>
        <w:t>et al.</w:t>
      </w:r>
      <w:r w:rsidR="00D11197" w:rsidRPr="00D11197">
        <w:rPr>
          <w:rFonts w:ascii="Times New Roman" w:hAnsi="Times New Roman" w:cs="Times New Roman"/>
          <w:sz w:val="24"/>
        </w:rPr>
        <w:t>, 2017)</w:t>
      </w:r>
      <w:r w:rsidR="002F4E90" w:rsidRPr="00580C7A">
        <w:rPr>
          <w:rFonts w:ascii="Times New Roman" w:hAnsi="Times New Roman" w:cs="Times New Roman"/>
          <w:sz w:val="24"/>
          <w:szCs w:val="24"/>
          <w:highlight w:val="cyan"/>
        </w:rPr>
        <w:fldChar w:fldCharType="end"/>
      </w:r>
      <w:r w:rsidR="006258F3" w:rsidRPr="00580C7A">
        <w:rPr>
          <w:rFonts w:ascii="Times New Roman" w:hAnsi="Times New Roman" w:cs="Times New Roman"/>
          <w:sz w:val="24"/>
          <w:szCs w:val="24"/>
          <w:highlight w:val="cyan"/>
        </w:rPr>
        <w:t xml:space="preserve"> </w:t>
      </w:r>
      <w:r w:rsidR="008F4D4C" w:rsidRPr="00580C7A">
        <w:rPr>
          <w:rFonts w:ascii="Times New Roman" w:hAnsi="Times New Roman" w:cs="Times New Roman"/>
          <w:sz w:val="24"/>
          <w:szCs w:val="24"/>
          <w:highlight w:val="cyan"/>
        </w:rPr>
        <w:t xml:space="preserve">and that genetic divergence has been observed in this </w:t>
      </w:r>
      <w:proofErr w:type="spellStart"/>
      <w:r w:rsidR="008F4D4C" w:rsidRPr="00580C7A">
        <w:rPr>
          <w:rFonts w:ascii="Times New Roman" w:hAnsi="Times New Roman" w:cs="Times New Roman"/>
          <w:sz w:val="24"/>
          <w:szCs w:val="24"/>
          <w:highlight w:val="cyan"/>
        </w:rPr>
        <w:t>pathosystem</w:t>
      </w:r>
      <w:proofErr w:type="spellEnd"/>
      <w:r w:rsidR="008F4D4C" w:rsidRPr="00580C7A">
        <w:rPr>
          <w:rFonts w:ascii="Times New Roman" w:hAnsi="Times New Roman" w:cs="Times New Roman"/>
          <w:sz w:val="24"/>
          <w:szCs w:val="24"/>
          <w:highlight w:val="cyan"/>
        </w:rPr>
        <w:t xml:space="preserve"> (</w:t>
      </w:r>
      <w:proofErr w:type="spellStart"/>
      <w:r w:rsidR="008F4D4C" w:rsidRPr="00580C7A">
        <w:rPr>
          <w:rFonts w:ascii="Times New Roman" w:hAnsi="Times New Roman" w:cs="Times New Roman"/>
          <w:sz w:val="24"/>
          <w:szCs w:val="24"/>
          <w:highlight w:val="cyan"/>
        </w:rPr>
        <w:t>Potnis</w:t>
      </w:r>
      <w:proofErr w:type="spellEnd"/>
      <w:r w:rsidR="008F4D4C" w:rsidRPr="00580C7A">
        <w:rPr>
          <w:rFonts w:ascii="Times New Roman" w:hAnsi="Times New Roman" w:cs="Times New Roman"/>
          <w:sz w:val="24"/>
          <w:szCs w:val="24"/>
          <w:highlight w:val="cyan"/>
        </w:rPr>
        <w:t xml:space="preserve"> et al. 2021). </w:t>
      </w:r>
      <w:r w:rsidR="005740C0" w:rsidRPr="00580C7A">
        <w:rPr>
          <w:rFonts w:ascii="Times New Roman" w:hAnsi="Times New Roman" w:cs="Times New Roman"/>
          <w:sz w:val="24"/>
          <w:szCs w:val="24"/>
          <w:highlight w:val="cyan"/>
        </w:rPr>
        <w:t>Thus, continuing such high-resolution lineage fitness tracking across tomato producing regions and disease outcomes</w:t>
      </w:r>
      <w:r w:rsidR="00176E12" w:rsidRPr="00580C7A">
        <w:rPr>
          <w:rFonts w:ascii="Times New Roman" w:hAnsi="Times New Roman" w:cs="Times New Roman"/>
          <w:sz w:val="24"/>
          <w:szCs w:val="24"/>
          <w:highlight w:val="cyan"/>
        </w:rPr>
        <w:t xml:space="preserve"> will be important output</w:t>
      </w:r>
      <w:r w:rsidR="001550A9" w:rsidRPr="00580C7A">
        <w:rPr>
          <w:rFonts w:ascii="Times New Roman" w:hAnsi="Times New Roman" w:cs="Times New Roman"/>
          <w:sz w:val="24"/>
          <w:szCs w:val="24"/>
          <w:highlight w:val="cyan"/>
        </w:rPr>
        <w:t>s</w:t>
      </w:r>
      <w:r w:rsidR="00176E12" w:rsidRPr="00580C7A">
        <w:rPr>
          <w:rFonts w:ascii="Times New Roman" w:hAnsi="Times New Roman" w:cs="Times New Roman"/>
          <w:sz w:val="24"/>
          <w:szCs w:val="24"/>
          <w:highlight w:val="cyan"/>
        </w:rPr>
        <w:t xml:space="preserve"> to predict future outbreaks</w:t>
      </w:r>
      <w:r w:rsidR="001550A9" w:rsidRPr="00580C7A">
        <w:rPr>
          <w:rFonts w:ascii="Times New Roman" w:hAnsi="Times New Roman" w:cs="Times New Roman"/>
          <w:sz w:val="24"/>
          <w:szCs w:val="24"/>
          <w:highlight w:val="cyan"/>
        </w:rPr>
        <w:t>,</w:t>
      </w:r>
      <w:r w:rsidR="00176E12" w:rsidRPr="00580C7A">
        <w:rPr>
          <w:rFonts w:ascii="Times New Roman" w:hAnsi="Times New Roman" w:cs="Times New Roman"/>
          <w:sz w:val="24"/>
          <w:szCs w:val="24"/>
          <w:highlight w:val="cyan"/>
        </w:rPr>
        <w:t xml:space="preserve"> and to design disease management strategies that are tailored to concurrent pathogen population structure</w:t>
      </w:r>
      <w:r w:rsidR="00A152F9" w:rsidRPr="00580C7A">
        <w:rPr>
          <w:rFonts w:ascii="Times New Roman" w:hAnsi="Times New Roman" w:cs="Times New Roman"/>
          <w:sz w:val="24"/>
          <w:szCs w:val="24"/>
          <w:highlight w:val="cyan"/>
        </w:rPr>
        <w:t xml:space="preserve"> (i.e. </w:t>
      </w:r>
      <w:r w:rsidR="00176E12" w:rsidRPr="00580C7A">
        <w:rPr>
          <w:rFonts w:ascii="Times New Roman" w:hAnsi="Times New Roman" w:cs="Times New Roman"/>
          <w:sz w:val="24"/>
          <w:szCs w:val="24"/>
          <w:highlight w:val="cyan"/>
        </w:rPr>
        <w:t xml:space="preserve">breeding for disease resistance and climate </w:t>
      </w:r>
      <w:commentRangeStart w:id="778"/>
      <w:r w:rsidR="00176E12" w:rsidRPr="00580C7A">
        <w:rPr>
          <w:rFonts w:ascii="Times New Roman" w:hAnsi="Times New Roman" w:cs="Times New Roman"/>
          <w:sz w:val="24"/>
          <w:szCs w:val="24"/>
          <w:highlight w:val="cyan"/>
        </w:rPr>
        <w:t>resilience</w:t>
      </w:r>
      <w:commentRangeEnd w:id="778"/>
      <w:r w:rsidR="00580C7A">
        <w:rPr>
          <w:rStyle w:val="CommentReference"/>
        </w:rPr>
        <w:commentReference w:id="778"/>
      </w:r>
      <w:r w:rsidR="00176E12" w:rsidRPr="00580C7A">
        <w:rPr>
          <w:rFonts w:ascii="Times New Roman" w:hAnsi="Times New Roman" w:cs="Times New Roman"/>
          <w:sz w:val="24"/>
          <w:szCs w:val="24"/>
          <w:highlight w:val="cyan"/>
        </w:rPr>
        <w:t>).</w:t>
      </w:r>
      <w:r w:rsidR="00176E12">
        <w:rPr>
          <w:rFonts w:ascii="Times New Roman" w:hAnsi="Times New Roman" w:cs="Times New Roman"/>
          <w:sz w:val="24"/>
          <w:szCs w:val="24"/>
        </w:rPr>
        <w:t xml:space="preserve"> </w:t>
      </w:r>
    </w:p>
    <w:p w14:paraId="254925F6" w14:textId="1317A898" w:rsidR="00942F3B" w:rsidRPr="00F10513" w:rsidRDefault="00EB2E9B">
      <w:pPr>
        <w:spacing w:line="360" w:lineRule="auto"/>
        <w:ind w:firstLine="720"/>
        <w:jc w:val="both"/>
        <w:rPr>
          <w:rFonts w:ascii="Times New Roman" w:eastAsia="Times New Roman" w:hAnsi="Times New Roman" w:cs="Times New Roman"/>
        </w:rPr>
        <w:pPrChange w:id="779" w:author="Amanpreet Kaur" w:date="2025-01-23T10:44:00Z" w16du:dateUtc="2025-01-23T16:44:00Z">
          <w:pPr>
            <w:spacing w:line="480" w:lineRule="auto"/>
            <w:ind w:firstLine="720"/>
            <w:jc w:val="both"/>
          </w:pPr>
        </w:pPrChange>
      </w:pPr>
      <w:r w:rsidRPr="00F10513">
        <w:rPr>
          <w:rFonts w:ascii="Times New Roman" w:hAnsi="Times New Roman" w:cs="Times New Roman"/>
        </w:rPr>
        <w:t xml:space="preserve">Although seasonality was not evident at the </w:t>
      </w:r>
      <w:r w:rsidR="00AE64B6">
        <w:rPr>
          <w:rFonts w:ascii="Times New Roman" w:hAnsi="Times New Roman" w:cs="Times New Roman"/>
        </w:rPr>
        <w:t>individual lineage level</w:t>
      </w:r>
      <w:r w:rsidRPr="00F10513">
        <w:rPr>
          <w:rFonts w:ascii="Times New Roman" w:hAnsi="Times New Roman" w:cs="Times New Roman"/>
        </w:rPr>
        <w:t xml:space="preserve">, analyzing the data via variant tracing indicated the presence of season-specific allelic </w:t>
      </w:r>
      <w:r w:rsidR="00922FB9">
        <w:rPr>
          <w:rFonts w:ascii="Times New Roman" w:hAnsi="Times New Roman" w:cs="Times New Roman"/>
        </w:rPr>
        <w:t xml:space="preserve">pathogen </w:t>
      </w:r>
      <w:r w:rsidRPr="00F10513">
        <w:rPr>
          <w:rFonts w:ascii="Times New Roman" w:hAnsi="Times New Roman" w:cs="Times New Roman"/>
        </w:rPr>
        <w:t>variants</w:t>
      </w:r>
      <w:r w:rsidR="007058E3">
        <w:rPr>
          <w:rFonts w:ascii="Times New Roman" w:hAnsi="Times New Roman" w:cs="Times New Roman"/>
        </w:rPr>
        <w:t xml:space="preserve"> (Fig</w:t>
      </w:r>
      <w:r w:rsidR="00374926">
        <w:rPr>
          <w:rFonts w:ascii="Times New Roman" w:hAnsi="Times New Roman" w:cs="Times New Roman"/>
        </w:rPr>
        <w:t>ure</w:t>
      </w:r>
      <w:r w:rsidR="007058E3">
        <w:rPr>
          <w:rFonts w:ascii="Times New Roman" w:hAnsi="Times New Roman" w:cs="Times New Roman"/>
        </w:rPr>
        <w:t xml:space="preserve"> </w:t>
      </w:r>
      <w:ins w:id="780" w:author="Amanpreet Kaur" w:date="2025-01-23T21:05:00Z" w16du:dateUtc="2025-01-24T03:05:00Z">
        <w:r w:rsidR="00B41A3D">
          <w:rPr>
            <w:rFonts w:ascii="Times New Roman" w:hAnsi="Times New Roman" w:cs="Times New Roman"/>
          </w:rPr>
          <w:t>5</w:t>
        </w:r>
      </w:ins>
      <w:del w:id="781" w:author="Amanpreet Kaur" w:date="2025-01-23T21:05:00Z" w16du:dateUtc="2025-01-24T03:05:00Z">
        <w:r w:rsidR="007058E3" w:rsidDel="00B41A3D">
          <w:rPr>
            <w:rFonts w:ascii="Times New Roman" w:hAnsi="Times New Roman" w:cs="Times New Roman"/>
          </w:rPr>
          <w:delText>4</w:delText>
        </w:r>
      </w:del>
      <w:r w:rsidR="007058E3">
        <w:rPr>
          <w:rFonts w:ascii="Times New Roman" w:hAnsi="Times New Roman" w:cs="Times New Roman"/>
        </w:rPr>
        <w:t>)</w:t>
      </w:r>
      <w:r w:rsidRPr="00F10513">
        <w:rPr>
          <w:rFonts w:ascii="Times New Roman" w:hAnsi="Times New Roman" w:cs="Times New Roman"/>
        </w:rPr>
        <w:t>, particularly unique to the summer vs fall growing season over the three consecutive years of sampling (Fig</w:t>
      </w:r>
      <w:r w:rsidR="00374926">
        <w:rPr>
          <w:rFonts w:ascii="Times New Roman" w:hAnsi="Times New Roman" w:cs="Times New Roman"/>
        </w:rPr>
        <w:t>ure</w:t>
      </w:r>
      <w:r w:rsidRPr="00F10513">
        <w:rPr>
          <w:rFonts w:ascii="Times New Roman" w:hAnsi="Times New Roman" w:cs="Times New Roman"/>
        </w:rPr>
        <w:t xml:space="preserve"> </w:t>
      </w:r>
      <w:ins w:id="782" w:author="Amanpreet Kaur" w:date="2025-01-23T21:05:00Z" w16du:dateUtc="2025-01-24T03:05:00Z">
        <w:r w:rsidR="00B41A3D">
          <w:rPr>
            <w:rFonts w:ascii="Times New Roman" w:hAnsi="Times New Roman" w:cs="Times New Roman"/>
          </w:rPr>
          <w:t>1</w:t>
        </w:r>
      </w:ins>
      <w:del w:id="783" w:author="Amanpreet Kaur" w:date="2025-01-23T21:05:00Z" w16du:dateUtc="2025-01-24T03:05:00Z">
        <w:r w:rsidRPr="00F10513" w:rsidDel="00B41A3D">
          <w:rPr>
            <w:rFonts w:ascii="Times New Roman" w:hAnsi="Times New Roman" w:cs="Times New Roman"/>
          </w:rPr>
          <w:delText>5</w:delText>
        </w:r>
      </w:del>
      <w:r w:rsidRPr="00F10513">
        <w:rPr>
          <w:rFonts w:ascii="Times New Roman" w:hAnsi="Times New Roman" w:cs="Times New Roman"/>
        </w:rPr>
        <w:t>). These seasonal variants might be indicative of a trade-off between in-season within-host multiplication, in-season transmission, and inter-season survival, where variants that contribute as primary inoculum (the form under which pathogen survives host absence) in fall vs summer might differ due to the variable inter-season survival periods experienced</w:t>
      </w:r>
      <w:r>
        <w:rPr>
          <w:rFonts w:ascii="Times New Roman" w:hAnsi="Times New Roman" w:cs="Times New Roman"/>
        </w:rPr>
        <w:t xml:space="preserve"> </w:t>
      </w:r>
      <w:r>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{"citationID":"0kSZBmHv","properties":{"formattedCitation":"(Van Den Berg {\\i{}et al.}, 2010)","plainCitation":"(Van Den Berg et al., 2010)","noteIndex":0},"citationItems":[{"id":2041,"uris":["http://zotero.org/users/10053306/items/TA8FV8Q3"],"itemData":{"id":2041,"type":"article-journal","abstract":"Periodicity in host availability is common in agricultural systems. Although it is known to have profound effects on plant pathogen abundance, the evolutionary consequences of periodicity for the pathogen population have not previously been analyzed. An epidemiological model incorporating periodic absence of the host crop is combined with the theory of adaptive dynamics to determine whether or not seasonality in host presence plays a role in the occurrence of evolutionary branching, leading to coexisting yet genetically distinct pathogen phenotypes. The study is motivated and illustrated by the specific example of take-all disease of wheat, caused by the pathogen Gaeumannomyces graminis var. tritici, for which two coexisting but genetically distinct types and a trade-off related to seasonality in host presence have been identified. Numerical simulations are used to show that a trade-off between the pathogen transmission rate and the survival of the pathogen between cropping seasons cannot account for the evolutionary branching observed in many pathogens. Model elaborations show that this conclusion holds for a broad range of putative mechanisms. Although the analysis is motivated and illustrated by the specific example of take-all of wheat, the results apply to a broad range of pathogens.","container-title":"Phytopathology®","DOI":"10.1094/PHYTO-10-09-0282","ISSN":"0031-949X, 1943-7684","issue":"11","journalAbbreviation":"Phytopathology®","language":"en","page":"1169-1175","source":"DOI.org (Crossref)","title":"Periodicity in Host Availability Does Not Account for Evolutionary Branching as Observed in Many Plant Pathogens: An Application to &lt;i&gt;Gaeumannomyces graminis&lt;/i&gt; var. &lt;i&gt;tritici&lt;/i&gt;","title-short":"Periodicity in Host Availability Does Not Account for Evolutionary Branching as Observed in Many Plant Pathogens","volume":"100","author":[{"family":"Van Den Berg","given":"F."},{"family":"Gilligan","given":"C. A."},{"family":"Bailey","given":"D. J."},{"family":"Van Den Bosch","given":"F."}],"issued":{"date-parts":[["2010",11]]}}}],"schema":"https://github.com/citation-style-language/schema/raw/master/csl-citation.json"} </w:instrText>
      </w:r>
      <w:r>
        <w:rPr>
          <w:rFonts w:ascii="Times New Roman" w:hAnsi="Times New Roman" w:cs="Times New Roman"/>
        </w:rPr>
        <w:fldChar w:fldCharType="separate"/>
      </w:r>
      <w:r w:rsidR="00D11197" w:rsidRPr="00D11197">
        <w:rPr>
          <w:rFonts w:ascii="Times New Roman" w:hAnsi="Times New Roman" w:cs="Times New Roman"/>
        </w:rPr>
        <w:t xml:space="preserve">(Van Den Berg </w:t>
      </w:r>
      <w:r w:rsidR="00D11197" w:rsidRPr="00D11197">
        <w:rPr>
          <w:rFonts w:ascii="Times New Roman" w:hAnsi="Times New Roman" w:cs="Times New Roman"/>
          <w:i/>
          <w:iCs/>
        </w:rPr>
        <w:t>et al.</w:t>
      </w:r>
      <w:r w:rsidR="00D11197" w:rsidRPr="00D11197">
        <w:rPr>
          <w:rFonts w:ascii="Times New Roman" w:hAnsi="Times New Roman" w:cs="Times New Roman"/>
        </w:rPr>
        <w:t>, 2010)</w:t>
      </w:r>
      <w:r>
        <w:rPr>
          <w:rFonts w:ascii="Times New Roman" w:hAnsi="Times New Roman" w:cs="Times New Roman"/>
        </w:rPr>
        <w:fldChar w:fldCharType="end"/>
      </w:r>
      <w:r w:rsidRPr="00F10513">
        <w:rPr>
          <w:rFonts w:ascii="Times New Roman" w:hAnsi="Times New Roman" w:cs="Times New Roman"/>
        </w:rPr>
        <w:t xml:space="preserve">.  </w:t>
      </w:r>
      <w:r w:rsidRPr="00F10513">
        <w:rPr>
          <w:rFonts w:ascii="Times New Roman" w:eastAsia="Times New Roman" w:hAnsi="Times New Roman" w:cs="Times New Roman"/>
        </w:rPr>
        <w:t xml:space="preserve">One approach to test this notion is to see if there is a trade-off between survival outside the host (with varied overwintering durations) and infection efficiency </w:t>
      </w:r>
      <w:r w:rsidRPr="00F10513">
        <w:rPr>
          <w:rFonts w:ascii="Times New Roman" w:eastAsia="Times New Roman" w:hAnsi="Times New Roman" w:cs="Times New Roman"/>
        </w:rPr>
        <w:fldChar w:fldCharType="begin"/>
      </w:r>
      <w:r w:rsidR="00D11197">
        <w:rPr>
          <w:rFonts w:ascii="Times New Roman" w:eastAsia="Times New Roman" w:hAnsi="Times New Roman" w:cs="Times New Roman"/>
        </w:rPr>
        <w:instrText xml:space="preserve"> ADDIN ZOTERO_ITEM CSL_CITATION {"citationID":"FG03wZ3G","properties":{"formattedCitation":"(Penczykowski {\\i{}et al.}, 2015)","plainCitation":"(Penczykowski et al., 2015)","noteIndex":0},"citationItems":[{"id":"yQOBYZgA/oAk256et","uris":["http://zotero.org/users/9239339/items/IUK58QAW"],"itemData":{"id":3674,"type":"article-journal","abstract":"Pathogens are considered to drive ecological and evolutionary dynamics of plant populations, but we lack data measuring the population-level consequences of infection in wild plant–pathogen interactions. Moreover, while it is often assumed that offseason environmental conditions drive seasonal declines in pathogen population size, little is known about how offseason environmental conditions impact the survival of pathogen resting stages, and how critical the offseason is for the next season's epidemic. The fungal pathogen Podosphaera plantaginis persists as a dynamic metapopulation in the large network of Plantago lanceolata host populations. Here, we analyze long-term data to measure the spatial synchrony of epidemics and consequences of infection for over 4000 host populations. Using a theoretical model, we study whether large-scale environmental change could synchronize disease occurrence across the metapopulation. During 2001–2013 exposure to freezing decreased, while pathogen extinction–colonization–persistence rates became more synchronized. Simulations of a theoretical model suggest that increasingly favorable winter conditions for pathogen survival could drive such synchronization. Our data also show that infection decreases host population growth. These results confirm that mild winter conditions increase pathogen overwintering success and thus increase disease prevalence across the metapopulation. Further, we conclude that the pathogen can drive host population growth in the Plantago–Podosphaera system.","container-title":"New Phytologist","DOI":"10.1111/nph.13145","ISSN":"1469-8137","issue":"3","language":"en","license":"© 2014 The Authors. New Phytologist © 2014 New Phytologist Trust","note":"_eprint: https://onlinelibrary.wiley.com/doi/pdf/10.1111/nph.13145","page":"1142-1152","source":"Wiley Online Library","title":"Linking winter conditions to regional disease dynamics in a wild plant–pathogen metapopulation","URL":"https://onlinelibrary.wiley.com/doi/abs/10.1111/nph.13145","volume":"205","author":[{"family":"Penczykowski","given":"Rachel M."},{"family":"Walker","given":"Emily"},{"family":"Soubeyrand","given":"Samuel"},{"family":"Laine","given":"Anna-Liisa"}],"accessed":{"date-parts":[["2024",8,19]]},"issued":{"date-parts":[["2015"]]}}}],"schema":"https://github.com/citation-style-language/schema/raw/master/csl-citation.json"} </w:instrText>
      </w:r>
      <w:r w:rsidRPr="00F10513">
        <w:rPr>
          <w:rFonts w:ascii="Times New Roman" w:eastAsia="Times New Roman" w:hAnsi="Times New Roman" w:cs="Times New Roman"/>
        </w:rPr>
        <w:fldChar w:fldCharType="separate"/>
      </w:r>
      <w:r w:rsidR="00D11197" w:rsidRPr="00D11197">
        <w:rPr>
          <w:rFonts w:ascii="Times New Roman" w:hAnsi="Times New Roman" w:cs="Times New Roman"/>
        </w:rPr>
        <w:t xml:space="preserve">(Penczykowski </w:t>
      </w:r>
      <w:r w:rsidR="00D11197" w:rsidRPr="00D11197">
        <w:rPr>
          <w:rFonts w:ascii="Times New Roman" w:hAnsi="Times New Roman" w:cs="Times New Roman"/>
          <w:i/>
          <w:iCs/>
        </w:rPr>
        <w:t>et al.</w:t>
      </w:r>
      <w:r w:rsidR="00D11197" w:rsidRPr="00D11197">
        <w:rPr>
          <w:rFonts w:ascii="Times New Roman" w:hAnsi="Times New Roman" w:cs="Times New Roman"/>
        </w:rPr>
        <w:t>, 2015)</w:t>
      </w:r>
      <w:r w:rsidRPr="00F10513">
        <w:rPr>
          <w:rFonts w:ascii="Times New Roman" w:eastAsia="Times New Roman" w:hAnsi="Times New Roman" w:cs="Times New Roman"/>
        </w:rPr>
        <w:fldChar w:fldCharType="end"/>
      </w:r>
      <w:r w:rsidRPr="00F10513">
        <w:rPr>
          <w:rFonts w:ascii="Times New Roman" w:eastAsia="Times New Roman" w:hAnsi="Times New Roman" w:cs="Times New Roman"/>
        </w:rPr>
        <w:t xml:space="preserve">. Periodic host absence has been claimed to cause evolutionary divergence (also known as evolutionary branching), however, contradictory evidence exists </w:t>
      </w:r>
      <w:r w:rsidRPr="00F10513">
        <w:rPr>
          <w:rFonts w:ascii="Times New Roman" w:eastAsia="Times New Roman" w:hAnsi="Times New Roman" w:cs="Times New Roman"/>
        </w:rPr>
        <w:fldChar w:fldCharType="begin"/>
      </w:r>
      <w:r w:rsidR="00D11197">
        <w:rPr>
          <w:rFonts w:ascii="Times New Roman" w:eastAsia="Times New Roman" w:hAnsi="Times New Roman" w:cs="Times New Roman"/>
        </w:rPr>
        <w:instrText xml:space="preserve"> ADDIN ZOTERO_ITEM CSL_CITATION {"citationID":"IB9vEtwv","properties":{"formattedCitation":"(van den Berg {\\i{}et al.}, 2010, 2011; Hamelin {\\i{}et al.}, 2011)","plainCitation":"(van den Berg et al., 2010, 2011; Hamelin et al., 2011)","noteIndex":0},"citationItems":[{"id":"yQOBYZgA/XFULxamG","uris":["http://zotero.org/users/9239339/items/YXNX4N9Z"],"itemData":{"id":3679,"type":"article-journal","abstract":"Periodicity in host availability is common in agricultural systems. Although it is known to have profound effects on plant pathogen abundance, the evolutionary consequences of periodicity for the pathogen population have not previously been analyzed. An epidemiological model incorporating periodic absence of the host crop is combined with the theory of adaptive dynamics to determine whether or not seasonality in host presence plays a role in the occurrence of evolutionary branching, leading to coexisting yet genetically distinct pathogen phenotypes. The study is motivated and illustrated by the specific example of take-all disease of wheat, caused by the pathogen Gaeumannomyces graminis var. tritici, for which two coexisting but genetically distinct types and a trade-off related to seasonality in host presence have been identified. Numerical simulations are used to show that a trade-off between the pathogen transmission rate and the survival of the pathogen between cropping seasons cannot account for the evolutionary branching observed in many pathogens. Model elaborations show that this conclusion holds for a broad range of putative mechanisms. Although the analysis is motivated and illustrated by the specific example of take-all of wheat, the results apply to a broad range of pathogens.","container-title":"Phytopathology","DOI":"10.1094/PHYTO-10-09-0282","ISSN":"0031-949X","issue":"11","journalAbbreviation":"Phytopathology","language":"eng","note":"PMID: 20932165","page":"1169-1175","source":"PubMed","title":"Periodicity in host availability does not account for evolutionary branching as observed in many plant pathogens: an application to Gaeumannomyces graminis var. tritici","title-short":"Periodicity in host availability does not account for evolutionary branching as observed in many plant pathogens","volume":"100","author":[{"family":"Berg","given":"F.","non-dropping-particle":"van den"},{"family":"Gilligan","given":"C. A."},{"family":"Bailey","given":"D. J."},{"family":"Bosch","given":"F.","non-dropping-particle":"van den"}],"issued":{"date-parts":[["2010",11]]}}},{"id":"yQOBYZgA/1oMgc8P7","uris":["http://zotero.org/users/9239339/items/SXC94MEB"],"itemData":{"id":3677,"type":"article-journal","abstract":"This paper explores the effect of discontinuous periodic host absence on the evolution of pathogen transmission rates by using R0 maximisation techniques. The physiological consequence of an increased transmission rate can be either an increased virulence, i.e. there is a transmission-virulence trade-off or ii) a reduced between season survival, i.e. there is a transmission-survival trade-off. The results reveal that the type of trade-off determines the direction of selection, with relatively longer periods of host absence selecting for higher transmission rates in the presence of a trade-off between transmission and virulence but lower transmission rates in the presence of a trade-off between transmission and between season survival. The fact that for the transmission-virulence trade-off both trade-off parameters operate during host presence whereas for the transmission-survival trade-off one operates during host presence (transmission) and the other (survival) during the period of host absence is the main cause for this difference in selection direction. Moreover, the period of host absence seems to be the key determinant of the pathogen’s transmission rate. Comparing plant patho-systems with contrasting biological features suggests that airborne plant pathogens respond differently to longer periods of host absence than soil-borne plant pathogens.","container-title":"Evolutionary Ecology","DOI":"10.1007/s10682-010-9387-0","ISSN":"1573-8477","issue":"1","journalAbbreviation":"Evol Ecol","language":"en","page":"121-137","source":"Springer Link","title":"Periodic host absence can select for higher or lower parasite transmission rates","URL":"https://doi.org/10.1007/s10682-010-9387-0","volume":"25","author":[{"family":"Berg","given":"F.","non-dropping-particle":"van den"},{"family":"Bacaer","given":"N."},{"family":"Metz","given":"J. A. J."},{"family":"Lannou","given":"C."},{"family":"Bosch","given":"F.","non-dropping-particle":"van den"}],"accessed":{"date-parts":[["2024",8,19]]},"issued":{"date-parts":[["2011",1,1]]}}},{"id":"yQOBYZgA/NKppoaFk","uris":["http://zotero.org/users/9239339/items/FVI7DN6Y"],"itemData":{"id":3681,"type":"article-journal","abstract":"The coexistence of closely related plant parasites is widespread. Yet, understanding the ecological determinants of evolutionary divergence in plant parasites remains an issue. Niche differentiation through resource specialization has been widely researched, but it hardly explains the coexistence of parasites exploiting the same host plant. Time-partitioning has so far received less attention, although in temperate climates, parasites may specialize on either the early or the late season. Accordingly, we investigated whether seasonality can also promote phenotypic divergence. For plant parasites, seasonality generally engenders periodic host absence. To account for abrupt seasonal events, we made use of an epidemic model that combines continuous and discrete dynamics. Based on the assumption of a trade-off between in-season transmission and inter-season survival, we found through an \"evolutionary invasion analysis\" that evolutionary divergence of the parasite phenotype can occur. Since such a trade-off has been reported, this study provides further ecological bases for the coexistence of closely related plant parasites. Moreover, this study provides original insights into the coexistence of sibling plant pathogens which perform either a single or several infection cycles within a season (mono- and polycyclic diseases, or uni- and multivoltine life cycles).","container-title":"Ecology","DOI":"10.1890/10-2442.1","ISSN":"0012-9658","issue":"12","journalAbbreviation":"Ecology","language":"eng","note":"PMID: 22352153","page":"2159-2166","source":"PubMed","title":"Seasonality and the evolutionary divergence of plant parasites","volume":"92","author":[{"family":"Hamelin","given":"Frédéric M."},{"family":"Castel","given":"Magda"},{"family":"Poggi","given":"Sylvain"},{"family":"Andrivon","given":"Didier"},{"family":"Mailleret","given":"Ludovic"}],"issued":{"date-parts":[["2011",12]]}}}],"schema":"https://github.com/citation-style-language/schema/raw/master/csl-citation.json"} </w:instrText>
      </w:r>
      <w:r w:rsidRPr="00F10513">
        <w:rPr>
          <w:rFonts w:ascii="Times New Roman" w:eastAsia="Times New Roman" w:hAnsi="Times New Roman" w:cs="Times New Roman"/>
        </w:rPr>
        <w:fldChar w:fldCharType="separate"/>
      </w:r>
      <w:r w:rsidR="00D11197" w:rsidRPr="00D11197">
        <w:rPr>
          <w:rFonts w:ascii="Times New Roman" w:hAnsi="Times New Roman" w:cs="Times New Roman"/>
        </w:rPr>
        <w:t xml:space="preserve">(van den Berg </w:t>
      </w:r>
      <w:r w:rsidR="00D11197" w:rsidRPr="00D11197">
        <w:rPr>
          <w:rFonts w:ascii="Times New Roman" w:hAnsi="Times New Roman" w:cs="Times New Roman"/>
          <w:i/>
          <w:iCs/>
        </w:rPr>
        <w:t>et al.</w:t>
      </w:r>
      <w:r w:rsidR="00D11197" w:rsidRPr="00D11197">
        <w:rPr>
          <w:rFonts w:ascii="Times New Roman" w:hAnsi="Times New Roman" w:cs="Times New Roman"/>
        </w:rPr>
        <w:t xml:space="preserve">, 2010, 2011; Hamelin </w:t>
      </w:r>
      <w:r w:rsidR="00D11197" w:rsidRPr="00D11197">
        <w:rPr>
          <w:rFonts w:ascii="Times New Roman" w:hAnsi="Times New Roman" w:cs="Times New Roman"/>
          <w:i/>
          <w:iCs/>
        </w:rPr>
        <w:t>et al.</w:t>
      </w:r>
      <w:r w:rsidR="00D11197" w:rsidRPr="00D11197">
        <w:rPr>
          <w:rFonts w:ascii="Times New Roman" w:hAnsi="Times New Roman" w:cs="Times New Roman"/>
        </w:rPr>
        <w:t>, 2011)</w:t>
      </w:r>
      <w:r w:rsidRPr="00F10513">
        <w:rPr>
          <w:rFonts w:ascii="Times New Roman" w:eastAsia="Times New Roman" w:hAnsi="Times New Roman" w:cs="Times New Roman"/>
        </w:rPr>
        <w:fldChar w:fldCharType="end"/>
      </w:r>
      <w:r w:rsidRPr="00F10513">
        <w:rPr>
          <w:rFonts w:ascii="Times New Roman" w:eastAsia="Times New Roman" w:hAnsi="Times New Roman" w:cs="Times New Roman"/>
        </w:rPr>
        <w:t xml:space="preserve">. The absence of year-round production in Alabama, South Carolina, North Carolina, and Georgia may drive evolutionary divergence. The seasonality could also mean differing day lengths altering host physiological responses to the pathogen, thus impacting the fitness contributions of different variants towards epidemics </w:t>
      </w:r>
      <w:r w:rsidRPr="00F10513">
        <w:rPr>
          <w:rFonts w:ascii="Times New Roman" w:eastAsia="Times New Roman" w:hAnsi="Times New Roman" w:cs="Times New Roman"/>
        </w:rPr>
        <w:fldChar w:fldCharType="begin"/>
      </w:r>
      <w:r w:rsidR="00D11197">
        <w:rPr>
          <w:rFonts w:ascii="Times New Roman" w:eastAsia="Times New Roman" w:hAnsi="Times New Roman" w:cs="Times New Roman"/>
        </w:rPr>
        <w:instrText xml:space="preserve"> ADDIN ZOTERO_ITEM CSL_CITATION {"citationID":"e3DzejVg","properties":{"formattedCitation":"(Ballar\\uc0\\u233{}, 2014)","plainCitation":"(Ballaré, 2014)","noteIndex":0},"citationItems":[{"id":"yQOBYZgA/uuWprDTM","uris":["http://zotero.org/users/9239339/items/U46ETNG8"],"itemData":{"id":3684,"type":"article-journal","abstract":"Precise allocation of limited resources between growth and defense is critical for plant survival. In shade-intolerant species, perception of competition signals by informational photoreceptors activates shade-avoidance responses and reduces the expression of defenses against pathogens and insects. The main mechanism underlying defense suppression is the simultaneous downregulation of jasmonate and salicylic acid signaling by low ratios of red:far-red radiation. Inactivation of phytochrome B by low red:far-red ratios appears to suppress jasmonate responses by altering the balance between DELLA and JASMONATE ZIM DOMAIN (JAZ) proteins in favor of the latter. Solar UVB radiation is a positive modulator of plant defense, signaling through jasmonate-dependent and jasmonate-independent pathways. Light, perceived by phytochrome B and presumably other photoreceptors, helps plants concentrate their defensive arsenals in photosynthetically valuable leaves. The discovery of connections between photoreceptors and defense signaling is revealing novel mechanisms that control key resource allocation decisions in plant canopies.","container-title":"Annual Review of Plant Biology","DOI":"10.1146/annurev-arplant-050213-040145","ISSN":"1545-2123","journalAbbreviation":"Annu Rev Plant Biol","language":"eng","note":"PMID: 24471835","page":"335-363","source":"PubMed","title":"Light regulation of plant defense","volume":"65","author":[{"family":"Ballaré","given":"Carlos L."}],"issued":{"date-parts":[["2014"]]}}}],"schema":"https://github.com/citation-style-language/schema/raw/master/csl-citation.json"} </w:instrText>
      </w:r>
      <w:r w:rsidRPr="00F10513">
        <w:rPr>
          <w:rFonts w:ascii="Times New Roman" w:eastAsia="Times New Roman" w:hAnsi="Times New Roman" w:cs="Times New Roman"/>
        </w:rPr>
        <w:fldChar w:fldCharType="separate"/>
      </w:r>
      <w:r w:rsidR="00D11197" w:rsidRPr="00D11197">
        <w:rPr>
          <w:rFonts w:ascii="Times New Roman" w:hAnsi="Times New Roman" w:cs="Times New Roman"/>
        </w:rPr>
        <w:t>(Ballaré, 2014)</w:t>
      </w:r>
      <w:r w:rsidRPr="00F10513">
        <w:rPr>
          <w:rFonts w:ascii="Times New Roman" w:eastAsia="Times New Roman" w:hAnsi="Times New Roman" w:cs="Times New Roman"/>
        </w:rPr>
        <w:fldChar w:fldCharType="end"/>
      </w:r>
      <w:r w:rsidRPr="00F10513">
        <w:rPr>
          <w:rFonts w:ascii="Times New Roman" w:eastAsia="Times New Roman" w:hAnsi="Times New Roman" w:cs="Times New Roman"/>
        </w:rPr>
        <w:t xml:space="preserve"> or differing light intensities impacting pathogen behavior and virulence, as seen with differing motilities and differing epiphytic fitness in </w:t>
      </w:r>
      <w:r w:rsidR="00F9564A">
        <w:rPr>
          <w:rFonts w:ascii="Times New Roman" w:eastAsia="Times New Roman" w:hAnsi="Times New Roman" w:cs="Times New Roman"/>
        </w:rPr>
        <w:t xml:space="preserve">the </w:t>
      </w:r>
      <w:r w:rsidRPr="00F10513">
        <w:rPr>
          <w:rFonts w:ascii="Times New Roman" w:eastAsia="Times New Roman" w:hAnsi="Times New Roman" w:cs="Times New Roman"/>
        </w:rPr>
        <w:t xml:space="preserve">case of </w:t>
      </w:r>
      <w:r w:rsidRPr="00F10513">
        <w:rPr>
          <w:rFonts w:ascii="Times New Roman" w:eastAsia="Times New Roman" w:hAnsi="Times New Roman" w:cs="Times New Roman"/>
          <w:i/>
          <w:iCs/>
        </w:rPr>
        <w:t xml:space="preserve">Pseudomonas </w:t>
      </w:r>
      <w:proofErr w:type="spellStart"/>
      <w:r w:rsidRPr="00F10513">
        <w:rPr>
          <w:rFonts w:ascii="Times New Roman" w:eastAsia="Times New Roman" w:hAnsi="Times New Roman" w:cs="Times New Roman"/>
          <w:i/>
          <w:iCs/>
        </w:rPr>
        <w:t>syringae</w:t>
      </w:r>
      <w:proofErr w:type="spellEnd"/>
      <w:r w:rsidRPr="00F10513">
        <w:rPr>
          <w:rFonts w:ascii="Times New Roman" w:eastAsia="Times New Roman" w:hAnsi="Times New Roman" w:cs="Times New Roman"/>
        </w:rPr>
        <w:t xml:space="preserve"> strains </w:t>
      </w:r>
      <w:r w:rsidRPr="00F10513">
        <w:rPr>
          <w:rFonts w:ascii="Times New Roman" w:eastAsia="Times New Roman" w:hAnsi="Times New Roman" w:cs="Times New Roman"/>
        </w:rPr>
        <w:fldChar w:fldCharType="begin"/>
      </w:r>
      <w:r w:rsidR="00D11197">
        <w:rPr>
          <w:rFonts w:ascii="Times New Roman" w:eastAsia="Times New Roman" w:hAnsi="Times New Roman" w:cs="Times New Roman"/>
        </w:rPr>
        <w:instrText xml:space="preserve"> ADDIN ZOTERO_ITEM CSL_CITATION {"citationID":"wohqzjEo","properties":{"formattedCitation":"(Beattie {\\i{}et al.}, 2018)","plainCitation":"(Beattie et al., 2018)","noteIndex":0},"citationItems":[{"id":"yQOBYZgA/gE21wUIi","uris":["http://zotero.org/users/9239339/items/R5Q2ABZC"],"itemData":{"id":3687,"type":"article-journal","abstract":"Plants collect, concentrate, and conduct light throughout their tissues, thus enhancing light availability to their resident microbes. This review explores the role of photosensing in the biology of plant-associated bacteria and fungi, including the molecular mechanisms of red-light sensing by phytochromes and blue-light sensing by LOV (light-oxygen-voltage) domain proteins in these microbes. Bacteriophytochromes function as major drivers of the bacterial transcriptome and mediate light-regulated suppression of virulence, motility, and conjugation in some phytopathogens and light-regulated induction of the photosynthetic apparatus in a stem-nodulating symbiont. Bacterial LOV proteins also influence light-mediated changes in both symbiotic and pathogenic phenotypes. Although red-light sensing by fungal phytopathogens is poorly understood, fungal LOV proteins contribute to blue-light regulation of traits, including asexual development and virulence. Collectively, these studies highlight that plant microbes have evolved to exploit light cues and that light sensing is often coupled with sensing other environmental signals.","container-title":"Annual Review of Phytopathology","DOI":"10.1146/annurev-phyto-080417-045931","ISSN":"0066-4286, 1545-2107","issue":"Volume 56, 2018","language":"en","note":"publisher: Annual Reviews","page":"41-66","source":"www.annualreviews.org","title":"Seeing the Light: The Roles of Red- and Blue-Light Sensing in Plant Microbes","title-short":"Seeing the Light","URL":"https://www.annualreviews.org/content/journals/10.1146/annurev-phyto-080417-045931","volume":"56","author":[{"family":"Beattie","given":"Gwyn A."},{"family":"Hatfield","given":"Bridget M."},{"family":"Dong","given":"Haili"},{"family":"McGrane","given":"Regina S."}],"accessed":{"date-parts":[["2024",8,19]]},"issued":{"date-parts":[["2018",8,25]]}}}],"schema":"https://github.com/citation-style-language/schema/raw/master/csl-citation.json"} </w:instrText>
      </w:r>
      <w:r w:rsidRPr="00F10513">
        <w:rPr>
          <w:rFonts w:ascii="Times New Roman" w:eastAsia="Times New Roman" w:hAnsi="Times New Roman" w:cs="Times New Roman"/>
        </w:rPr>
        <w:fldChar w:fldCharType="separate"/>
      </w:r>
      <w:r w:rsidR="00D11197" w:rsidRPr="00D11197">
        <w:rPr>
          <w:rFonts w:ascii="Times New Roman" w:hAnsi="Times New Roman" w:cs="Times New Roman"/>
        </w:rPr>
        <w:t xml:space="preserve">(Beattie </w:t>
      </w:r>
      <w:r w:rsidR="00D11197" w:rsidRPr="00D11197">
        <w:rPr>
          <w:rFonts w:ascii="Times New Roman" w:hAnsi="Times New Roman" w:cs="Times New Roman"/>
          <w:i/>
          <w:iCs/>
        </w:rPr>
        <w:t>et al.</w:t>
      </w:r>
      <w:r w:rsidR="00D11197" w:rsidRPr="00D11197">
        <w:rPr>
          <w:rFonts w:ascii="Times New Roman" w:hAnsi="Times New Roman" w:cs="Times New Roman"/>
        </w:rPr>
        <w:t>, 2018)</w:t>
      </w:r>
      <w:r w:rsidRPr="00F10513">
        <w:rPr>
          <w:rFonts w:ascii="Times New Roman" w:eastAsia="Times New Roman" w:hAnsi="Times New Roman" w:cs="Times New Roman"/>
        </w:rPr>
        <w:fldChar w:fldCharType="end"/>
      </w:r>
      <w:r w:rsidRPr="00F10513">
        <w:rPr>
          <w:rFonts w:ascii="Times New Roman" w:eastAsia="Times New Roman" w:hAnsi="Times New Roman" w:cs="Times New Roman"/>
        </w:rPr>
        <w:t xml:space="preserve">. </w:t>
      </w:r>
      <w:r w:rsidR="006A707D">
        <w:rPr>
          <w:rFonts w:ascii="Times New Roman" w:eastAsia="Times New Roman" w:hAnsi="Times New Roman" w:cs="Times New Roman"/>
        </w:rPr>
        <w:t xml:space="preserve">The </w:t>
      </w:r>
      <w:r w:rsidR="006A707D">
        <w:rPr>
          <w:rFonts w:ascii="Times New Roman" w:eastAsia="Times New Roman" w:hAnsi="Times New Roman" w:cs="Times New Roman"/>
        </w:rPr>
        <w:lastRenderedPageBreak/>
        <w:t xml:space="preserve">findings of seasonal oscillations of genome-wide allelic frequencies may suggest evidence of fluctuation selection contributing towards the genetic variation observed in this population. </w:t>
      </w:r>
    </w:p>
    <w:p w14:paraId="32BC7976" w14:textId="35443CED" w:rsidR="0087032E" w:rsidRDefault="00EB2E9B">
      <w:pPr>
        <w:spacing w:line="360" w:lineRule="auto"/>
        <w:ind w:firstLine="720"/>
        <w:jc w:val="both"/>
        <w:rPr>
          <w:rStyle w:val="eop"/>
          <w:rFonts w:ascii="Times New Roman" w:hAnsi="Times New Roman" w:cs="Times New Roman"/>
          <w:color w:val="000000" w:themeColor="text1"/>
        </w:rPr>
        <w:pPrChange w:id="784" w:author="Amanpreet Kaur" w:date="2025-01-23T10:44:00Z" w16du:dateUtc="2025-01-23T16:44:00Z">
          <w:pPr>
            <w:spacing w:line="480" w:lineRule="auto"/>
            <w:ind w:firstLine="720"/>
            <w:jc w:val="both"/>
          </w:pPr>
        </w:pPrChange>
      </w:pPr>
      <w:r w:rsidRPr="00F10513">
        <w:rPr>
          <w:rFonts w:ascii="Times New Roman" w:hAnsi="Times New Roman" w:cs="Times New Roman"/>
        </w:rPr>
        <w:t>We also looked at signatures of parallel evolution by identifying loci under positive selection across &gt; 50% of the fields</w:t>
      </w:r>
      <w:r w:rsidR="007058E3">
        <w:rPr>
          <w:rFonts w:ascii="Times New Roman" w:hAnsi="Times New Roman" w:cs="Times New Roman"/>
        </w:rPr>
        <w:t xml:space="preserve"> (S5</w:t>
      </w:r>
      <w:r w:rsidR="00013B2F" w:rsidRPr="00013B2F">
        <w:rPr>
          <w:rFonts w:ascii="Times New Roman" w:hAnsi="Times New Roman" w:cs="Times New Roman"/>
        </w:rPr>
        <w:t xml:space="preserve"> </w:t>
      </w:r>
      <w:r w:rsidR="00013B2F">
        <w:rPr>
          <w:rFonts w:ascii="Times New Roman" w:hAnsi="Times New Roman" w:cs="Times New Roman"/>
        </w:rPr>
        <w:t>Table</w:t>
      </w:r>
      <w:r w:rsidR="007058E3">
        <w:rPr>
          <w:rFonts w:ascii="Times New Roman" w:hAnsi="Times New Roman" w:cs="Times New Roman"/>
        </w:rPr>
        <w:t>)</w:t>
      </w:r>
      <w:r w:rsidRPr="00F10513">
        <w:rPr>
          <w:rFonts w:ascii="Times New Roman" w:hAnsi="Times New Roman" w:cs="Times New Roman"/>
        </w:rPr>
        <w:t xml:space="preserve">.  </w:t>
      </w:r>
      <w:r w:rsidRPr="00F10513">
        <w:rPr>
          <w:rStyle w:val="normaltextrun"/>
          <w:rFonts w:ascii="Times New Roman" w:hAnsi="Times New Roman" w:cs="Times New Roman"/>
          <w:color w:val="000000" w:themeColor="text1"/>
        </w:rPr>
        <w:t xml:space="preserve">Notably, we identified certain genes under positive selection over three years, including the </w:t>
      </w:r>
      <w:proofErr w:type="spellStart"/>
      <w:r w:rsidRPr="00F10513">
        <w:rPr>
          <w:rStyle w:val="spellingerror"/>
          <w:rFonts w:ascii="Times New Roman" w:hAnsi="Times New Roman" w:cs="Times New Roman"/>
          <w:color w:val="000000" w:themeColor="text1"/>
        </w:rPr>
        <w:t>TonB</w:t>
      </w:r>
      <w:proofErr w:type="spellEnd"/>
      <w:r w:rsidRPr="00F10513">
        <w:rPr>
          <w:rStyle w:val="normaltextrun"/>
          <w:rFonts w:ascii="Times New Roman" w:hAnsi="Times New Roman" w:cs="Times New Roman"/>
          <w:color w:val="000000" w:themeColor="text1"/>
        </w:rPr>
        <w:t xml:space="preserve">-dependent receptor gene located adjacent to the </w:t>
      </w:r>
      <w:proofErr w:type="spellStart"/>
      <w:r w:rsidRPr="00F10513">
        <w:rPr>
          <w:rStyle w:val="spellingerror"/>
          <w:rFonts w:ascii="Times New Roman" w:hAnsi="Times New Roman" w:cs="Times New Roman"/>
          <w:color w:val="000000" w:themeColor="text1"/>
        </w:rPr>
        <w:t>PepSy</w:t>
      </w:r>
      <w:proofErr w:type="spellEnd"/>
      <w:r w:rsidRPr="00F10513">
        <w:rPr>
          <w:rStyle w:val="normaltextrun"/>
          <w:rFonts w:ascii="Times New Roman" w:hAnsi="Times New Roman" w:cs="Times New Roman"/>
          <w:color w:val="000000" w:themeColor="text1"/>
        </w:rPr>
        <w:t xml:space="preserve"> domain-containing protein. The widespread use of heavy fertilizers and pesticides in agricultural systems</w:t>
      </w:r>
      <w:r w:rsidR="00B87EE2">
        <w:rPr>
          <w:rStyle w:val="normaltextrun"/>
          <w:rFonts w:ascii="Times New Roman" w:hAnsi="Times New Roman" w:cs="Times New Roman"/>
          <w:color w:val="000000" w:themeColor="text1"/>
        </w:rPr>
        <w:t xml:space="preserve"> (such as </w:t>
      </w:r>
      <w:r w:rsidR="00B87EE2" w:rsidRPr="00B87EE2">
        <w:rPr>
          <w:rFonts w:ascii="Times New Roman" w:hAnsi="Times New Roman" w:cs="Times New Roman"/>
          <w:color w:val="000000" w:themeColor="text1"/>
        </w:rPr>
        <w:t>mancozeb applications to manage bacterial spot contain Mn and Zn</w:t>
      </w:r>
      <w:r w:rsidR="00B87EE2">
        <w:rPr>
          <w:rFonts w:ascii="Times New Roman" w:hAnsi="Times New Roman" w:cs="Times New Roman"/>
          <w:color w:val="000000" w:themeColor="text1"/>
        </w:rPr>
        <w:t>)</w:t>
      </w:r>
      <w:r w:rsidRPr="00F10513">
        <w:rPr>
          <w:rStyle w:val="normaltextrun"/>
          <w:rFonts w:ascii="Times New Roman" w:hAnsi="Times New Roman" w:cs="Times New Roman"/>
          <w:color w:val="000000" w:themeColor="text1"/>
        </w:rPr>
        <w:t xml:space="preserve"> </w:t>
      </w:r>
      <w:r w:rsidR="002363B2">
        <w:rPr>
          <w:rStyle w:val="normaltextrun"/>
          <w:rFonts w:ascii="Times New Roman" w:hAnsi="Times New Roman" w:cs="Times New Roman"/>
          <w:color w:val="000000" w:themeColor="text1"/>
        </w:rPr>
        <w:t>may have been responsible for</w:t>
      </w:r>
      <w:r w:rsidRPr="00F10513">
        <w:rPr>
          <w:rStyle w:val="normaltextrun"/>
          <w:rFonts w:ascii="Times New Roman" w:hAnsi="Times New Roman" w:cs="Times New Roman"/>
          <w:color w:val="000000" w:themeColor="text1"/>
        </w:rPr>
        <w:t xml:space="preserve"> the selection of this </w:t>
      </w:r>
      <w:proofErr w:type="spellStart"/>
      <w:r w:rsidRPr="00F10513">
        <w:rPr>
          <w:rStyle w:val="spellingerror"/>
          <w:rFonts w:ascii="Times New Roman" w:hAnsi="Times New Roman" w:cs="Times New Roman"/>
          <w:color w:val="000000" w:themeColor="text1"/>
        </w:rPr>
        <w:t>TonB</w:t>
      </w:r>
      <w:proofErr w:type="spellEnd"/>
      <w:r w:rsidRPr="00F10513">
        <w:rPr>
          <w:rStyle w:val="spellingerror"/>
          <w:rFonts w:ascii="Times New Roman" w:hAnsi="Times New Roman" w:cs="Times New Roman"/>
          <w:color w:val="000000" w:themeColor="text1"/>
        </w:rPr>
        <w:t>-dependent receptor</w:t>
      </w:r>
      <w:r w:rsidRPr="00F10513">
        <w:rPr>
          <w:rStyle w:val="normaltextrun"/>
          <w:rFonts w:ascii="Times New Roman" w:hAnsi="Times New Roman" w:cs="Times New Roman"/>
          <w:color w:val="000000" w:themeColor="text1"/>
        </w:rPr>
        <w:t xml:space="preserve"> likely involved in heavy metal transport </w:t>
      </w:r>
      <w:r>
        <w:rPr>
          <w:rStyle w:val="normaltextrun"/>
          <w:rFonts w:ascii="Times New Roman" w:hAnsi="Times New Roman" w:cs="Times New Roman"/>
          <w:color w:val="000000" w:themeColor="text1"/>
        </w:rPr>
        <w:fldChar w:fldCharType="begin"/>
      </w:r>
      <w:r w:rsidR="00D11197">
        <w:rPr>
          <w:rStyle w:val="normaltextrun"/>
          <w:rFonts w:ascii="Times New Roman" w:hAnsi="Times New Roman" w:cs="Times New Roman"/>
          <w:color w:val="000000" w:themeColor="text1"/>
        </w:rPr>
        <w:instrText xml:space="preserve"> ADDIN ZOTERO_ITEM CSL_CITATION {"citationID":"hHHWdfAi","properties":{"formattedCitation":"(Yeats {\\i{}et al.}, 2004; Gallois {\\i{}et al.}, 2022)","plainCitation":"(Yeats et al., 2004; Gallois et al., 2022)","noteIndex":0},"citationItems":[{"id":2021,"uris":["http://zotero.org/users/10053306/items/VY7ICQCU"],"itemData":{"id":2021,"type":"article-journal","abstract":"The M4 family proteins are common eubacterial metallopeptidases that are involved in a range of functions from nutrient production to pathogenicity. Typically, they consist of a propeptide with inhibitory and chaperone functions and a peptidase unit. The propeptide is cleaved but remains attached until the peptidase is secreted and can be safely activated. Here, we describe a domain in the propeptide that is likely to contain the inhibitory activity, but not the chaperone activity. It is also in many non-peptidase proteins, including Bacillus subtilis YpeB protein – a regulator of SleB spore cortex lytic enzyme – and a large number of eubacterial and archaeal cell-wall-associated and secreted proteins. We propose that it acts as a regulator of peptidase activity in the local environment and also protects the cell from lysis.","container-title":"Trends in Biochemical Sciences","DOI":"10.1016/j.tibs.2004.02.004","ISSN":"0968-0004","issue":"4","journalAbbreviation":"Trends in Biochemical Sciences","page":"169-172","source":"ScienceDirect","title":"The PepSY domain: a regulator of peptidase activity in the microbial environment?","title-short":"The PepSY domain","volume":"29","author":[{"family":"Yeats","given":"Corin"},{"family":"Rawlings","given":"Neil D."},{"family":"Bateman","given":"Alex"}],"issued":{"date-parts":[["2004",4,1]]}}},{"id":2023,"uris":["http://zotero.org/users/10053306/items/8UM6PMEC"],"itemData":{"id":2023,"type":"article-journal","abstract":"Uranium is a naturally occurring radionuclide. Its redistribution, primarily due to human activities, can have adverse effects on human and non-human biota, which poses environmental concerns. The molecular mechanisms of uranium tolerance and the cellular response induced by uranium exposure in bacteria are not yet fully understood. Here, we carried out a comparative analysis of four actinobacterial strains isolated from metal and radionuclide-rich soils that display contrasted uranium tolerance phenotypes. Comparative proteogenomics showed that uranyl exposure affects 39-47% of the total proteins, with an impact on phosphate and iron metabolisms and membrane proteins. This approach highlighted a protein of unknown function, named UipA, that is specific to the uranium-tolerant strains and that had the highest positive fold-change upon uranium exposure. UipA is a single-pass transmembrane protein and its large C-terminal soluble domain displayed a specific, nanomolar binding affinity for UO22+ and Fe3+. ATR-FTIR and XAS-spectroscopy showed that mono and bidentate carboxylate groups of the protein coordinated both metals. The crystal structure of UipA, solved in its apo state and bound to uranium, revealed a tandem of PepSY domains in a swapped dimer, with a negatively charged face where uranium is bound through a set of conserved residues. This work reveals the importance of UipA and its PepSY domains in metal binding and radionuclide tolerance.","container-title":"The ISME journal","DOI":"10.1038/s41396-021-01113-7","ISSN":"1751-7370","issue":"3","journalAbbreviation":"ISME J","language":"eng","note":"PMID: 34556817\nPMCID: PMC8857325","page":"705-716","source":"PubMed","title":"Discovery and characterization of UipA, a uranium- and iron-binding PepSY protein involved in uranium tolerance by soil bacteria","volume":"16","author":[{"family":"Gallois","given":"Nicolas"},{"family":"Alpha-Bazin","given":"Béatrice"},{"family":"Bremond","given":"Nicolas"},{"family":"Ortet","given":"Philippe"},{"family":"Barakat","given":"Mohamed"},{"family":"Piette","given":"Laurie"},{"family":"Mohamad Ali","given":"Abbas"},{"family":"Lemaire","given":"David"},{"family":"Legrand","given":"Pierre"},{"family":"Theodorakopoulos","given":"Nicolas"},{"family":"Floriani","given":"Magali"},{"family":"Février","given":"Laureline"},{"family":"Den Auwer","given":"Christophe"},{"family":"Arnoux","given":"Pascal"},{"family":"Berthomieu","given":"Catherine"},{"family":"Armengaud","given":"Jean"},{"family":"Chapon","given":"Virginie"}],"issued":{"date-parts":[["2022",3]]}}}],"schema":"https://github.com/citation-style-language/schema/raw/master/csl-citation.json"} </w:instrText>
      </w:r>
      <w:r>
        <w:rPr>
          <w:rStyle w:val="normaltextrun"/>
          <w:rFonts w:ascii="Times New Roman" w:hAnsi="Times New Roman" w:cs="Times New Roman"/>
          <w:color w:val="000000" w:themeColor="text1"/>
        </w:rPr>
        <w:fldChar w:fldCharType="separate"/>
      </w:r>
      <w:r w:rsidR="00D11197" w:rsidRPr="00D11197">
        <w:rPr>
          <w:rFonts w:ascii="Times New Roman" w:hAnsi="Times New Roman" w:cs="Times New Roman"/>
          <w:color w:val="000000"/>
        </w:rPr>
        <w:t xml:space="preserve">(Yeats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2004; Gallois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2022)</w:t>
      </w:r>
      <w:r>
        <w:rPr>
          <w:rStyle w:val="normaltextrun"/>
          <w:rFonts w:ascii="Times New Roman" w:hAnsi="Times New Roman" w:cs="Times New Roman"/>
          <w:color w:val="000000" w:themeColor="text1"/>
        </w:rPr>
        <w:fldChar w:fldCharType="end"/>
      </w:r>
      <w:r w:rsidRPr="00F10513">
        <w:rPr>
          <w:rStyle w:val="normaltextrun"/>
          <w:rFonts w:ascii="Times New Roman" w:hAnsi="Times New Roman" w:cs="Times New Roman"/>
          <w:color w:val="000000" w:themeColor="text1"/>
        </w:rPr>
        <w:t xml:space="preserve">. Furthermore, multiple genes belonging to two separate Type VI secretion system clusters were found to be under selection, suggesting that the microbiome may play a significant role in driving the selection within the pathogen genome </w:t>
      </w:r>
      <w:r>
        <w:rPr>
          <w:rStyle w:val="normaltextrun"/>
          <w:rFonts w:ascii="Times New Roman" w:hAnsi="Times New Roman" w:cs="Times New Roman"/>
          <w:color w:val="000000" w:themeColor="text1"/>
        </w:rPr>
        <w:fldChar w:fldCharType="begin"/>
      </w:r>
      <w:r w:rsidR="00D11197">
        <w:rPr>
          <w:rStyle w:val="normaltextrun"/>
          <w:rFonts w:ascii="Times New Roman" w:hAnsi="Times New Roman" w:cs="Times New Roman"/>
          <w:color w:val="000000" w:themeColor="text1"/>
        </w:rPr>
        <w:instrText xml:space="preserve"> ADDIN ZOTERO_ITEM CSL_CITATION {"citationID":"eyeaxUO2","properties":{"formattedCitation":"(Coyne &amp; Comstock, 2019; Allsopp {\\i{}et al.}, 2020; Serapio-Palacios {\\i{}et al.}, 2022)","plainCitation":"(Coyne &amp; Comstock, 2019; Allsopp et al., 2020; Serapio-Palacios et al., 2022)","noteIndex":0},"citationItems":[{"id":2031,"uris":["http://zotero.org/users/10053306/items/23GXTCHD"],"itemData":{"id":2031,"type":"article-journal","abstract":"The human colonic microbiota is a dense ecosystem comprised of numerous microbes, including bacteria, phage, fungi, archaea, and protozoa, that compete for nutrients and space. Studies are beginning to reveal the antagonistic mechanisms that gut bacteria use to compete with other members of this ecosystem. In the healthy human colon, the majority of the Gram-negative bacteria are of the order Bacteroidales. Proteobacteria, such as Escherichia coli, are numerically fewer but confer important properties to the host, such as colonization resistance. Several enteric pathogens use type VI secretion systems (T6SSs) to antagonize symbiotic gut E. coli, facilitating colonization and disease progression. T6SS loci are also widely distributed in human gut Bacteroidales, which includes three predominant genera: Bacteroides, Parabacteroides, and Prevotella. There are three distinct genetic architectures of T6SS loci among the gut Bacteroidales, termed GA1, GA2, and GA3. GA1 and GA2 T6SS loci are contained on integrative and conjugative elements and are the first T6SS loci shown to be readily transferred in the human gut between numerous species and families of Bacteroidales. In contrast, the GA3 T6SSs are present exclusively in Bacteroides fragilis. There are divergent regions in all three T6SS GAs that contain genes encoding effector and immunity proteins, many of which function by unknown mechanisms. To date, only the GA3 T6SSs have been shown to antagonize bacteria, and they target nearly all gut Bacteroidales species analyzed. This review delves more deeply into properties of the T6SSs of these human gut bacteria and the ecological outcomes of their synthesis in vivo.","container-title":"Microbiology Spectrum","DOI":"10.1128/microbiolspec.psib-0009-2018","issue":"2","note":"publisher: American Society for Microbiology","page":"10.1128/microbiolspec.psib-0009-2018","source":"journals.asm.org (Atypon)","title":"Type VI Secretion Systems and the Gut Microbiota","volume":"7","author":[{"family":"Coyne","given":"Michael J."},{"family":"Comstock","given":"Laurie E."}],"issued":{"date-parts":[["2019",3]]}}},{"id":2026,"uris":["http://zotero.org/users/10053306/items/WBW7CBQV"],"itemData":{"id":2026,"type":"article-journal","abstract":"Microbiota niches have space and/or nutrient restrictions, which has led to the coevolution of cooperation, specialisation, and competition within the population. Different animal and environmental niches contain defined resident microbiota that tend to be stable over time and offer protection against undesired intruders. Yet fluxes can occur, which alter the composition of a bacterial population. In humans, the microbiota are now considered a key contributor to maintenance of health and homeostasis, and its alteration leads to dysbiosis. The bacterial type VI secretion system (T6SS) transports proteins into the environment, directly into host cells or can function as an antibacterial weapon by killing surrounding competitors. Upon contact with neighbouring cells, the T6SS fires, delivering a payload of effector proteins. In the absence of an immunity protein, this results in growth inhibition or death of prey leading to a competitive advantage for the attacker. It is becoming apparent that the T6SS has a role in modulating and shaping the microbiota at multiple levels, which is the focus of this review. Discussed here is the T6SS, its role in competition, key examples of its effect upon the microbiota, and future avenues of research.","container-title":"Cellular Microbiology","DOI":"10.1111/cmi.13153","ISSN":"1462-5814","issue":"3","journalAbbreviation":"Cell Microbiol","note":"PMID: 31872954\nPMCID: PMC7540082","page":"e13153","source":"PubMed Central","title":"Causalities of war: The connection between type VI secretion system and microbiota","title-short":"Causalities of war","volume":"22","author":[{"family":"Allsopp","given":"Luke P."},{"family":"Bernal","given":"Patricia"},{"family":"Nolan","given":"Laura M."},{"family":"Filloux","given":"Alain"}],"issued":{"date-parts":[["2020",3]]}}},{"id":2029,"uris":["http://zotero.org/users/10053306/items/7EIVNMBL"],"itemData":{"id":2029,"type":"article-journal","abstract":"The type VI secretion system (T6SS) is a contractile nanomachine widely distributed among pathogenic and commensal Gram-negative bacteria. The T6SS is used for inter-bacterial competition to directly kill competing species; however, its importance during bacterial infection in vivo remains poorly understood. We report that the murine pathogen Citrobacter rodentium, used as a model for human pathogenic Escherichia coli, harbors two functional T6SSs. C. rodentium employs its T6SS-1 to colonize the murine gastrointestinal tract by targeting commensal Enterobacteriaceae. We identify VgrG1 as a C. rodentium T6SS antibacterial effector, which exhibits toxicity in E. coli. Conversely, commensal prey species E. coli Mt1B1 employs two T6SSs of its own to counter C. rodentium colonization. Collectively, these data demonstrate that the T6SS is a potent weapon during bacterial competition and is used by both invading pathogens and resident microbiota to fight for a niche in the hostile gut environment.","container-title":"Cell Reports","DOI":"10.1016/j.celrep.2022.110731","ISSN":"2211-1247","issue":"4","journalAbbreviation":"Cell Reports","page":"110731","source":"ScienceDirect","title":"Type VI secretion systems of pathogenic and commensal bacteria mediate niche occupancy in the gut","volume":"39","author":[{"family":"Serapio-Palacios","given":"Antonio"},{"family":"Woodward","given":"Sarah E."},{"family":"Vogt","given":"Stefanie L."},{"family":"Deng","given":"Wanyin"},{"family":"Creus-Cuadros","given":"Anna"},{"family":"Huus","given":"Kelsey E."},{"family":"Cirstea","given":"Mihai"},{"family":"Gerrie","given":"Madeleine"},{"family":"Barcik","given":"Weronika"},{"family":"Yu","given":"Hongbing"},{"family":"Finlay","given":"B. Brett"}],"issued":{"date-parts":[["2022",4,26]]}}}],"schema":"https://github.com/citation-style-language/schema/raw/master/csl-citation.json"} </w:instrText>
      </w:r>
      <w:r>
        <w:rPr>
          <w:rStyle w:val="normaltextrun"/>
          <w:rFonts w:ascii="Times New Roman" w:hAnsi="Times New Roman" w:cs="Times New Roman"/>
          <w:color w:val="000000" w:themeColor="text1"/>
        </w:rPr>
        <w:fldChar w:fldCharType="separate"/>
      </w:r>
      <w:r w:rsidR="00D11197" w:rsidRPr="00D11197">
        <w:rPr>
          <w:rFonts w:ascii="Times New Roman" w:hAnsi="Times New Roman" w:cs="Times New Roman"/>
          <w:color w:val="000000"/>
        </w:rPr>
        <w:t xml:space="preserve">(Coyne &amp; Comstock, 2019; Allsopp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xml:space="preserve">, 2020; Serapio-Palacios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2022)</w:t>
      </w:r>
      <w:r>
        <w:rPr>
          <w:rStyle w:val="normaltextrun"/>
          <w:rFonts w:ascii="Times New Roman" w:hAnsi="Times New Roman" w:cs="Times New Roman"/>
          <w:color w:val="000000" w:themeColor="text1"/>
        </w:rPr>
        <w:fldChar w:fldCharType="end"/>
      </w:r>
      <w:r w:rsidRPr="00F10513">
        <w:rPr>
          <w:rStyle w:val="normaltextrun"/>
          <w:rFonts w:ascii="Times New Roman" w:hAnsi="Times New Roman" w:cs="Times New Roman"/>
          <w:color w:val="000000" w:themeColor="text1"/>
        </w:rPr>
        <w:t>. </w:t>
      </w:r>
      <w:r w:rsidRPr="00F10513">
        <w:rPr>
          <w:rStyle w:val="eop"/>
          <w:rFonts w:ascii="Times New Roman" w:hAnsi="Times New Roman" w:cs="Times New Roman"/>
          <w:color w:val="000000" w:themeColor="text1"/>
        </w:rPr>
        <w:t> </w:t>
      </w:r>
    </w:p>
    <w:p w14:paraId="315873E7" w14:textId="343B5712" w:rsidR="00942F3B" w:rsidRPr="00A8643C" w:rsidRDefault="003276CA">
      <w:pPr>
        <w:spacing w:line="360" w:lineRule="auto"/>
        <w:ind w:firstLine="720"/>
        <w:jc w:val="both"/>
        <w:rPr>
          <w:rFonts w:ascii="Times New Roman" w:hAnsi="Times New Roman" w:cs="Times New Roman"/>
        </w:rPr>
        <w:pPrChange w:id="785" w:author="Amanpreet Kaur" w:date="2025-01-23T10:44:00Z" w16du:dateUtc="2025-01-23T16:44:00Z">
          <w:pPr>
            <w:spacing w:line="480" w:lineRule="auto"/>
            <w:ind w:firstLine="720"/>
            <w:jc w:val="both"/>
          </w:pPr>
        </w:pPrChange>
      </w:pPr>
      <w:r>
        <w:rPr>
          <w:rFonts w:ascii="Times New Roman" w:hAnsi="Times New Roman" w:cs="Times New Roman"/>
        </w:rPr>
        <w:t>Consistent with the assumptions of seedborne diseases and their global spread</w:t>
      </w:r>
      <w:r w:rsidR="005C17DD">
        <w:rPr>
          <w:rFonts w:ascii="Times New Roman" w:hAnsi="Times New Roman" w:cs="Times New Roman"/>
        </w:rPr>
        <w:t xml:space="preserve"> </w:t>
      </w:r>
      <w:r w:rsidR="005C17DD">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{"citationID":"8QqKkPru","properties":{"formattedCitation":"(Thri Murty &amp; Devadath, 1984; Elmer, 2001; Gitaitis &amp; Walcott, 2007; Chalam {\\i{}et al.}, 2020)","plainCitation":"(Thri Murty &amp; Devadath, 1984; Elmer, 2001; Gitaitis &amp; Walcott, 2007; Chalam et al., 2020)","noteIndex":0},"citationItems":[{"id":3080,"uris":["http://zotero.org/users/10053306/items/IZYV9LG4"],"itemData":{"id":3080,"type":"article-journal","container-title":"Journal of Phytopathology","DOI":"10.1111/j.1439-0434.1984.tb00735.x","issue":"1","note":"number: 1\npublisher: John Wiley &amp; Sons, Ltd (10.1111)","page":"15-19","title":"Role of seed in survival and transmission of &lt;i&gt;Xanthomonas campestris&lt;i&gt; pv. &lt;i&gt;oryzae&lt;/i)&gt;&lt;/i&gt;&lt;/i&gt;","volume":"110","author":[{"family":"Thri Murty","given":"V.S."},{"family":"Devadath","given":"S."}],"issued":{"date-parts":[["1984",5,1]]}}},{"id":3227,"uris":["http://zotero.org/users/10053306/items/IR8VC52A"],"itemData":{"id":3227,"type":"article-journal","container-title":"Biological Invasions","page":"263-271","title":"Seeds as vehicles for pathogen importation","volume":"3","author":[{"family":"Elmer","given":"W.H"}],"issued":{"date-parts":[["2001"]]}}},{"id":4970,"uris":["http://zotero.org/users/10053306/items/ZMCR4VYB"],"itemData":{"id":4970,"type":"article-journal","abstract":"Abstract Although seed production has been moved to semiarid regions to escape seedborne pathogens, seedborne bacterial diseases continue to be problematic and cause significant economic losses worldwide. Infested seeds are responsible for the re-emergence of diseases of the past, movement of pathogens across international borders, or the introduction of diseases into new areas. Considerable attention has been paid to improving the sensitivity and selectivity of seed health assays by using techniques such as flow cytometry and the polymerase chain reaction. There has also been progress in understanding infection thresholds and how they influence seed sample size determination and ultimately the reliability of seed health testing. Disease development and dissemination of pathogens from contaminated seedlots can be predicted using formulas that take into account inoculum density and environmental pressures. In general, seeds infested with bacterial pathogens are distributed within a Poisson distribution. In a subset of contaminated seeds, bacteria are distributed in non-Gaussian distributions, e.g., a lognormal distribution.","container-title":"Annual Review of Phytopathology","DOI":"10.1146/annurev.phyto.45.062806.094321","ISSN":"0066-4286, 1545-2107","issue":"Volume 45, 2007","language":"en","note":"publisher: Annual Reviews","page":"371-397","source":"www.annualreviews.org","title":"The Epidemiology and Management of Seedborne Bacterial Diseases","volume":"45","author":[{"family":"Gitaitis","given":"Ronald"},{"family":"Walcott","given":"Ronald"}],"issued":{"date-parts":[["2007",9,8]]}}},{"id":4969,"uris":["http://zotero.org/users/10053306/items/FMMQZTR2"],"itemData":{"id":4969,"type":"chapter","abstract":"The global movement of agri-horti products has the potential of introducing new insect pests and pathogens which may cause potential risk to the agriculture of the importing country. The National Plant Protection Services assumes the responsibility for protecting their countries from the unwanted entry of new pathogens and for coordinating programmes to eradicate those that have recently arrived and are still sufficiently confined for their elimination to be realistic. The exclusion can be achieved by a combination of regulatory and technical approach that can ensure biosecurity for a region. In India, the Directorate of Plant Protection, Quarantine and Storage under the Ministry of Agriculture and Farmers Welfare is responsible for enforcing quarantine regulations and for quarantine inspection and disinfestation of agricultural commodities meant for commercial purpose. The imported germplasm material including transgenics are subjected to quarantine processing at the ICAR-National Bureau of Plant Genetic Resources, New Delhi. The draft of Agricultural Biosecurity Bill is under consideration by the Indian Government. The strategies for biosecurity against plant viruses include stringent quarantine measures for imported material, domestic quarantine and use of certified disease-free seeds and other planting materials within the country. Adopting a workable strategy, several pathogens of quarantine significance have been intercepted, and the risk of introduction of these pathogens in India was thus eliminated. Adopting the appropriate technique and the right strategy for pathogen detection would go a long way in ensuring safe trade/exchange of germplasm and the biosecurity of Indian agriculture from transboundary introduction of plant pathogens.","container-title":"Seed-Borne Diseases of Agricultural Crops: Detection, Diagnosis &amp; Management","event-place":"Singapore","ISBN":"978-981-329-046-4","language":"en","note":"DOI: 10.1007/978-981-32-9046-4_2","page":"25-61","publisher":"Springer","publisher-place":"Singapore","source":"Springer Link","title":"Major Seed-Borne Diseases of Agricultural Crops: International Trade of Agricultural Products and Role of Quarantine","title-short":"Major Seed-Borne Diseases of Agricultural Crops","URL":"https://doi.org/10.1007/978-981-32-9046-4_2","author":[{"family":"Chalam","given":"V. Celia"},{"family":"Deepika","given":"D. D."},{"family":"Abhishek","given":"G. J."},{"family":"Maurya","given":"A. K."}],"editor":[{"family":"Kumar","given":"Ravindra"},{"family":"Gupta","given":"Anuja"}],"accessed":{"date-parts":[["2024",10,28]]},"issued":{"date-parts":[["2020"]]}}}],"schema":"https://github.com/citation-style-language/schema/raw/master/csl-citation.json"} </w:instrText>
      </w:r>
      <w:r w:rsidR="005C17DD">
        <w:rPr>
          <w:rFonts w:ascii="Times New Roman" w:hAnsi="Times New Roman" w:cs="Times New Roman"/>
        </w:rPr>
        <w:fldChar w:fldCharType="separate"/>
      </w:r>
      <w:r w:rsidR="00D11197" w:rsidRPr="00D11197">
        <w:rPr>
          <w:rFonts w:ascii="Times New Roman" w:hAnsi="Times New Roman" w:cs="Times New Roman"/>
        </w:rPr>
        <w:t xml:space="preserve">(Thri Murty &amp; Devadath, 1984; Elmer, 2001; Gitaitis &amp; Walcott, 2007; Chalam </w:t>
      </w:r>
      <w:r w:rsidR="00D11197" w:rsidRPr="00D11197">
        <w:rPr>
          <w:rFonts w:ascii="Times New Roman" w:hAnsi="Times New Roman" w:cs="Times New Roman"/>
          <w:i/>
          <w:iCs/>
        </w:rPr>
        <w:t>et al.</w:t>
      </w:r>
      <w:r w:rsidR="00D11197" w:rsidRPr="00D11197">
        <w:rPr>
          <w:rFonts w:ascii="Times New Roman" w:hAnsi="Times New Roman" w:cs="Times New Roman"/>
        </w:rPr>
        <w:t>, 2020)</w:t>
      </w:r>
      <w:r w:rsidR="005C17DD">
        <w:rPr>
          <w:rFonts w:ascii="Times New Roman" w:hAnsi="Times New Roman" w:cs="Times New Roman"/>
        </w:rPr>
        <w:fldChar w:fldCharType="end"/>
      </w:r>
      <w:r w:rsidR="005C17DD">
        <w:rPr>
          <w:rFonts w:ascii="Times New Roman" w:hAnsi="Times New Roman" w:cs="Times New Roman"/>
        </w:rPr>
        <w:t xml:space="preserve"> </w:t>
      </w:r>
      <w:r w:rsidRPr="00A8643C">
        <w:rPr>
          <w:rFonts w:ascii="Times New Roman" w:hAnsi="Times New Roman" w:cs="Times New Roman"/>
        </w:rPr>
        <w:t>in the agricultural fields</w:t>
      </w:r>
      <w:r w:rsidRPr="003276CA">
        <w:rPr>
          <w:rFonts w:ascii="Times New Roman" w:hAnsi="Times New Roman" w:cs="Times New Roman"/>
        </w:rPr>
        <w:t>,</w:t>
      </w:r>
      <w:r>
        <w:rPr>
          <w:rFonts w:ascii="Times New Roman" w:hAnsi="Times New Roman" w:cs="Times New Roman"/>
        </w:rPr>
        <w:t xml:space="preserve"> our survey indicated that almost all known</w:t>
      </w:r>
      <w:r w:rsidR="00942F3B">
        <w:rPr>
          <w:rFonts w:ascii="Times New Roman" w:hAnsi="Times New Roman" w:cs="Times New Roman"/>
        </w:rPr>
        <w:t xml:space="preserve"> </w:t>
      </w:r>
      <w:r w:rsidR="00942F3B" w:rsidRPr="00F06E5F">
        <w:rPr>
          <w:rFonts w:ascii="Times New Roman" w:hAnsi="Times New Roman" w:cs="Times New Roman"/>
          <w:i/>
          <w:iCs/>
        </w:rPr>
        <w:t xml:space="preserve">X. </w:t>
      </w:r>
      <w:proofErr w:type="spellStart"/>
      <w:r w:rsidR="00942F3B" w:rsidRPr="00F06E5F">
        <w:rPr>
          <w:rFonts w:ascii="Times New Roman" w:hAnsi="Times New Roman" w:cs="Times New Roman"/>
          <w:i/>
          <w:iCs/>
        </w:rPr>
        <w:t>perforans</w:t>
      </w:r>
      <w:proofErr w:type="spellEnd"/>
      <w:r w:rsidR="00942F3B">
        <w:rPr>
          <w:rFonts w:ascii="Times New Roman" w:hAnsi="Times New Roman" w:cs="Times New Roman"/>
        </w:rPr>
        <w:t xml:space="preserve"> lineages identified in the global population are circulating in the southeastern US fields.</w:t>
      </w:r>
      <w:r>
        <w:rPr>
          <w:rFonts w:ascii="Times New Roman" w:hAnsi="Times New Roman" w:cs="Times New Roman"/>
        </w:rPr>
        <w:t xml:space="preserve"> </w:t>
      </w:r>
      <w:r w:rsidR="00074AE4">
        <w:rPr>
          <w:rFonts w:ascii="Times New Roman" w:hAnsi="Times New Roman" w:cs="Times New Roman"/>
        </w:rPr>
        <w:t>Although multiple lineages co-existed in the individual fields, no such apparent link between genetic relatedness of co-occurring lineages and disease severity was observed</w:t>
      </w:r>
      <w:r w:rsidR="003A286F">
        <w:rPr>
          <w:rFonts w:ascii="Times New Roman" w:hAnsi="Times New Roman" w:cs="Times New Roman"/>
        </w:rPr>
        <w:t>, as was previously shown to be important through the mechanism of competition or increased virulence</w:t>
      </w:r>
      <w:r w:rsidR="00C626B2">
        <w:rPr>
          <w:rFonts w:ascii="Times New Roman" w:hAnsi="Times New Roman" w:cs="Times New Roman"/>
        </w:rPr>
        <w:t xml:space="preserve"> </w:t>
      </w:r>
      <w:r w:rsidR="00C626B2">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{"citationID":"sho7awbx","properties":{"formattedCitation":"(Koskella {\\i{}et al.}, 2006)","plainCitation":"(Koskella et al., 2006)","noteIndex":0},"citationItems":[{"id":4952,"uris":["http://zotero.org/users/10053306/items/9LRXUL6Y"],"itemData":{"id":4952,"type":"article-journal","abstract":"Although the evolutionary consequences of within-host competition among pathogens have been examined extensively, there exists a critical gap in our understanding of factors determining the prevalence of multiple infections. Here we examine the effects of relatedness among strains of the anther-smut pathogen Microbotryum violaceum on the probability of multiple infection in its host, Silene latifolia, after sequential inoculations. We found a significantly higher probability of multiple infection when interacting strains were more closely related, suggesting mechanisms of competitive exclusion that are conditional on genotypic characteristics of the strains involved. Pathogen relatedness therefore determines the prevalence of multiple infection in addition to its outcome, with important consequences for our understanding of virulence evolution and pathogen population structure and diversity.","container-title":"The American Naturalist","DOI":"10.1086/505770","ISSN":"1537-5323","issue":"1","journalAbbreviation":"Am Nat","language":"eng","note":"PMID: 16874619","page":"121-126","source":"PubMed","title":"Pathogen relatedness affects the prevalence of within-host competition","volume":"168","author":[{"family":"Koskella","given":"B."},{"family":"Giraud","given":"T."},{"family":"Hood","given":"M. E."}],"issued":{"date-parts":[["2006",7]]}}}],"schema":"https://github.com/citation-style-language/schema/raw/master/csl-citation.json"} </w:instrText>
      </w:r>
      <w:r w:rsidR="00C626B2">
        <w:rPr>
          <w:rFonts w:ascii="Times New Roman" w:hAnsi="Times New Roman" w:cs="Times New Roman"/>
        </w:rPr>
        <w:fldChar w:fldCharType="separate"/>
      </w:r>
      <w:r w:rsidR="00D11197" w:rsidRPr="00D11197">
        <w:rPr>
          <w:rFonts w:ascii="Times New Roman" w:hAnsi="Times New Roman" w:cs="Times New Roman"/>
        </w:rPr>
        <w:t xml:space="preserve">(Koskella </w:t>
      </w:r>
      <w:r w:rsidR="00D11197" w:rsidRPr="00D11197">
        <w:rPr>
          <w:rFonts w:ascii="Times New Roman" w:hAnsi="Times New Roman" w:cs="Times New Roman"/>
          <w:i/>
          <w:iCs/>
        </w:rPr>
        <w:t>et al.</w:t>
      </w:r>
      <w:r w:rsidR="00D11197" w:rsidRPr="00D11197">
        <w:rPr>
          <w:rFonts w:ascii="Times New Roman" w:hAnsi="Times New Roman" w:cs="Times New Roman"/>
        </w:rPr>
        <w:t>, 2006)</w:t>
      </w:r>
      <w:r w:rsidR="00C626B2">
        <w:rPr>
          <w:rFonts w:ascii="Times New Roman" w:hAnsi="Times New Roman" w:cs="Times New Roman"/>
        </w:rPr>
        <w:fldChar w:fldCharType="end"/>
      </w:r>
      <w:r w:rsidR="00074AE4">
        <w:rPr>
          <w:rFonts w:ascii="Times New Roman" w:hAnsi="Times New Roman" w:cs="Times New Roman"/>
        </w:rPr>
        <w:t>. This could be because co-occurrence of SC3 and SC4 was predominant in majority of the cases, with other low frequency lineages not particularly contributing towards fitness</w:t>
      </w:r>
      <w:r w:rsidR="001C61A6">
        <w:rPr>
          <w:rFonts w:ascii="Times New Roman" w:hAnsi="Times New Roman" w:cs="Times New Roman"/>
        </w:rPr>
        <w:t xml:space="preserve"> and we lacked consistent sampling of the fields throughout the growing season</w:t>
      </w:r>
      <w:r w:rsidR="00781A22">
        <w:rPr>
          <w:rFonts w:ascii="Times New Roman" w:hAnsi="Times New Roman" w:cs="Times New Roman"/>
        </w:rPr>
        <w:t>.</w:t>
      </w:r>
      <w:r w:rsidR="003A286F">
        <w:rPr>
          <w:rFonts w:ascii="Times New Roman" w:hAnsi="Times New Roman" w:cs="Times New Roman"/>
        </w:rPr>
        <w:t xml:space="preserve"> However, higher diversity (Shannon as well as average nucleotide diversity) </w:t>
      </w:r>
      <w:r w:rsidR="001C61A6">
        <w:rPr>
          <w:rFonts w:ascii="Times New Roman" w:hAnsi="Times New Roman" w:cs="Times New Roman"/>
        </w:rPr>
        <w:t>was correlated with</w:t>
      </w:r>
      <w:r w:rsidR="003A286F">
        <w:rPr>
          <w:rFonts w:ascii="Times New Roman" w:hAnsi="Times New Roman" w:cs="Times New Roman"/>
        </w:rPr>
        <w:t xml:space="preserve"> higher disease severity</w:t>
      </w:r>
      <w:r w:rsidR="007058E3">
        <w:rPr>
          <w:rFonts w:ascii="Times New Roman" w:hAnsi="Times New Roman" w:cs="Times New Roman"/>
        </w:rPr>
        <w:t xml:space="preserve"> (S6</w:t>
      </w:r>
      <w:r w:rsidR="00013B2F" w:rsidRPr="00013B2F">
        <w:rPr>
          <w:rFonts w:ascii="Times New Roman" w:hAnsi="Times New Roman" w:cs="Times New Roman"/>
        </w:rPr>
        <w:t xml:space="preserve"> </w:t>
      </w:r>
      <w:r w:rsidR="00013B2F">
        <w:rPr>
          <w:rFonts w:ascii="Times New Roman" w:hAnsi="Times New Roman" w:cs="Times New Roman"/>
        </w:rPr>
        <w:t>Fig</w:t>
      </w:r>
      <w:r w:rsidR="007058E3">
        <w:rPr>
          <w:rFonts w:ascii="Times New Roman" w:hAnsi="Times New Roman" w:cs="Times New Roman"/>
        </w:rPr>
        <w:t>)</w:t>
      </w:r>
      <w:r w:rsidR="003A286F">
        <w:rPr>
          <w:rFonts w:ascii="Times New Roman" w:hAnsi="Times New Roman" w:cs="Times New Roman"/>
        </w:rPr>
        <w:t xml:space="preserve">. </w:t>
      </w:r>
      <w:commentRangeStart w:id="786"/>
      <w:r w:rsidR="00B20704">
        <w:rPr>
          <w:rFonts w:ascii="Times New Roman" w:hAnsi="Times New Roman" w:cs="Times New Roman"/>
        </w:rPr>
        <w:t>Such observation</w:t>
      </w:r>
      <w:r w:rsidR="003A286F">
        <w:rPr>
          <w:rFonts w:ascii="Times New Roman" w:hAnsi="Times New Roman" w:cs="Times New Roman"/>
        </w:rPr>
        <w:t xml:space="preserve"> could be explained by ability of diverse strains to manipulate the host defenses in a variety of ways </w:t>
      </w:r>
      <w:r w:rsidR="009D26F5">
        <w:rPr>
          <w:rFonts w:ascii="Times New Roman" w:hAnsi="Times New Roman" w:cs="Times New Roman"/>
        </w:rPr>
        <w:t xml:space="preserve"> </w:t>
      </w:r>
      <w:r w:rsidR="009D26F5">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{"citationID":"sdR8eNg3","properties":{"formattedCitation":"(Thrall &amp; Burdon, 2000; Susi {\\i{}et al.}, 2015)","plainCitation":"(Thrall &amp; Burdon, 2000; Susi et al., 2015)","noteIndex":0},"citationItems":[{"id":4988,"uris":["http://zotero.org/users/10053306/items/HV82S9BK"],"itemData":{"id":4988,"type":"article-journal","abstract":"Existing theory suggests that increasing the diversity of resistance and virulence types in host–pathogen interactions will result in qualitative shifts in spatial and temporal dynamics, and greater among-population asynchrony in disease dynamics and prevalence. Here, data are presented from a biologically realistic metapopulation model of gene-for-gene interactions that indicate that population level variation in resistance diversity will be negatively associated with disease prevalence (fraction of individuals infected). The model also predicts that disease incidence (presence/absence) will be positively related to total resistance diversity across the metapopulation, because high resistance diversity also selects for more virulent pathogens. These results are then contrasted with empirical data from a natural host–pathogen system. While the argument that high resistance diversity should generally lead to lower disease levels has been applied extensively in agricultural situations, the connection between genetic diversity, resistance and disease dynamics has never been demonstrated in natural systems. Here, through analysis of multiyear data on disease prevalence in the context of knowledge of resistance variation among host populations in a natural plant host–pathogen metapopulation, the first evidence is provided that observed levels of asynchrony in disease dynamics may indeed be related to resistance structure.","container-title":"Plant Pathology","DOI":"10.1046/j.1365-3059.2000.00523.x","ISSN":"1365-3059","issue":"6","language":"en","note":"_eprint: https://onlinelibrary.wiley.com/doi/pdf/10.1046/j.1365-3059.2000.00523.x","page":"767-773","source":"Wiley Online Library","title":"Effect of resistance variation in a natural plant host–pathogen metapopulation on disease dynamics","volume":"49","author":[{"family":"Thrall","given":"P. H."},{"family":"Burdon","given":"J. J."}],"issued":{"date-parts":[["2000"]]}}},{"id":4991,"uris":["http://zotero.org/users/10053306/items/7QFTQ623"],"itemData":{"id":4991,"type":"article-journal","abstract":"Variation in individual-level disease transmission is well documented, but the underlying causes of this variation are challenging to disentangle in natural epidemics. In general, within-host replication is critical in determining the extent to which infected hosts shed transmission propagules, but which factors cause variation in this relationship are poorly understood. Here, using a plant host, Plantago lanceolata, and the powdery mildew fungus Podosphaera plantaginis, we quantify how the distinct stages of within-host spread (autoinfection), spore release, and successful transmission to new hosts (alloinfection) are influenced by host genotype, pathogen genotype, and the coinfection status of the host. We find that within-host spread alone fails to predict transmission rates, as this relationship is modified by genetic variation in hosts and pathogens. Their contributions change throughout the course of the epidemic. Host genotype and coinfection had particularly pronounced effects on the dynamics of spore release from infected hosts. Confidently predicting disease spread from local levels of individual transmission, therefore, requires a more nuanced understanding of genotype-specific infection outcomes. This knowledge is key to better understanding the drivers of epidemiological dynamics and the resulting evolutionary trajectories of infectious disease.","container-title":"The American Naturalist","DOI":"10.1086/682069","ISSN":"0003-0147","issue":"2","note":"publisher: The University of Chicago Press","page":"252-263","source":"journals.uchicago.edu (Atypon)","title":"Host Genotype and Coinfection Modify the Relationship of within and between Host Transmission","volume":"186","author":[{"family":"Susi","given":"Hanna"},{"family":"Vale","given":"Pedro F."},{"family":"Laine","given":"Anna-Liisa"}],"issued":{"date-parts":[["2015",8]]}}}],"schema":"https://github.com/citation-style-language/schema/raw/master/csl-citation.json"} </w:instrText>
      </w:r>
      <w:r w:rsidR="009D26F5">
        <w:rPr>
          <w:rFonts w:ascii="Times New Roman" w:hAnsi="Times New Roman" w:cs="Times New Roman"/>
        </w:rPr>
        <w:fldChar w:fldCharType="separate"/>
      </w:r>
      <w:r w:rsidR="00D11197" w:rsidRPr="00D11197">
        <w:rPr>
          <w:rFonts w:ascii="Times New Roman" w:hAnsi="Times New Roman" w:cs="Times New Roman"/>
        </w:rPr>
        <w:t xml:space="preserve">(Thrall &amp; Burdon, 2000; Susi </w:t>
      </w:r>
      <w:r w:rsidR="00D11197" w:rsidRPr="00D11197">
        <w:rPr>
          <w:rFonts w:ascii="Times New Roman" w:hAnsi="Times New Roman" w:cs="Times New Roman"/>
          <w:i/>
          <w:iCs/>
        </w:rPr>
        <w:t>et al.</w:t>
      </w:r>
      <w:r w:rsidR="00D11197" w:rsidRPr="00D11197">
        <w:rPr>
          <w:rFonts w:ascii="Times New Roman" w:hAnsi="Times New Roman" w:cs="Times New Roman"/>
        </w:rPr>
        <w:t>, 2015)</w:t>
      </w:r>
      <w:r w:rsidR="009D26F5">
        <w:rPr>
          <w:rFonts w:ascii="Times New Roman" w:hAnsi="Times New Roman" w:cs="Times New Roman"/>
        </w:rPr>
        <w:fldChar w:fldCharType="end"/>
      </w:r>
      <w:r w:rsidR="003A286F">
        <w:rPr>
          <w:rFonts w:ascii="Times New Roman" w:hAnsi="Times New Roman" w:cs="Times New Roman"/>
        </w:rPr>
        <w:t xml:space="preserve">, or </w:t>
      </w:r>
      <w:r w:rsidR="001C61A6">
        <w:rPr>
          <w:rFonts w:ascii="Times New Roman" w:hAnsi="Times New Roman" w:cs="Times New Roman"/>
        </w:rPr>
        <w:t>through resource-mediated competition or through sharing of public goods, such as quorum sensing signals</w:t>
      </w:r>
      <w:r w:rsidR="00C626B2">
        <w:rPr>
          <w:rFonts w:ascii="Times New Roman" w:hAnsi="Times New Roman" w:cs="Times New Roman"/>
        </w:rPr>
        <w:t xml:space="preserve"> </w:t>
      </w:r>
      <w:r w:rsidR="00C626B2">
        <w:rPr>
          <w:rFonts w:ascii="Times New Roman" w:hAnsi="Times New Roman" w:cs="Times New Roman"/>
        </w:rPr>
        <w:fldChar w:fldCharType="begin"/>
      </w:r>
      <w:r w:rsidR="00D11197">
        <w:rPr>
          <w:rFonts w:ascii="Times New Roman" w:hAnsi="Times New Roman" w:cs="Times New Roman"/>
        </w:rPr>
        <w:instrText xml:space="preserve"> ADDIN ZOTERO_ITEM CSL_CITATION {"citationID":"JBsC4i7K","properties":{"formattedCitation":"(Alizon {\\i{}et al.}, 2013)","plainCitation":"(Alizon et al., 2013)","noteIndex":0},"citationItems":[{"id":4954,"uris":["http://zotero.org/users/10053306/items/6RXKHLD3"],"itemData":{"id":4954,"type":"article-journal","abstract":"Infections that consist of multiple parasite strains or species are common in the wild and are a major public health concern. Theory suggests that these infections have a key influence on the evolution of infectious diseases and, more specifically, on virulence evolution. However, we still lack an overall vision of the empirical support for these predictions. We argue that within-host interactions between parasites largely determine how virulence evolves and that experimental data support model predictions. Then, we explore the main limitation of the experimental study of such 'mixed infections', which is that it draws conclusions on evolutionary outcomes from studies conducted at the individual level. We also discuss differences between coinfections caused by different strains of the same species or by different species. Overall, we argue that it is possible to make sense out of the complexity inherent to multiple infections and that experimental evolution settings may provide the best opportunity to further our understanding of virulence evolution.","container-title":"Ecology Letters","DOI":"10.1111/ele.12076","ISSN":"1461-0248","issue":"4","journalAbbreviation":"Ecol Lett","language":"eng","note":"PMID: 23347009","page":"556-567","source":"PubMed","title":"Multiple infections and the evolution of virulence","volume":"16","author":[{"family":"Alizon","given":"Samuel"},{"family":"Roode","given":"Jacobus C.","non-dropping-particle":"de"},{"family":"Michalakis","given":"Yannis"}],"issued":{"date-parts":[["2013",4]]}}}],"schema":"https://github.com/citation-style-language/schema/raw/master/csl-citation.json"} </w:instrText>
      </w:r>
      <w:r w:rsidR="00C626B2">
        <w:rPr>
          <w:rFonts w:ascii="Times New Roman" w:hAnsi="Times New Roman" w:cs="Times New Roman"/>
        </w:rPr>
        <w:fldChar w:fldCharType="separate"/>
      </w:r>
      <w:r w:rsidR="00D11197" w:rsidRPr="00D11197">
        <w:rPr>
          <w:rFonts w:ascii="Times New Roman" w:hAnsi="Times New Roman" w:cs="Times New Roman"/>
        </w:rPr>
        <w:t xml:space="preserve">(Alizon </w:t>
      </w:r>
      <w:r w:rsidR="00D11197" w:rsidRPr="00D11197">
        <w:rPr>
          <w:rFonts w:ascii="Times New Roman" w:hAnsi="Times New Roman" w:cs="Times New Roman"/>
          <w:i/>
          <w:iCs/>
        </w:rPr>
        <w:t>et al.</w:t>
      </w:r>
      <w:r w:rsidR="00D11197" w:rsidRPr="00D11197">
        <w:rPr>
          <w:rFonts w:ascii="Times New Roman" w:hAnsi="Times New Roman" w:cs="Times New Roman"/>
        </w:rPr>
        <w:t>, 2013)</w:t>
      </w:r>
      <w:r w:rsidR="00C626B2">
        <w:rPr>
          <w:rFonts w:ascii="Times New Roman" w:hAnsi="Times New Roman" w:cs="Times New Roman"/>
        </w:rPr>
        <w:fldChar w:fldCharType="end"/>
      </w:r>
      <w:r w:rsidR="001C61A6">
        <w:rPr>
          <w:rFonts w:ascii="Times New Roman" w:hAnsi="Times New Roman" w:cs="Times New Roman"/>
        </w:rPr>
        <w:t>.</w:t>
      </w:r>
      <w:r w:rsidR="00781A22">
        <w:rPr>
          <w:rFonts w:ascii="Times New Roman" w:hAnsi="Times New Roman" w:cs="Times New Roman"/>
        </w:rPr>
        <w:t xml:space="preserve"> </w:t>
      </w:r>
      <w:commentRangeEnd w:id="786"/>
      <w:r w:rsidR="00580C7A">
        <w:rPr>
          <w:rStyle w:val="CommentReference"/>
        </w:rPr>
        <w:commentReference w:id="786"/>
      </w:r>
      <w:r w:rsidR="00942F3B" w:rsidRPr="00F10513">
        <w:rPr>
          <w:rFonts w:ascii="Times New Roman" w:eastAsia="Times New Roman" w:hAnsi="Times New Roman" w:cs="Times New Roman"/>
          <w:color w:val="000000" w:themeColor="text1"/>
        </w:rPr>
        <w:t>While</w:t>
      </w:r>
      <w:r w:rsidR="00B20704">
        <w:rPr>
          <w:rFonts w:ascii="Times New Roman" w:eastAsia="Times New Roman" w:hAnsi="Times New Roman" w:cs="Times New Roman"/>
          <w:color w:val="000000" w:themeColor="text1"/>
        </w:rPr>
        <w:t xml:space="preserve"> our</w:t>
      </w:r>
      <w:r w:rsidR="00942F3B">
        <w:rPr>
          <w:rFonts w:ascii="Times New Roman" w:eastAsia="Times New Roman" w:hAnsi="Times New Roman" w:cs="Times New Roman"/>
          <w:color w:val="000000" w:themeColor="text1"/>
        </w:rPr>
        <w:t xml:space="preserve"> survey collected information o</w:t>
      </w:r>
      <w:r w:rsidR="005E2ACF">
        <w:rPr>
          <w:rFonts w:ascii="Times New Roman" w:eastAsia="Times New Roman" w:hAnsi="Times New Roman" w:cs="Times New Roman"/>
          <w:color w:val="000000" w:themeColor="text1"/>
        </w:rPr>
        <w:t>n</w:t>
      </w:r>
      <w:r w:rsidR="00942F3B">
        <w:rPr>
          <w:rFonts w:ascii="Times New Roman" w:eastAsia="Times New Roman" w:hAnsi="Times New Roman" w:cs="Times New Roman"/>
          <w:color w:val="000000" w:themeColor="text1"/>
        </w:rPr>
        <w:t xml:space="preserve"> host cultivars, the lack of information on host genetics or levels of tolerance/susceptibility </w:t>
      </w:r>
      <w:r w:rsidR="00942F3B" w:rsidRPr="00F10513">
        <w:rPr>
          <w:rFonts w:ascii="Times New Roman" w:eastAsia="Times New Roman" w:hAnsi="Times New Roman" w:cs="Times New Roman"/>
          <w:color w:val="000000" w:themeColor="text1"/>
        </w:rPr>
        <w:t xml:space="preserve">did not </w:t>
      </w:r>
      <w:r w:rsidR="00942F3B">
        <w:rPr>
          <w:rFonts w:ascii="Times New Roman" w:eastAsia="Times New Roman" w:hAnsi="Times New Roman" w:cs="Times New Roman"/>
          <w:color w:val="000000" w:themeColor="text1"/>
        </w:rPr>
        <w:t>allow</w:t>
      </w:r>
      <w:r w:rsidR="00942F3B" w:rsidRPr="00F10513">
        <w:rPr>
          <w:rFonts w:ascii="Times New Roman" w:eastAsia="Times New Roman" w:hAnsi="Times New Roman" w:cs="Times New Roman"/>
          <w:color w:val="000000" w:themeColor="text1"/>
        </w:rPr>
        <w:t xml:space="preserve"> </w:t>
      </w:r>
      <w:r w:rsidR="00942F3B">
        <w:rPr>
          <w:rFonts w:ascii="Times New Roman" w:eastAsia="Times New Roman" w:hAnsi="Times New Roman" w:cs="Times New Roman"/>
          <w:color w:val="000000" w:themeColor="text1"/>
        </w:rPr>
        <w:t>evaluation of</w:t>
      </w:r>
      <w:r w:rsidR="00942F3B" w:rsidRPr="00F10513">
        <w:rPr>
          <w:rFonts w:ascii="Times New Roman" w:eastAsia="Times New Roman" w:hAnsi="Times New Roman" w:cs="Times New Roman"/>
          <w:color w:val="000000" w:themeColor="text1"/>
        </w:rPr>
        <w:t xml:space="preserve"> the role of host genotypes in driving disease dynamics.</w:t>
      </w:r>
      <w:r w:rsidR="00942F3B" w:rsidRPr="00F10513">
        <w:rPr>
          <w:rStyle w:val="normaltextrun"/>
          <w:rFonts w:ascii="Times New Roman" w:hAnsi="Times New Roman" w:cs="Times New Roman"/>
          <w:color w:val="000000" w:themeColor="text1"/>
        </w:rPr>
        <w:t xml:space="preserve"> </w:t>
      </w:r>
      <w:r w:rsidR="00942F3B">
        <w:rPr>
          <w:rStyle w:val="normaltextrun"/>
          <w:rFonts w:ascii="Times New Roman" w:hAnsi="Times New Roman" w:cs="Times New Roman"/>
          <w:color w:val="000000" w:themeColor="text1"/>
        </w:rPr>
        <w:t>However, a</w:t>
      </w:r>
      <w:r w:rsidR="00942F3B" w:rsidRPr="00F10513">
        <w:rPr>
          <w:rStyle w:val="normaltextrun"/>
          <w:rFonts w:ascii="Times New Roman" w:hAnsi="Times New Roman" w:cs="Times New Roman"/>
          <w:color w:val="000000" w:themeColor="text1"/>
        </w:rPr>
        <w:t xml:space="preserve">ge-related host resistance </w:t>
      </w:r>
      <w:r w:rsidR="00942F3B">
        <w:rPr>
          <w:rStyle w:val="normaltextrun"/>
          <w:rFonts w:ascii="Times New Roman" w:hAnsi="Times New Roman" w:cs="Times New Roman"/>
          <w:color w:val="000000" w:themeColor="text1"/>
        </w:rPr>
        <w:fldChar w:fldCharType="begin"/>
      </w:r>
      <w:r w:rsidR="00D11197">
        <w:rPr>
          <w:rStyle w:val="normaltextrun"/>
          <w:rFonts w:ascii="Times New Roman" w:hAnsi="Times New Roman" w:cs="Times New Roman"/>
          <w:color w:val="000000" w:themeColor="text1"/>
        </w:rPr>
        <w:instrText xml:space="preserve"> ADDIN ZOTERO_ITEM CSL_CITATION {"citationID":"hxBnoDVD","properties":{"formattedCitation":"(Whalen, 2005; Sharabani {\\i{}et al.}, 2013; Hu &amp; Yang, 2019)","plainCitation":"(Whalen, 2005; Sharabani et al., 2013; Hu &amp; Yang, 2019)","noteIndex":0},"citationItems":[{"id":4148,"uris":["http://zotero.org/users/10053306/items/MDP3IEI4"],"itemData":{"id":4148,"type":"article-journal","abstract":"Plant age is a crucial factor in determining the outcome of a host−pathogen interaction. In successive developmental stages throughout their life cycles, plants face dynamic changes in biotic and abiotic conditions that create distinct ecological niches for host−pathogen interactions. As an adaptive strategy, plants have evolved intrinsic regulatory networks that integrate developmental signals with those from pathogen perception and defense activation. As a result, amplitude and timing of defense responses are optimized, so as to balance the cost and benefit of immunity activation. A general term “age-related resistance” refers to a gain of disease resistance against a certain pathogen when plants reach a relatively mature stage. Age-related resistance is a common observation on fruits, vegetables, and row crops for their resistance against viruses, bacteria, fungi, oomycetes pathogens, and insects. This review focuses on the recent advances in understanding the molecular mechanisms of how plants coordinate developmental timing and immune response.","container-title":"Phytopathology®","DOI":"10.1094/PHYTO-11-18-0443-RVW","ISSN":"0031-949X","issue":"9","note":"number: 9\npublisher: Scientific Societies","page":"1500-1508","source":"apsjournals.apsnet.org (Atypon)","title":"Time to Fight: Molecular Mechanisms of Age-Related Resistance","title-short":"Time to Fight","volume":"109","author":[{"family":"Hu","given":"Lanxi"},{"family":"Yang","given":"Li"}],"issued":{"date-parts":[["2019",9]]}}},{"id":4150,"uris":["http://zotero.org/users/10053306/items/93CHGW9E"],"itemData":{"id":4150,"type":"article-journal","abstract":"SUMMARY Disease resistance takes place within the context of the host developmental programme. The cellular and molecular basis of the developmental control of resistance is virtually unknown. It is clear from mutant studies that developmental processes are impacted when defence factors are altered and it is equally clear that alteration of developmental factors impacts defence functions. A review of current knowledge regarding the interplay of resistance and development is presented. Stage-specific limitations on defence represent an important target for crop improvement.","container-title":"Molecular Plant Pathology","DOI":"10.1111/j.1364-3703.2005.00286.x","ISSN":"1364-3703","issue":"3","journalAbbreviation":"Mol Plant Pathol","language":"eng","note":"number: 3\nPMID: 20565663","page":"347-360","source":"PubMed","title":"Host defence in a developmental context","volume":"6","author":[{"family":"Whalen","given":"Maureen C."}],"issued":{"date-parts":[["2005",5,1]]}}},{"id":4152,"uris":["http://zotero.org/users/10053306/items/V9P85DT8"],"itemData":{"id":4152,"type":"article-journal","abstract":"The effect of plant age at the time of inoculation on the severity of bacterial wilt and canker disease caused by Clavibacter michiganensis subsp. michiganensis (Cmm) was examined in six greenhouse experiments. The period during which inoculations led to wilt and death of tomato plants was defined. This period, designated ‘window of vulnerability’, ranged from transplanting to the 17- to 18-leaf stage. Plants inoculated after this period expressed disease symptoms but did not wilt or die. No significant changes in disease incidence were observed when leaves of different ages were inoculated. Yield accumulation was significantly reduced in plants inoculated within the window of vulnerability compared with those inoculated after this period. Expression of virulence genes, viz. celA, encoding a secreted cellulase, and the serine protease-encoding pat-1, chpC and ppaA, was induced during the early stages after inoculation in plants inoculated within the window of vulnerability. Differences in Cmm population between plants inoculated within and outside of this period were insignificant after the first week post-inoculation, indicating that differences in disease severity, yield loss and expression of virulence determinants are not correlated with Cmm population level. Results suggest that implementation of precautionary measures during the window of vulnerability to avoid secondary spread of Cmm will have a season-long effect on plant mortality and may minimize, or even prevent, yield losses.","container-title":"Plant Pathology","DOI":"10.1111/ppa.12013","ISSN":"1365-3059","issue":"5","language":"en","license":"© 2012 British Society for Plant Pathology","note":"number: 5\n_eprint: https://onlinelibrary.wiley.com/doi/pdf/10.1111/ppa.12013","page":"1114-1122","source":"Wiley Online Library","title":"Effects of plant age on disease development and virulence of Clavibacter michiganensis subsp. michiganensis on tomato","volume":"62","author":[{"family":"Sharabani","given":"G."},{"family":"Shtienberg","given":"D."},{"family":"Borenstein","given":"M."},{"family":"Shulhani","given":"R."},{"family":"Lofthouse","given":"M."},{"family":"Sofer","given":"M."},{"family":"Chalupowicz","given":"L."},{"family":"Barel","given":"V."},{"family":"Manulis-Sasson","given":"S."}],"issued":{"date-parts":[["2013"]]}}}],"schema":"https://github.com/citation-style-language/schema/raw/master/csl-citation.json"} </w:instrText>
      </w:r>
      <w:r w:rsidR="00942F3B">
        <w:rPr>
          <w:rStyle w:val="normaltextrun"/>
          <w:rFonts w:ascii="Times New Roman" w:hAnsi="Times New Roman" w:cs="Times New Roman"/>
          <w:color w:val="000000" w:themeColor="text1"/>
        </w:rPr>
        <w:fldChar w:fldCharType="separate"/>
      </w:r>
      <w:r w:rsidR="00D11197" w:rsidRPr="00D11197">
        <w:rPr>
          <w:rFonts w:ascii="Times New Roman" w:hAnsi="Times New Roman" w:cs="Times New Roman"/>
          <w:color w:val="000000"/>
        </w:rPr>
        <w:t xml:space="preserve">(Whalen, 2005; Sharabani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2013; Hu &amp; Yang, 2019)</w:t>
      </w:r>
      <w:r w:rsidR="00942F3B">
        <w:rPr>
          <w:rStyle w:val="normaltextrun"/>
          <w:rFonts w:ascii="Times New Roman" w:hAnsi="Times New Roman" w:cs="Times New Roman"/>
          <w:color w:val="000000" w:themeColor="text1"/>
        </w:rPr>
        <w:fldChar w:fldCharType="end"/>
      </w:r>
      <w:r w:rsidR="00942F3B">
        <w:rPr>
          <w:rStyle w:val="normaltextrun"/>
          <w:rFonts w:ascii="Times New Roman" w:hAnsi="Times New Roman" w:cs="Times New Roman"/>
          <w:color w:val="000000" w:themeColor="text1"/>
        </w:rPr>
        <w:t xml:space="preserve"> </w:t>
      </w:r>
      <w:r w:rsidR="00942F3B" w:rsidRPr="00F10513">
        <w:rPr>
          <w:rStyle w:val="normaltextrun"/>
          <w:rFonts w:ascii="Times New Roman" w:hAnsi="Times New Roman" w:cs="Times New Roman"/>
          <w:color w:val="000000" w:themeColor="text1"/>
        </w:rPr>
        <w:t>or the prevalence of other diseases later in the season might contribute to</w:t>
      </w:r>
      <w:r w:rsidR="00942F3B">
        <w:rPr>
          <w:rStyle w:val="normaltextrun"/>
          <w:rFonts w:ascii="Times New Roman" w:hAnsi="Times New Roman" w:cs="Times New Roman"/>
          <w:color w:val="000000" w:themeColor="text1"/>
        </w:rPr>
        <w:t>wards</w:t>
      </w:r>
      <w:r w:rsidR="00942F3B" w:rsidRPr="00F10513">
        <w:rPr>
          <w:rStyle w:val="normaltextrun"/>
          <w:rFonts w:ascii="Times New Roman" w:hAnsi="Times New Roman" w:cs="Times New Roman"/>
          <w:color w:val="000000" w:themeColor="text1"/>
        </w:rPr>
        <w:t xml:space="preserve"> seasonal disease </w:t>
      </w:r>
      <w:r w:rsidR="00074AE4">
        <w:rPr>
          <w:rStyle w:val="normaltextrun"/>
          <w:rFonts w:ascii="Times New Roman" w:hAnsi="Times New Roman" w:cs="Times New Roman"/>
          <w:color w:val="000000" w:themeColor="text1"/>
        </w:rPr>
        <w:t>pressure and thus, seasonal dynamics that we observed.</w:t>
      </w:r>
      <w:r w:rsidR="00BC1BC0">
        <w:rPr>
          <w:rStyle w:val="normaltextrun"/>
          <w:rFonts w:ascii="Times New Roman" w:hAnsi="Times New Roman" w:cs="Times New Roman"/>
          <w:color w:val="000000" w:themeColor="text1"/>
        </w:rPr>
        <w:t xml:space="preserve"> The regression analysis </w:t>
      </w:r>
      <w:r w:rsidR="00BC1BC0">
        <w:rPr>
          <w:rStyle w:val="normaltextrun"/>
          <w:rFonts w:ascii="Times New Roman" w:hAnsi="Times New Roman" w:cs="Times New Roman"/>
          <w:color w:val="000000" w:themeColor="text1"/>
        </w:rPr>
        <w:lastRenderedPageBreak/>
        <w:t>also included scale of the farm as one of variables. While disease severity was not significantly different across small vs commercial farms, more pathogen diversity was observed in the commercial farms compared to small farms</w:t>
      </w:r>
      <w:r w:rsidR="007058E3">
        <w:rPr>
          <w:rStyle w:val="normaltextrun"/>
          <w:rFonts w:ascii="Times New Roman" w:hAnsi="Times New Roman" w:cs="Times New Roman"/>
          <w:color w:val="000000" w:themeColor="text1"/>
        </w:rPr>
        <w:t xml:space="preserve"> </w:t>
      </w:r>
      <w:r w:rsidR="00013B2F">
        <w:rPr>
          <w:rStyle w:val="normaltextrun"/>
          <w:rFonts w:ascii="Times New Roman" w:hAnsi="Times New Roman" w:cs="Times New Roman"/>
          <w:color w:val="000000" w:themeColor="text1"/>
        </w:rPr>
        <w:t>(</w:t>
      </w:r>
      <w:r w:rsidR="00374926">
        <w:rPr>
          <w:rStyle w:val="normaltextrun"/>
          <w:rFonts w:ascii="Times New Roman" w:hAnsi="Times New Roman" w:cs="Times New Roman"/>
          <w:color w:val="000000" w:themeColor="text1"/>
        </w:rPr>
        <w:t xml:space="preserve">Figure </w:t>
      </w:r>
      <w:r w:rsidR="007058E3">
        <w:rPr>
          <w:rStyle w:val="normaltextrun"/>
          <w:rFonts w:ascii="Times New Roman" w:hAnsi="Times New Roman" w:cs="Times New Roman"/>
          <w:color w:val="000000" w:themeColor="text1"/>
        </w:rPr>
        <w:t>S3)</w:t>
      </w:r>
      <w:r w:rsidR="00BC1BC0">
        <w:rPr>
          <w:rStyle w:val="normaltextrun"/>
          <w:rFonts w:ascii="Times New Roman" w:hAnsi="Times New Roman" w:cs="Times New Roman"/>
          <w:color w:val="000000" w:themeColor="text1"/>
        </w:rPr>
        <w:t xml:space="preserve">. This intriguing observation </w:t>
      </w:r>
      <w:r w:rsidR="00AF3810">
        <w:rPr>
          <w:rStyle w:val="normaltextrun"/>
          <w:rFonts w:ascii="Times New Roman" w:hAnsi="Times New Roman" w:cs="Times New Roman"/>
          <w:color w:val="000000" w:themeColor="text1"/>
        </w:rPr>
        <w:t xml:space="preserve">brings about apparent contradiction, i.e. small-scale farms often have transplants, seeds from a variety of sources, thus, possibility of introduction of multiple pathogen genotypes. However, crop/genotype diversity in the small-scale farms with intercropping may also lead to reduction in pathogen abundance and diversity </w:t>
      </w:r>
      <w:r w:rsidR="00C626B2">
        <w:rPr>
          <w:rStyle w:val="normaltextrun"/>
          <w:rFonts w:ascii="Times New Roman" w:hAnsi="Times New Roman" w:cs="Times New Roman"/>
          <w:color w:val="000000" w:themeColor="text1"/>
        </w:rPr>
        <w:fldChar w:fldCharType="begin"/>
      </w:r>
      <w:r w:rsidR="00D11197">
        <w:rPr>
          <w:rStyle w:val="normaltextrun"/>
          <w:rFonts w:ascii="Times New Roman" w:hAnsi="Times New Roman" w:cs="Times New Roman"/>
          <w:color w:val="000000" w:themeColor="text1"/>
        </w:rPr>
        <w:instrText xml:space="preserve"> ADDIN ZOTERO_ITEM CSL_CITATION {"citationID":"GQPwsE44","properties":{"formattedCitation":"(Huss {\\i{}et al.}, 2022)","plainCitation":"(Huss et al., 2022)","noteIndex":0},"citationItems":[{"id":4957,"uris":["http://zotero.org/users/10053306/items/3DJUCLFE"],"itemData":{"id":4957,"type":"article-journal","abstract":"To combat climate change, farmers must innovate through ecological intensification to boost food production, increase resilience to weather extremes, and shrink the carbon footprint of agriculture. Intercropping (where alternative crops or noncrop plants are integrated with cash crops) can strengthen and stabilize agroecosystems under climate change by improving resource use efficiency, enhancing soil water holding capacity, and increasing the diversity and quality of habitat for beneficial insects that provide pollination services and natural pest control. Despite these benefits, intercropping has yet to be widely adopted due to perceived risks and challenges including decreased crop yield, increased management complexity, a steep learning curve for successful management, and increased susceptibility to pests. Here, we explore the major benefits of intercropping in agricultural systems for pest control and climate resilience reported in 24 meta-analyses, while addressing risks and barriers to implementation. Most studies demonstrate clear benefits of intercropping for weed, pathogen, insect pest control, relative yield, and gross profitability. However, relatively few studies document ecosystem services conferred by intercrops alongside labor costs, which are key to economic sustainability for farmers. In addition to clearer demonstrations of the economic viability of intercropping, farmers also need strong technical and financial support during the adoption process to help them troubleshoot the site-specific complexities and challenges of managing polycultures. Ecological intensification of agriculture requires a more strategic approach than simplified production systems and is not without risks and challenges. Calibrating incentive programs to reduce financial burdens of risk for farmers could promote more widespread adoption of intercropping.","container-title":"Journal of Economic Entomology","DOI":"10.1093/jee/toac045","ISSN":"0022-0493","issue":"5","journalAbbreviation":"Journal of Economic Entomology","page":"1350-1362","source":"Silverchair","title":"Benefits and Risks of Intercropping for Crop Resilience and Pest Management","volume":"115","author":[{"family":"Huss","given":"C P"},{"family":"Holmes","given":"K D"},{"family":"Blubaugh","given":"C K"}],"issued":{"date-parts":[["2022",10,1]]}}}],"schema":"https://github.com/citation-style-language/schema/raw/master/csl-citation.json"} </w:instrText>
      </w:r>
      <w:r w:rsidR="00C626B2">
        <w:rPr>
          <w:rStyle w:val="normaltextrun"/>
          <w:rFonts w:ascii="Times New Roman" w:hAnsi="Times New Roman" w:cs="Times New Roman"/>
          <w:color w:val="000000" w:themeColor="text1"/>
        </w:rPr>
        <w:fldChar w:fldCharType="separate"/>
      </w:r>
      <w:r w:rsidR="00D11197" w:rsidRPr="00D11197">
        <w:rPr>
          <w:rFonts w:ascii="Times New Roman" w:hAnsi="Times New Roman" w:cs="Times New Roman"/>
          <w:color w:val="000000"/>
        </w:rPr>
        <w:t xml:space="preserve">(Huss </w:t>
      </w:r>
      <w:r w:rsidR="00D11197" w:rsidRPr="00D11197">
        <w:rPr>
          <w:rFonts w:ascii="Times New Roman" w:hAnsi="Times New Roman" w:cs="Times New Roman"/>
          <w:i/>
          <w:iCs/>
          <w:color w:val="000000"/>
        </w:rPr>
        <w:t>et al.</w:t>
      </w:r>
      <w:r w:rsidR="00D11197" w:rsidRPr="00D11197">
        <w:rPr>
          <w:rFonts w:ascii="Times New Roman" w:hAnsi="Times New Roman" w:cs="Times New Roman"/>
          <w:color w:val="000000"/>
        </w:rPr>
        <w:t>, 2022)</w:t>
      </w:r>
      <w:r w:rsidR="00C626B2">
        <w:rPr>
          <w:rStyle w:val="normaltextrun"/>
          <w:rFonts w:ascii="Times New Roman" w:hAnsi="Times New Roman" w:cs="Times New Roman"/>
          <w:color w:val="000000" w:themeColor="text1"/>
        </w:rPr>
        <w:fldChar w:fldCharType="end"/>
      </w:r>
      <w:r w:rsidR="00AF3810">
        <w:rPr>
          <w:rStyle w:val="normaltextrun"/>
          <w:rFonts w:ascii="Times New Roman" w:hAnsi="Times New Roman" w:cs="Times New Roman"/>
          <w:color w:val="000000" w:themeColor="text1"/>
        </w:rPr>
        <w:t>. These observations demand further investigation of whether such intercropping m</w:t>
      </w:r>
      <w:r w:rsidR="006F42A8">
        <w:rPr>
          <w:rStyle w:val="normaltextrun"/>
          <w:rFonts w:ascii="Times New Roman" w:hAnsi="Times New Roman" w:cs="Times New Roman"/>
          <w:color w:val="000000" w:themeColor="text1"/>
        </w:rPr>
        <w:t>ight</w:t>
      </w:r>
      <w:r w:rsidR="00AF3810">
        <w:rPr>
          <w:rStyle w:val="normaltextrun"/>
          <w:rFonts w:ascii="Times New Roman" w:hAnsi="Times New Roman" w:cs="Times New Roman"/>
          <w:color w:val="000000" w:themeColor="text1"/>
        </w:rPr>
        <w:t xml:space="preserve"> be a resilient strategy for disease control. </w:t>
      </w:r>
    </w:p>
    <w:p w14:paraId="3127C913" w14:textId="7FE984DE" w:rsidR="009521C4" w:rsidRPr="00F10513" w:rsidRDefault="00002E53">
      <w:pPr>
        <w:pStyle w:val="paragraph"/>
        <w:spacing w:before="0" w:beforeAutospacing="0" w:after="0" w:afterAutospacing="0" w:line="360" w:lineRule="auto"/>
        <w:ind w:firstLine="720"/>
        <w:jc w:val="both"/>
        <w:textAlignment w:val="baseline"/>
        <w:pPrChange w:id="787" w:author="Amanpreet Kaur" w:date="2025-01-23T10:44:00Z" w16du:dateUtc="2025-01-23T16:44:00Z">
          <w:pPr>
            <w:pStyle w:val="paragraph"/>
            <w:spacing w:before="0" w:beforeAutospacing="0" w:after="0" w:afterAutospacing="0" w:line="480" w:lineRule="auto"/>
            <w:ind w:firstLine="720"/>
            <w:jc w:val="both"/>
            <w:textAlignment w:val="baseline"/>
          </w:pPr>
        </w:pPrChange>
      </w:pPr>
      <w:r w:rsidRPr="00F10513">
        <w:rPr>
          <w:rStyle w:val="normaltextrun"/>
          <w:rFonts w:eastAsiaTheme="majorEastAsia"/>
          <w:color w:val="000000" w:themeColor="text1"/>
        </w:rPr>
        <w:t>Taken together,</w:t>
      </w:r>
      <w:r w:rsidR="00D01363">
        <w:rPr>
          <w:rStyle w:val="normaltextrun"/>
          <w:rFonts w:eastAsiaTheme="majorEastAsia"/>
          <w:color w:val="000000" w:themeColor="text1"/>
        </w:rPr>
        <w:t xml:space="preserve"> we find that p</w:t>
      </w:r>
      <w:r w:rsidR="00D01363" w:rsidRPr="00F10513">
        <w:rPr>
          <w:rStyle w:val="normaltextrun"/>
          <w:rFonts w:eastAsiaTheme="majorEastAsia"/>
          <w:color w:val="000000" w:themeColor="text1"/>
        </w:rPr>
        <w:t xml:space="preserve">lant-pathogen interactions in agricultural environments are much more complex than previously thought. </w:t>
      </w:r>
      <w:r w:rsidR="00D01363">
        <w:rPr>
          <w:rStyle w:val="normaltextrun"/>
          <w:rFonts w:eastAsiaTheme="majorEastAsia"/>
          <w:color w:val="000000" w:themeColor="text1"/>
        </w:rPr>
        <w:t>Our study revealed that</w:t>
      </w:r>
      <w:r w:rsidRPr="00F10513">
        <w:rPr>
          <w:rStyle w:val="normaltextrun"/>
          <w:rFonts w:eastAsiaTheme="majorEastAsia"/>
          <w:color w:val="000000" w:themeColor="text1"/>
        </w:rPr>
        <w:t xml:space="preserve"> maintaining pathogen heterogeneity and variable fitness with seasonal allele fluctuations in response to extreme weather events are the strategies employed by the pathogen. This work also </w:t>
      </w:r>
      <w:r w:rsidR="00086FFE">
        <w:rPr>
          <w:rStyle w:val="normaltextrun"/>
          <w:rFonts w:eastAsiaTheme="majorEastAsia"/>
          <w:color w:val="000000" w:themeColor="text1"/>
        </w:rPr>
        <w:t>presents</w:t>
      </w:r>
      <w:r w:rsidRPr="00F10513">
        <w:rPr>
          <w:rStyle w:val="normaltextrun"/>
          <w:rFonts w:eastAsiaTheme="majorEastAsia"/>
          <w:color w:val="000000" w:themeColor="text1"/>
        </w:rPr>
        <w:t xml:space="preserve"> </w:t>
      </w:r>
      <w:r w:rsidR="00086FFE">
        <w:rPr>
          <w:rStyle w:val="normaltextrun"/>
          <w:rFonts w:eastAsiaTheme="majorEastAsia"/>
          <w:color w:val="000000" w:themeColor="text1"/>
        </w:rPr>
        <w:t>empirical evidence</w:t>
      </w:r>
      <w:r w:rsidRPr="00F10513">
        <w:rPr>
          <w:rStyle w:val="normaltextrun"/>
          <w:rFonts w:eastAsiaTheme="majorEastAsia"/>
          <w:color w:val="000000" w:themeColor="text1"/>
        </w:rPr>
        <w:t xml:space="preserve"> on the influence of recent climatic changes on altering disease outcomes. We suggest that breeding programs need to consider multiple pathogen lineages</w:t>
      </w:r>
      <w:r w:rsidR="00C27911">
        <w:rPr>
          <w:rStyle w:val="normaltextrun"/>
          <w:rFonts w:eastAsiaTheme="majorEastAsia"/>
          <w:color w:val="000000" w:themeColor="text1"/>
        </w:rPr>
        <w:t xml:space="preserve"> that show positive fitness contributions based on large scale field surveys. </w:t>
      </w:r>
      <w:r w:rsidRPr="00F10513">
        <w:rPr>
          <w:rStyle w:val="normaltextrun"/>
          <w:rFonts w:eastAsiaTheme="majorEastAsia"/>
          <w:color w:val="000000" w:themeColor="text1"/>
        </w:rPr>
        <w:t xml:space="preserve"> </w:t>
      </w:r>
      <w:r w:rsidR="0035532F" w:rsidRPr="00F10513">
        <w:rPr>
          <w:rStyle w:val="normaltextrun"/>
          <w:rFonts w:eastAsiaTheme="majorEastAsia"/>
          <w:color w:val="000000" w:themeColor="text1"/>
        </w:rPr>
        <w:t>T</w:t>
      </w:r>
      <w:r w:rsidRPr="00F10513">
        <w:rPr>
          <w:rStyle w:val="normaltextrun"/>
          <w:rFonts w:eastAsiaTheme="majorEastAsia"/>
          <w:color w:val="000000" w:themeColor="text1"/>
        </w:rPr>
        <w:t>racing these evolutionary changes can predict which lineages will be a better fit in the long run</w:t>
      </w:r>
      <w:r w:rsidR="00086FFE">
        <w:rPr>
          <w:rStyle w:val="normaltextrun"/>
          <w:rFonts w:eastAsiaTheme="majorEastAsia"/>
          <w:color w:val="000000" w:themeColor="text1"/>
        </w:rPr>
        <w:t>, especially in the face of sudden climatic shifts</w:t>
      </w:r>
      <w:r w:rsidRPr="00F10513">
        <w:rPr>
          <w:rStyle w:val="normaltextrun"/>
          <w:rFonts w:eastAsiaTheme="majorEastAsia"/>
          <w:color w:val="000000" w:themeColor="text1"/>
        </w:rPr>
        <w:t xml:space="preserve">, aiding in </w:t>
      </w:r>
      <w:r w:rsidR="0035532F" w:rsidRPr="00F10513">
        <w:rPr>
          <w:rStyle w:val="normaltextrun"/>
          <w:rFonts w:eastAsiaTheme="majorEastAsia"/>
          <w:color w:val="000000" w:themeColor="text1"/>
        </w:rPr>
        <w:t>developing</w:t>
      </w:r>
      <w:r w:rsidRPr="00F10513">
        <w:rPr>
          <w:rStyle w:val="normaltextrun"/>
          <w:rFonts w:eastAsiaTheme="majorEastAsia"/>
          <w:color w:val="000000" w:themeColor="text1"/>
        </w:rPr>
        <w:t xml:space="preserve"> more effective breeding strategies. Future work </w:t>
      </w:r>
      <w:r w:rsidR="00065988">
        <w:rPr>
          <w:rStyle w:val="normaltextrun"/>
          <w:rFonts w:eastAsiaTheme="majorEastAsia"/>
          <w:color w:val="000000" w:themeColor="text1"/>
        </w:rPr>
        <w:t>based on the results of this study sh</w:t>
      </w:r>
      <w:r w:rsidRPr="00F10513">
        <w:rPr>
          <w:rStyle w:val="normaltextrun"/>
          <w:rFonts w:eastAsiaTheme="majorEastAsia"/>
          <w:color w:val="000000" w:themeColor="text1"/>
        </w:rPr>
        <w:t xml:space="preserve">ould focus on identifying the roles of specific fitness factors in pathogen </w:t>
      </w:r>
      <w:r w:rsidR="00C27911">
        <w:rPr>
          <w:rStyle w:val="normaltextrun"/>
          <w:rFonts w:eastAsiaTheme="majorEastAsia"/>
          <w:color w:val="000000" w:themeColor="text1"/>
        </w:rPr>
        <w:t>biology</w:t>
      </w:r>
      <w:r w:rsidRPr="00F10513">
        <w:rPr>
          <w:rStyle w:val="normaltextrun"/>
          <w:rFonts w:eastAsiaTheme="majorEastAsia"/>
          <w:color w:val="000000" w:themeColor="text1"/>
        </w:rPr>
        <w:t xml:space="preserve">, as this could provide valuable insights into pathogen adaptation strategies and the selection pressures they face. </w:t>
      </w:r>
      <w:r w:rsidR="00901D4C">
        <w:rPr>
          <w:rStyle w:val="normaltextrun"/>
          <w:rFonts w:eastAsiaTheme="majorEastAsia"/>
          <w:color w:val="000000" w:themeColor="text1"/>
        </w:rPr>
        <w:t xml:space="preserve">Finally, we present an integrated workflow utilizing </w:t>
      </w:r>
      <w:proofErr w:type="spellStart"/>
      <w:r w:rsidR="00901D4C">
        <w:rPr>
          <w:rStyle w:val="normaltextrun"/>
          <w:rFonts w:eastAsiaTheme="majorEastAsia"/>
          <w:color w:val="000000" w:themeColor="text1"/>
        </w:rPr>
        <w:t>metapangenomics</w:t>
      </w:r>
      <w:proofErr w:type="spellEnd"/>
      <w:r w:rsidR="00901D4C">
        <w:rPr>
          <w:rStyle w:val="normaltextrun"/>
          <w:rFonts w:eastAsiaTheme="majorEastAsia"/>
          <w:color w:val="000000" w:themeColor="text1"/>
        </w:rPr>
        <w:t xml:space="preserve"> to infer fine scale </w:t>
      </w:r>
      <w:proofErr w:type="spellStart"/>
      <w:r w:rsidR="00901D4C">
        <w:rPr>
          <w:rStyle w:val="normaltextrun"/>
          <w:rFonts w:eastAsiaTheme="majorEastAsia"/>
          <w:color w:val="000000" w:themeColor="text1"/>
        </w:rPr>
        <w:t>microdiversity</w:t>
      </w:r>
      <w:proofErr w:type="spellEnd"/>
      <w:r w:rsidR="00901D4C">
        <w:rPr>
          <w:rStyle w:val="normaltextrun"/>
          <w:rFonts w:eastAsiaTheme="majorEastAsia"/>
          <w:color w:val="000000" w:themeColor="text1"/>
        </w:rPr>
        <w:t xml:space="preserve"> patterns in the pathogen population, coupled with epidemiological and statistical modeling to link climatic variables t</w:t>
      </w:r>
      <w:r w:rsidR="00AC4EE0">
        <w:rPr>
          <w:rStyle w:val="normaltextrun"/>
          <w:rFonts w:eastAsiaTheme="majorEastAsia"/>
          <w:color w:val="000000" w:themeColor="text1"/>
        </w:rPr>
        <w:t>o the eco-evolutionary processes impacting disease risk and</w:t>
      </w:r>
      <w:r w:rsidR="00901D4C">
        <w:rPr>
          <w:rStyle w:val="normaltextrun"/>
          <w:rFonts w:eastAsiaTheme="majorEastAsia"/>
          <w:color w:val="000000" w:themeColor="text1"/>
        </w:rPr>
        <w:t xml:space="preserve"> to study disease epidemics at large scales</w:t>
      </w:r>
      <w:r w:rsidR="0077048D">
        <w:rPr>
          <w:rStyle w:val="normaltextrun"/>
          <w:rFonts w:eastAsiaTheme="majorEastAsia"/>
          <w:color w:val="000000" w:themeColor="text1"/>
        </w:rPr>
        <w:t xml:space="preserve"> (Fi</w:t>
      </w:r>
      <w:r w:rsidR="00013B2F">
        <w:rPr>
          <w:rStyle w:val="normaltextrun"/>
          <w:rFonts w:eastAsiaTheme="majorEastAsia"/>
          <w:color w:val="000000" w:themeColor="text1"/>
        </w:rPr>
        <w:t>g</w:t>
      </w:r>
      <w:r w:rsidR="00374926">
        <w:rPr>
          <w:rStyle w:val="normaltextrun"/>
          <w:rFonts w:eastAsiaTheme="majorEastAsia"/>
          <w:color w:val="000000" w:themeColor="text1"/>
        </w:rPr>
        <w:t>ure</w:t>
      </w:r>
      <w:r w:rsidR="0077048D">
        <w:rPr>
          <w:rStyle w:val="normaltextrun"/>
          <w:rFonts w:eastAsiaTheme="majorEastAsia"/>
          <w:color w:val="000000" w:themeColor="text1"/>
        </w:rPr>
        <w:t xml:space="preserve"> 5)</w:t>
      </w:r>
      <w:r w:rsidR="00AC4EE0">
        <w:rPr>
          <w:rStyle w:val="normaltextrun"/>
          <w:rFonts w:eastAsiaTheme="majorEastAsia"/>
          <w:color w:val="000000" w:themeColor="text1"/>
        </w:rPr>
        <w:t>. This approach can allow disentangling targets of long-term eco-evolutionary processes and for studying fundamental principles involved in response of microbes in dynamically responding to environmental shifts</w:t>
      </w:r>
      <w:r w:rsidR="00C27911">
        <w:rPr>
          <w:rStyle w:val="normaltextrun"/>
          <w:rFonts w:eastAsiaTheme="majorEastAsia"/>
          <w:color w:val="000000" w:themeColor="text1"/>
        </w:rPr>
        <w:t xml:space="preserve">. Such approach </w:t>
      </w:r>
      <w:r w:rsidR="00AC4EE0">
        <w:rPr>
          <w:rStyle w:val="normaltextrun"/>
          <w:rFonts w:eastAsiaTheme="majorEastAsia"/>
          <w:color w:val="000000" w:themeColor="text1"/>
        </w:rPr>
        <w:t>can be applied to different case studies in plant, animal</w:t>
      </w:r>
      <w:r w:rsidR="005D4316">
        <w:rPr>
          <w:rStyle w:val="normaltextrun"/>
          <w:rFonts w:eastAsiaTheme="majorEastAsia"/>
          <w:color w:val="000000" w:themeColor="text1"/>
        </w:rPr>
        <w:t>,</w:t>
      </w:r>
      <w:r w:rsidR="00AC4EE0">
        <w:rPr>
          <w:rStyle w:val="normaltextrun"/>
          <w:rFonts w:eastAsiaTheme="majorEastAsia"/>
          <w:color w:val="000000" w:themeColor="text1"/>
        </w:rPr>
        <w:t xml:space="preserve"> and human health. </w:t>
      </w:r>
    </w:p>
    <w:p w14:paraId="01328C38" w14:textId="0E5D490B" w:rsidR="49C7BFD4" w:rsidRDefault="49C7BFD4">
      <w:pPr>
        <w:spacing w:after="240" w:line="360" w:lineRule="auto"/>
        <w:jc w:val="both"/>
        <w:rPr>
          <w:rFonts w:ascii="Times New Roman" w:hAnsi="Times New Roman" w:cs="Times New Roman"/>
        </w:rPr>
        <w:pPrChange w:id="788" w:author="Amanpreet Kaur" w:date="2025-01-23T10:44:00Z" w16du:dateUtc="2025-01-23T16:44:00Z">
          <w:pPr>
            <w:spacing w:after="240" w:line="480" w:lineRule="auto"/>
            <w:jc w:val="both"/>
          </w:pPr>
        </w:pPrChange>
      </w:pPr>
    </w:p>
    <w:p w14:paraId="454A3F41" w14:textId="77777777" w:rsidR="00836ACD" w:rsidRPr="00F10513" w:rsidRDefault="00836ACD">
      <w:pPr>
        <w:spacing w:after="240" w:line="360" w:lineRule="auto"/>
        <w:jc w:val="both"/>
        <w:rPr>
          <w:rFonts w:ascii="Times New Roman" w:hAnsi="Times New Roman" w:cs="Times New Roman"/>
        </w:rPr>
        <w:pPrChange w:id="789" w:author="Amanpreet Kaur" w:date="2025-01-23T10:44:00Z" w16du:dateUtc="2025-01-23T16:44:00Z">
          <w:pPr>
            <w:spacing w:after="240" w:line="480" w:lineRule="auto"/>
            <w:jc w:val="both"/>
          </w:pPr>
        </w:pPrChange>
      </w:pPr>
    </w:p>
    <w:p w14:paraId="0F6AD176" w14:textId="599240D6" w:rsidR="00183184" w:rsidRPr="00F10513" w:rsidRDefault="00183184">
      <w:pPr>
        <w:spacing w:line="360" w:lineRule="auto"/>
        <w:jc w:val="both"/>
        <w:rPr>
          <w:rFonts w:ascii="Times New Roman" w:hAnsi="Times New Roman" w:cs="Times New Roman"/>
          <w:b/>
          <w:bCs/>
        </w:rPr>
        <w:pPrChange w:id="790" w:author="Amanpreet Kaur" w:date="2025-01-23T10:44:00Z" w16du:dateUtc="2025-01-23T16:44:00Z">
          <w:pPr>
            <w:spacing w:line="480" w:lineRule="auto"/>
            <w:jc w:val="both"/>
          </w:pPr>
        </w:pPrChange>
      </w:pPr>
      <w:r w:rsidRPr="00F10513">
        <w:rPr>
          <w:rFonts w:ascii="Times New Roman" w:hAnsi="Times New Roman" w:cs="Times New Roman"/>
          <w:b/>
          <w:bCs/>
        </w:rPr>
        <w:t>Acknowledgments</w:t>
      </w:r>
    </w:p>
    <w:p w14:paraId="628352E2" w14:textId="15D600FD" w:rsidR="00183184" w:rsidRPr="00F10513" w:rsidRDefault="004D4F31">
      <w:pPr>
        <w:spacing w:line="360" w:lineRule="auto"/>
        <w:jc w:val="both"/>
        <w:rPr>
          <w:rFonts w:ascii="Times New Roman" w:hAnsi="Times New Roman" w:cs="Times New Roman"/>
        </w:rPr>
        <w:pPrChange w:id="791" w:author="Amanpreet Kaur" w:date="2025-01-23T10:44:00Z" w16du:dateUtc="2025-01-23T16:44:00Z">
          <w:pPr>
            <w:spacing w:line="480" w:lineRule="auto"/>
            <w:jc w:val="both"/>
          </w:pPr>
        </w:pPrChange>
      </w:pPr>
      <w:r w:rsidRPr="00F10513">
        <w:rPr>
          <w:rFonts w:ascii="Times New Roman" w:hAnsi="Times New Roman" w:cs="Times New Roman"/>
        </w:rPr>
        <w:lastRenderedPageBreak/>
        <w:t xml:space="preserve">The climatic </w:t>
      </w:r>
      <w:r w:rsidR="00183184" w:rsidRPr="00F10513">
        <w:rPr>
          <w:rFonts w:ascii="Times New Roman" w:hAnsi="Times New Roman" w:cs="Times New Roman"/>
        </w:rPr>
        <w:t>data were obtained from the NASA Langley Research Center (</w:t>
      </w:r>
      <w:proofErr w:type="spellStart"/>
      <w:r w:rsidR="00183184" w:rsidRPr="00F10513">
        <w:rPr>
          <w:rFonts w:ascii="Times New Roman" w:hAnsi="Times New Roman" w:cs="Times New Roman"/>
        </w:rPr>
        <w:t>LaRC</w:t>
      </w:r>
      <w:proofErr w:type="spellEnd"/>
      <w:r w:rsidR="00183184" w:rsidRPr="00F10513">
        <w:rPr>
          <w:rFonts w:ascii="Times New Roman" w:hAnsi="Times New Roman" w:cs="Times New Roman"/>
        </w:rPr>
        <w:t>) POWER Project funded through the NASA Earth Science/Applied Science Program.</w:t>
      </w:r>
      <w:r w:rsidR="00183184" w:rsidRPr="00F10513">
        <w:rPr>
          <w:rStyle w:val="Heading1Char"/>
          <w:rFonts w:cs="Times New Roman"/>
          <w:i/>
          <w:iCs/>
          <w:color w:val="000000"/>
          <w:szCs w:val="24"/>
        </w:rPr>
        <w:t xml:space="preserve"> </w:t>
      </w:r>
      <w:r w:rsidR="00183184" w:rsidRPr="00F10513">
        <w:rPr>
          <w:rStyle w:val="Strong"/>
          <w:rFonts w:ascii="Times New Roman" w:hAnsi="Times New Roman" w:cs="Times New Roman"/>
          <w:b w:val="0"/>
          <w:bCs w:val="0"/>
          <w:color w:val="000000"/>
        </w:rPr>
        <w:t xml:space="preserve">This work was made possible in part by a grant of </w:t>
      </w:r>
      <w:r w:rsidR="00DA3BDF" w:rsidRPr="00F10513">
        <w:rPr>
          <w:rStyle w:val="Strong"/>
          <w:rFonts w:ascii="Times New Roman" w:hAnsi="Times New Roman" w:cs="Times New Roman"/>
          <w:b w:val="0"/>
          <w:bCs w:val="0"/>
          <w:color w:val="000000"/>
        </w:rPr>
        <w:t>high-performance</w:t>
      </w:r>
      <w:r w:rsidR="00183184" w:rsidRPr="00F10513">
        <w:rPr>
          <w:rStyle w:val="Strong"/>
          <w:rFonts w:ascii="Times New Roman" w:hAnsi="Times New Roman" w:cs="Times New Roman"/>
          <w:b w:val="0"/>
          <w:bCs w:val="0"/>
          <w:color w:val="000000"/>
        </w:rPr>
        <w:t xml:space="preserve"> computing resources and technical support from the Alabama Supercomputer Authority.</w:t>
      </w:r>
      <w:r w:rsidR="00F525C1">
        <w:rPr>
          <w:rStyle w:val="Strong"/>
          <w:rFonts w:ascii="Times New Roman" w:hAnsi="Times New Roman" w:cs="Times New Roman"/>
          <w:b w:val="0"/>
          <w:bCs w:val="0"/>
          <w:color w:val="000000"/>
        </w:rPr>
        <w:t xml:space="preserve"> We thank growers in the southeastern US for supporting this project, allowing sampling their fields, providing metadata and communicating with us their concerns in tomato production. This helped us better understand the nature of the outbreaks. </w:t>
      </w:r>
      <w:r w:rsidR="00C76490">
        <w:rPr>
          <w:rFonts w:ascii="Times New Roman" w:hAnsi="Times New Roman" w:cs="Times New Roman"/>
          <w:color w:val="333333"/>
          <w:shd w:val="clear" w:color="auto" w:fill="FFFFFF"/>
        </w:rPr>
        <w:t>We thank</w:t>
      </w:r>
      <w:r w:rsidR="00C76490" w:rsidRPr="00F10513">
        <w:rPr>
          <w:rFonts w:ascii="Times New Roman" w:hAnsi="Times New Roman" w:cs="Times New Roman"/>
          <w:color w:val="333333"/>
          <w:shd w:val="clear" w:color="auto" w:fill="FFFFFF"/>
        </w:rPr>
        <w:t xml:space="preserve"> the Alabama Agricultural Experiment Station, and Auburn University </w:t>
      </w:r>
      <w:r w:rsidR="00C76490">
        <w:rPr>
          <w:rFonts w:ascii="Times New Roman" w:hAnsi="Times New Roman" w:cs="Times New Roman"/>
          <w:color w:val="333333"/>
          <w:shd w:val="clear" w:color="auto" w:fill="FFFFFF"/>
        </w:rPr>
        <w:t>for providing resources for conducting this work.</w:t>
      </w:r>
    </w:p>
    <w:p w14:paraId="001FD27D" w14:textId="1523CF93" w:rsidR="006C62F6" w:rsidRPr="00F10513" w:rsidRDefault="006C62F6">
      <w:pPr>
        <w:spacing w:line="360" w:lineRule="auto"/>
        <w:jc w:val="both"/>
        <w:rPr>
          <w:rFonts w:ascii="Times New Roman" w:hAnsi="Times New Roman" w:cs="Times New Roman"/>
        </w:rPr>
        <w:pPrChange w:id="792" w:author="Amanpreet Kaur" w:date="2025-01-23T10:44:00Z" w16du:dateUtc="2025-01-23T16:44:00Z">
          <w:pPr>
            <w:spacing w:line="480" w:lineRule="auto"/>
            <w:jc w:val="both"/>
          </w:pPr>
        </w:pPrChange>
      </w:pPr>
    </w:p>
    <w:p w14:paraId="19DEF0E1" w14:textId="77777777" w:rsidR="00DA3BDF" w:rsidRPr="00F10513" w:rsidRDefault="00DA3BDF">
      <w:pPr>
        <w:spacing w:line="360" w:lineRule="auto"/>
        <w:jc w:val="both"/>
        <w:rPr>
          <w:rFonts w:ascii="Times New Roman" w:hAnsi="Times New Roman" w:cs="Times New Roman"/>
        </w:rPr>
        <w:pPrChange w:id="793" w:author="Amanpreet Kaur" w:date="2025-01-23T10:44:00Z" w16du:dateUtc="2025-01-23T16:44:00Z">
          <w:pPr>
            <w:spacing w:line="480" w:lineRule="auto"/>
            <w:jc w:val="both"/>
          </w:pPr>
        </w:pPrChange>
      </w:pPr>
    </w:p>
    <w:p w14:paraId="2C093CEB" w14:textId="744B624A" w:rsidR="00183184" w:rsidRPr="00F10513" w:rsidRDefault="00183184">
      <w:pPr>
        <w:spacing w:line="360" w:lineRule="auto"/>
        <w:jc w:val="both"/>
        <w:rPr>
          <w:rFonts w:ascii="Times New Roman" w:hAnsi="Times New Roman" w:cs="Times New Roman"/>
          <w:b/>
          <w:bCs/>
        </w:rPr>
        <w:pPrChange w:id="794" w:author="Amanpreet Kaur" w:date="2025-01-23T10:44:00Z" w16du:dateUtc="2025-01-23T16:44:00Z">
          <w:pPr>
            <w:spacing w:line="480" w:lineRule="auto"/>
            <w:jc w:val="both"/>
          </w:pPr>
        </w:pPrChange>
      </w:pPr>
      <w:r w:rsidRPr="00F10513">
        <w:rPr>
          <w:rFonts w:ascii="Times New Roman" w:hAnsi="Times New Roman" w:cs="Times New Roman"/>
          <w:b/>
          <w:bCs/>
        </w:rPr>
        <w:t>Data availability</w:t>
      </w:r>
    </w:p>
    <w:p w14:paraId="6A33F104" w14:textId="52363923" w:rsidR="00183184" w:rsidRPr="00F10513" w:rsidRDefault="00183184">
      <w:pPr>
        <w:spacing w:line="360" w:lineRule="auto"/>
        <w:jc w:val="both"/>
        <w:rPr>
          <w:rStyle w:val="apple-converted-space"/>
          <w:rFonts w:ascii="Times New Roman" w:hAnsi="Times New Roman" w:cs="Times New Roman"/>
          <w:color w:val="222222"/>
          <w:shd w:val="clear" w:color="auto" w:fill="FFFFFF"/>
        </w:rPr>
        <w:pPrChange w:id="795" w:author="Amanpreet Kaur" w:date="2025-01-23T10:44:00Z" w16du:dateUtc="2025-01-23T16:44:00Z">
          <w:pPr>
            <w:spacing w:line="480" w:lineRule="auto"/>
            <w:jc w:val="both"/>
          </w:pPr>
        </w:pPrChange>
      </w:pPr>
      <w:r w:rsidRPr="00F10513">
        <w:rPr>
          <w:rFonts w:ascii="Times New Roman" w:hAnsi="Times New Roman" w:cs="Times New Roman"/>
          <w:color w:val="222222"/>
          <w:shd w:val="clear" w:color="auto" w:fill="FFFFFF"/>
        </w:rPr>
        <w:t xml:space="preserve">Sequence data generated from this work have been deposited in the SRA (Sequencing Read Achieve) database under the </w:t>
      </w:r>
      <w:proofErr w:type="spellStart"/>
      <w:r w:rsidRPr="00F10513">
        <w:rPr>
          <w:rFonts w:ascii="Times New Roman" w:hAnsi="Times New Roman" w:cs="Times New Roman"/>
          <w:color w:val="222222"/>
          <w:shd w:val="clear" w:color="auto" w:fill="FFFFFF"/>
        </w:rPr>
        <w:t>BioProject</w:t>
      </w:r>
      <w:proofErr w:type="spellEnd"/>
      <w:r w:rsidRPr="00F10513">
        <w:rPr>
          <w:rFonts w:ascii="Times New Roman" w:hAnsi="Times New Roman" w:cs="Times New Roman"/>
          <w:color w:val="222222"/>
          <w:shd w:val="clear" w:color="auto" w:fill="FFFFFF"/>
        </w:rPr>
        <w:t xml:space="preserve"> accessions number </w:t>
      </w:r>
      <w:r w:rsidRPr="00F10513">
        <w:rPr>
          <w:rStyle w:val="accession"/>
          <w:rFonts w:ascii="Times New Roman" w:hAnsi="Times New Roman" w:cs="Times New Roman"/>
          <w:color w:val="212121"/>
        </w:rPr>
        <w:t>PRJNA1129844</w:t>
      </w:r>
      <w:r w:rsidRPr="00F10513">
        <w:rPr>
          <w:rFonts w:ascii="Times New Roman" w:hAnsi="Times New Roman" w:cs="Times New Roman"/>
          <w:color w:val="222222"/>
          <w:shd w:val="clear" w:color="auto" w:fill="FFFFFF"/>
        </w:rPr>
        <w:t>. All other data and code used in this study are publicly and freely available through GitHub (</w:t>
      </w:r>
      <w:r w:rsidR="002246D3">
        <w:fldChar w:fldCharType="begin"/>
      </w:r>
      <w:r w:rsidR="002246D3">
        <w:instrText>HYPERLINK "https://github.com/Potnislab/pathogendiversity"</w:instrText>
      </w:r>
      <w:r w:rsidR="002246D3">
        <w:fldChar w:fldCharType="separate"/>
      </w:r>
      <w:r w:rsidR="002246D3" w:rsidRPr="00F10513">
        <w:rPr>
          <w:rStyle w:val="Hyperlink"/>
          <w:rFonts w:ascii="Times New Roman" w:hAnsi="Times New Roman" w:cs="Times New Roman"/>
          <w:shd w:val="clear" w:color="auto" w:fill="FFFFFF"/>
        </w:rPr>
        <w:t>https://github.com/Potnislab/pathogendiversity</w:t>
      </w:r>
      <w:r w:rsidR="002246D3">
        <w:fldChar w:fldCharType="end"/>
      </w:r>
      <w:r w:rsidRPr="00F10513">
        <w:rPr>
          <w:rStyle w:val="apple-converted-space"/>
          <w:rFonts w:ascii="Times New Roman" w:hAnsi="Times New Roman" w:cs="Times New Roman"/>
          <w:color w:val="222222"/>
          <w:shd w:val="clear" w:color="auto" w:fill="FFFFFF"/>
        </w:rPr>
        <w:t>).</w:t>
      </w:r>
    </w:p>
    <w:p w14:paraId="0A6EE9E6" w14:textId="053ACF95" w:rsidR="002246D3" w:rsidRPr="00F10513" w:rsidRDefault="002246D3">
      <w:pPr>
        <w:spacing w:line="360" w:lineRule="auto"/>
        <w:jc w:val="both"/>
        <w:rPr>
          <w:rStyle w:val="apple-converted-space"/>
          <w:rFonts w:ascii="Times New Roman" w:hAnsi="Times New Roman" w:cs="Times New Roman"/>
          <w:color w:val="222222"/>
          <w:shd w:val="clear" w:color="auto" w:fill="FFFFFF"/>
        </w:rPr>
        <w:pPrChange w:id="796" w:author="Amanpreet Kaur" w:date="2025-01-23T10:44:00Z" w16du:dateUtc="2025-01-23T16:44:00Z">
          <w:pPr>
            <w:spacing w:line="480" w:lineRule="auto"/>
            <w:jc w:val="both"/>
          </w:pPr>
        </w:pPrChange>
      </w:pPr>
    </w:p>
    <w:p w14:paraId="3C3A2EC4" w14:textId="401FD95C" w:rsidR="002246D3" w:rsidRPr="00F10513" w:rsidRDefault="00F80926">
      <w:pPr>
        <w:spacing w:line="360" w:lineRule="auto"/>
        <w:jc w:val="both"/>
        <w:rPr>
          <w:rStyle w:val="apple-converted-space"/>
          <w:rFonts w:ascii="Times New Roman" w:hAnsi="Times New Roman" w:cs="Times New Roman"/>
          <w:b/>
          <w:bCs/>
          <w:color w:val="222222"/>
          <w:shd w:val="clear" w:color="auto" w:fill="FFFFFF"/>
        </w:rPr>
        <w:pPrChange w:id="797" w:author="Amanpreet Kaur" w:date="2025-01-23T10:44:00Z" w16du:dateUtc="2025-01-23T16:44:00Z">
          <w:pPr>
            <w:spacing w:line="480" w:lineRule="auto"/>
            <w:jc w:val="both"/>
          </w:pPr>
        </w:pPrChange>
      </w:pPr>
      <w:r w:rsidRPr="00F10513">
        <w:rPr>
          <w:rStyle w:val="apple-converted-space"/>
          <w:rFonts w:ascii="Times New Roman" w:hAnsi="Times New Roman" w:cs="Times New Roman"/>
          <w:b/>
          <w:bCs/>
          <w:color w:val="222222"/>
          <w:shd w:val="clear" w:color="auto" w:fill="FFFFFF"/>
        </w:rPr>
        <w:t>Funding</w:t>
      </w:r>
    </w:p>
    <w:p w14:paraId="2CB0828E" w14:textId="3A5DE81C" w:rsidR="00F80926" w:rsidRPr="00F10513" w:rsidRDefault="000926DF">
      <w:pPr>
        <w:spacing w:line="360" w:lineRule="auto"/>
        <w:jc w:val="both"/>
        <w:rPr>
          <w:rFonts w:ascii="Times New Roman" w:hAnsi="Times New Roman" w:cs="Times New Roman"/>
          <w:color w:val="333333"/>
          <w:shd w:val="clear" w:color="auto" w:fill="FFFFFF"/>
        </w:rPr>
        <w:pPrChange w:id="798" w:author="Amanpreet Kaur" w:date="2025-01-23T10:44:00Z" w16du:dateUtc="2025-01-23T16:44:00Z">
          <w:pPr>
            <w:spacing w:line="480" w:lineRule="auto"/>
            <w:jc w:val="both"/>
          </w:pPr>
        </w:pPrChange>
      </w:pPr>
      <w:r w:rsidRPr="00FB0669">
        <w:rPr>
          <w:rFonts w:ascii="Times New Roman" w:hAnsi="Times New Roman" w:cs="Times New Roman"/>
          <w:color w:val="1F2328"/>
          <w:shd w:val="clear" w:color="auto" w:fill="FFFFFF"/>
        </w:rPr>
        <w:t>This work was funded by t</w:t>
      </w:r>
      <w:r w:rsidR="00F80926" w:rsidRPr="0086240D">
        <w:rPr>
          <w:rFonts w:ascii="Times New Roman" w:hAnsi="Times New Roman" w:cs="Times New Roman"/>
          <w:color w:val="1F2328"/>
          <w:shd w:val="clear" w:color="auto" w:fill="FFFFFF"/>
        </w:rPr>
        <w:t>h</w:t>
      </w:r>
      <w:r w:rsidR="00F80926" w:rsidRPr="007B205B">
        <w:rPr>
          <w:rFonts w:ascii="Times New Roman" w:hAnsi="Times New Roman" w:cs="Times New Roman"/>
          <w:color w:val="333333"/>
          <w:shd w:val="clear" w:color="auto" w:fill="FFFFFF"/>
        </w:rPr>
        <w:t>e Foundation for Food and Agricultural Research (FFAR)</w:t>
      </w:r>
      <w:r w:rsidRPr="007B205B">
        <w:rPr>
          <w:rFonts w:ascii="Times New Roman" w:hAnsi="Times New Roman" w:cs="Times New Roman"/>
          <w:color w:val="333333"/>
          <w:shd w:val="clear" w:color="auto" w:fill="FFFFFF"/>
        </w:rPr>
        <w:t xml:space="preserve"> New Innovator award to NP (NIA19 0050)</w:t>
      </w:r>
      <w:r w:rsidR="00F80926" w:rsidRPr="005037F3">
        <w:rPr>
          <w:rFonts w:ascii="Times New Roman" w:hAnsi="Times New Roman" w:cs="Times New Roman"/>
          <w:color w:val="333333"/>
          <w:shd w:val="clear" w:color="auto" w:fill="FFFFFF"/>
        </w:rPr>
        <w:t xml:space="preserve">, </w:t>
      </w:r>
      <w:r w:rsidR="00F80926" w:rsidRPr="00757FC2">
        <w:rPr>
          <w:rFonts w:ascii="Times New Roman" w:hAnsi="Times New Roman" w:cs="Times New Roman"/>
          <w:color w:val="333333"/>
          <w:shd w:val="clear" w:color="auto" w:fill="FFFFFF"/>
        </w:rPr>
        <w:t>USDA-NIFA</w:t>
      </w:r>
      <w:r w:rsidRPr="00757FC2">
        <w:rPr>
          <w:rFonts w:ascii="Times New Roman" w:hAnsi="Times New Roman" w:cs="Times New Roman"/>
          <w:color w:val="333333"/>
          <w:shd w:val="clear" w:color="auto" w:fill="FFFFFF"/>
        </w:rPr>
        <w:t xml:space="preserve"> hatch project funding to NP (</w:t>
      </w:r>
      <w:r w:rsidR="00C027C4" w:rsidRPr="00757FC2">
        <w:rPr>
          <w:rFonts w:ascii="Times New Roman" w:hAnsi="Times New Roman" w:cs="Times New Roman"/>
          <w:color w:val="333333"/>
          <w:shd w:val="clear" w:color="auto" w:fill="FFFFFF"/>
        </w:rPr>
        <w:t>7005375</w:t>
      </w:r>
      <w:r w:rsidR="0047222A" w:rsidRPr="00757FC2">
        <w:rPr>
          <w:rFonts w:ascii="Times New Roman" w:hAnsi="Times New Roman" w:cs="Times New Roman"/>
          <w:color w:val="333333"/>
          <w:shd w:val="clear" w:color="auto" w:fill="FFFFFF"/>
        </w:rPr>
        <w:t>)</w:t>
      </w:r>
      <w:r w:rsidR="00FB0669" w:rsidRPr="00757FC2">
        <w:rPr>
          <w:rFonts w:ascii="Times New Roman" w:hAnsi="Times New Roman" w:cs="Times New Roman"/>
          <w:color w:val="333333"/>
          <w:shd w:val="clear" w:color="auto" w:fill="FFFFFF"/>
        </w:rPr>
        <w:t xml:space="preserve">, </w:t>
      </w:r>
      <w:r w:rsidR="00DF1EBE">
        <w:rPr>
          <w:rFonts w:ascii="Times New Roman" w:hAnsi="Times New Roman" w:cs="Times New Roman"/>
          <w:color w:val="333333"/>
          <w:shd w:val="clear" w:color="auto" w:fill="FFFFFF"/>
        </w:rPr>
        <w:t xml:space="preserve">and </w:t>
      </w:r>
      <w:r w:rsidR="00FB0669" w:rsidRPr="00757FC2">
        <w:rPr>
          <w:rFonts w:ascii="Times New Roman" w:hAnsi="Times New Roman" w:cs="Times New Roman"/>
          <w:color w:val="333333"/>
          <w:shd w:val="clear" w:color="auto" w:fill="FFFFFF"/>
        </w:rPr>
        <w:t>BEYOND project (Grant ANR-20-PCPA-0002; French National Research Agency (ANR)) to SS</w:t>
      </w:r>
      <w:r w:rsidR="0047222A">
        <w:rPr>
          <w:rFonts w:ascii="Times New Roman" w:hAnsi="Times New Roman" w:cs="Times New Roman"/>
          <w:color w:val="333333"/>
          <w:shd w:val="clear" w:color="auto" w:fill="FFFFFF"/>
        </w:rPr>
        <w:t>.</w:t>
      </w:r>
    </w:p>
    <w:p w14:paraId="7538D4CE" w14:textId="77777777" w:rsidR="00F80926" w:rsidRPr="00F10513" w:rsidRDefault="00F80926">
      <w:pPr>
        <w:spacing w:line="360" w:lineRule="auto"/>
        <w:jc w:val="both"/>
        <w:rPr>
          <w:rStyle w:val="apple-converted-space"/>
          <w:rFonts w:ascii="Times New Roman" w:hAnsi="Times New Roman" w:cs="Times New Roman"/>
          <w:color w:val="222222"/>
          <w:shd w:val="clear" w:color="auto" w:fill="FFFFFF"/>
        </w:rPr>
        <w:pPrChange w:id="799" w:author="Amanpreet Kaur" w:date="2025-01-23T10:44:00Z" w16du:dateUtc="2025-01-23T16:44:00Z">
          <w:pPr>
            <w:spacing w:line="480" w:lineRule="auto"/>
            <w:jc w:val="both"/>
          </w:pPr>
        </w:pPrChange>
      </w:pPr>
    </w:p>
    <w:p w14:paraId="09EB66A0" w14:textId="7131F5D5" w:rsidR="00AC7A98" w:rsidRPr="00F10513" w:rsidRDefault="00AC7A98">
      <w:pPr>
        <w:spacing w:line="360" w:lineRule="auto"/>
        <w:jc w:val="both"/>
        <w:rPr>
          <w:rStyle w:val="apple-converted-space"/>
          <w:rFonts w:ascii="Times New Roman" w:hAnsi="Times New Roman" w:cs="Times New Roman"/>
          <w:color w:val="222222"/>
          <w:shd w:val="clear" w:color="auto" w:fill="FFFFFF"/>
        </w:rPr>
        <w:pPrChange w:id="800" w:author="Amanpreet Kaur" w:date="2025-01-23T10:44:00Z" w16du:dateUtc="2025-01-23T16:44:00Z">
          <w:pPr>
            <w:spacing w:line="480" w:lineRule="auto"/>
            <w:jc w:val="both"/>
          </w:pPr>
        </w:pPrChange>
      </w:pPr>
      <w:r w:rsidRPr="00F10513">
        <w:rPr>
          <w:rStyle w:val="apple-converted-space"/>
          <w:rFonts w:ascii="Times New Roman" w:hAnsi="Times New Roman" w:cs="Times New Roman"/>
          <w:b/>
          <w:bCs/>
          <w:color w:val="222222"/>
          <w:shd w:val="clear" w:color="auto" w:fill="FFFFFF"/>
        </w:rPr>
        <w:t>Author contributions</w:t>
      </w:r>
    </w:p>
    <w:p w14:paraId="26822164" w14:textId="14FEACA1" w:rsidR="00AC7A98" w:rsidRDefault="00411D1E">
      <w:pPr>
        <w:spacing w:line="360" w:lineRule="auto"/>
        <w:jc w:val="both"/>
        <w:rPr>
          <w:rStyle w:val="apple-converted-space"/>
          <w:rFonts w:ascii="Times New Roman" w:hAnsi="Times New Roman" w:cs="Times New Roman"/>
          <w:color w:val="222222"/>
          <w:shd w:val="clear" w:color="auto" w:fill="FFFFFF"/>
        </w:rPr>
        <w:pPrChange w:id="801" w:author="Amanpreet Kaur" w:date="2025-01-23T10:44:00Z" w16du:dateUtc="2025-01-23T16:44:00Z">
          <w:pPr>
            <w:spacing w:line="480" w:lineRule="auto"/>
            <w:jc w:val="both"/>
          </w:pPr>
        </w:pPrChange>
      </w:pPr>
      <w:r w:rsidRPr="00F10513">
        <w:rPr>
          <w:rFonts w:ascii="Times New Roman" w:hAnsi="Times New Roman" w:cs="Times New Roman"/>
          <w:color w:val="222222"/>
          <w:shd w:val="clear" w:color="auto" w:fill="FFFFFF"/>
        </w:rPr>
        <w:t xml:space="preserve">NP conceptualized and designed the study. RB, AK, and IR </w:t>
      </w:r>
      <w:r w:rsidR="004D4F31" w:rsidRPr="00F10513">
        <w:rPr>
          <w:rFonts w:ascii="Times New Roman" w:hAnsi="Times New Roman" w:cs="Times New Roman"/>
          <w:color w:val="222222"/>
          <w:shd w:val="clear" w:color="auto" w:fill="FFFFFF"/>
        </w:rPr>
        <w:t>process</w:t>
      </w:r>
      <w:r w:rsidRPr="00F10513">
        <w:rPr>
          <w:rFonts w:ascii="Times New Roman" w:hAnsi="Times New Roman" w:cs="Times New Roman"/>
          <w:color w:val="222222"/>
          <w:shd w:val="clear" w:color="auto" w:fill="FFFFFF"/>
        </w:rPr>
        <w:t>ed the samples. RB</w:t>
      </w:r>
      <w:r w:rsidR="004D4F31" w:rsidRPr="00F10513">
        <w:rPr>
          <w:rFonts w:ascii="Times New Roman" w:hAnsi="Times New Roman" w:cs="Times New Roman"/>
          <w:color w:val="222222"/>
          <w:shd w:val="clear" w:color="auto" w:fill="FFFFFF"/>
        </w:rPr>
        <w:t>,</w:t>
      </w:r>
      <w:r w:rsidRPr="00F10513">
        <w:rPr>
          <w:rFonts w:ascii="Times New Roman" w:hAnsi="Times New Roman" w:cs="Times New Roman"/>
          <w:color w:val="222222"/>
          <w:shd w:val="clear" w:color="auto" w:fill="FFFFFF"/>
        </w:rPr>
        <w:t xml:space="preserve"> AK</w:t>
      </w:r>
      <w:r w:rsidR="004D4F31" w:rsidRPr="00F10513">
        <w:rPr>
          <w:rFonts w:ascii="Times New Roman" w:hAnsi="Times New Roman" w:cs="Times New Roman"/>
          <w:color w:val="222222"/>
          <w:shd w:val="clear" w:color="auto" w:fill="FFFFFF"/>
        </w:rPr>
        <w:t>, and IR</w:t>
      </w:r>
      <w:r w:rsidRPr="00F10513">
        <w:rPr>
          <w:rFonts w:ascii="Times New Roman" w:hAnsi="Times New Roman" w:cs="Times New Roman"/>
          <w:color w:val="222222"/>
          <w:shd w:val="clear" w:color="auto" w:fill="FFFFFF"/>
        </w:rPr>
        <w:t xml:space="preserve"> conducted analyses</w:t>
      </w:r>
      <w:r w:rsidR="004D4F31" w:rsidRPr="00F10513">
        <w:rPr>
          <w:rFonts w:ascii="Times New Roman" w:hAnsi="Times New Roman" w:cs="Times New Roman"/>
          <w:color w:val="222222"/>
          <w:shd w:val="clear" w:color="auto" w:fill="FFFFFF"/>
        </w:rPr>
        <w:t>;</w:t>
      </w:r>
      <w:r w:rsidRPr="00F10513">
        <w:rPr>
          <w:rFonts w:ascii="Times New Roman" w:hAnsi="Times New Roman" w:cs="Times New Roman"/>
          <w:color w:val="222222"/>
          <w:shd w:val="clear" w:color="auto" w:fill="FFFFFF"/>
        </w:rPr>
        <w:t xml:space="preserve"> specifically, RB </w:t>
      </w:r>
      <w:r w:rsidR="00425AE4" w:rsidRPr="00F10513">
        <w:rPr>
          <w:rFonts w:ascii="Times New Roman" w:hAnsi="Times New Roman" w:cs="Times New Roman"/>
          <w:color w:val="222222"/>
          <w:shd w:val="clear" w:color="auto" w:fill="FFFFFF"/>
        </w:rPr>
        <w:t xml:space="preserve">and IR </w:t>
      </w:r>
      <w:r w:rsidRPr="00F10513">
        <w:rPr>
          <w:rFonts w:ascii="Times New Roman" w:hAnsi="Times New Roman" w:cs="Times New Roman"/>
          <w:color w:val="222222"/>
          <w:shd w:val="clear" w:color="auto" w:fill="FFFFFF"/>
        </w:rPr>
        <w:t>conducted ecological dynamics analysis</w:t>
      </w:r>
      <w:r w:rsidR="00425AE4" w:rsidRPr="00F10513">
        <w:rPr>
          <w:rFonts w:ascii="Times New Roman" w:hAnsi="Times New Roman" w:cs="Times New Roman"/>
          <w:color w:val="222222"/>
          <w:shd w:val="clear" w:color="auto" w:fill="FFFFFF"/>
        </w:rPr>
        <w:t>. RB and IR</w:t>
      </w:r>
      <w:r w:rsidR="00C768C3">
        <w:rPr>
          <w:rFonts w:ascii="Times New Roman" w:hAnsi="Times New Roman" w:cs="Times New Roman"/>
          <w:color w:val="222222"/>
          <w:shd w:val="clear" w:color="auto" w:fill="FFFFFF"/>
        </w:rPr>
        <w:t>, OR, and RM</w:t>
      </w:r>
      <w:r w:rsidR="00425AE4" w:rsidRPr="00F10513">
        <w:rPr>
          <w:rFonts w:ascii="Times New Roman" w:hAnsi="Times New Roman" w:cs="Times New Roman"/>
          <w:color w:val="222222"/>
          <w:shd w:val="clear" w:color="auto" w:fill="FFFFFF"/>
        </w:rPr>
        <w:t xml:space="preserve"> conducted </w:t>
      </w:r>
      <w:r w:rsidRPr="00F10513">
        <w:rPr>
          <w:rFonts w:ascii="Times New Roman" w:hAnsi="Times New Roman" w:cs="Times New Roman"/>
          <w:color w:val="222222"/>
          <w:shd w:val="clear" w:color="auto" w:fill="FFFFFF"/>
        </w:rPr>
        <w:t>statistical modeling</w:t>
      </w:r>
      <w:r w:rsidR="00425AE4" w:rsidRPr="00F10513">
        <w:rPr>
          <w:rFonts w:ascii="Times New Roman" w:hAnsi="Times New Roman" w:cs="Times New Roman"/>
          <w:color w:val="222222"/>
          <w:shd w:val="clear" w:color="auto" w:fill="FFFFFF"/>
        </w:rPr>
        <w:t xml:space="preserve"> analyses</w:t>
      </w:r>
      <w:r w:rsidRPr="00F10513">
        <w:rPr>
          <w:rFonts w:ascii="Times New Roman" w:hAnsi="Times New Roman" w:cs="Times New Roman"/>
          <w:color w:val="222222"/>
          <w:shd w:val="clear" w:color="auto" w:fill="FFFFFF"/>
        </w:rPr>
        <w:t>. AK worked on building pangenome and removal of blacklisted genes and the evolutionary analys</w:t>
      </w:r>
      <w:r w:rsidR="00425AE4" w:rsidRPr="00F10513">
        <w:rPr>
          <w:rFonts w:ascii="Times New Roman" w:hAnsi="Times New Roman" w:cs="Times New Roman"/>
          <w:color w:val="222222"/>
          <w:shd w:val="clear" w:color="auto" w:fill="FFFFFF"/>
        </w:rPr>
        <w:t>e</w:t>
      </w:r>
      <w:r w:rsidRPr="00F10513">
        <w:rPr>
          <w:rFonts w:ascii="Times New Roman" w:hAnsi="Times New Roman" w:cs="Times New Roman"/>
          <w:color w:val="222222"/>
          <w:shd w:val="clear" w:color="auto" w:fill="FFFFFF"/>
        </w:rPr>
        <w:t xml:space="preserve">s. DB conducted the greenhouse experiment. </w:t>
      </w:r>
      <w:r w:rsidR="00425AE4" w:rsidRPr="00F10513">
        <w:rPr>
          <w:rFonts w:ascii="Times New Roman" w:hAnsi="Times New Roman" w:cs="Times New Roman"/>
          <w:color w:val="222222"/>
          <w:shd w:val="clear" w:color="auto" w:fill="FFFFFF"/>
        </w:rPr>
        <w:t xml:space="preserve">SS </w:t>
      </w:r>
      <w:r w:rsidR="003B69D0">
        <w:rPr>
          <w:rFonts w:ascii="Times New Roman" w:hAnsi="Times New Roman" w:cs="Times New Roman"/>
          <w:color w:val="222222"/>
          <w:shd w:val="clear" w:color="auto" w:fill="FFFFFF"/>
        </w:rPr>
        <w:t xml:space="preserve">conducted analysis of pathogen fitness contributions towards epidemics using </w:t>
      </w:r>
      <w:proofErr w:type="spellStart"/>
      <w:r w:rsidR="003B69D0">
        <w:rPr>
          <w:rFonts w:ascii="Times New Roman" w:hAnsi="Times New Roman" w:cs="Times New Roman"/>
          <w:color w:val="222222"/>
          <w:shd w:val="clear" w:color="auto" w:fill="FFFFFF"/>
        </w:rPr>
        <w:t>StrainRanking</w:t>
      </w:r>
      <w:proofErr w:type="spellEnd"/>
      <w:r w:rsidR="00425AE4" w:rsidRPr="00F10513">
        <w:rPr>
          <w:rFonts w:ascii="Times New Roman" w:hAnsi="Times New Roman" w:cs="Times New Roman"/>
          <w:color w:val="222222"/>
          <w:shd w:val="clear" w:color="auto" w:fill="FFFFFF"/>
        </w:rPr>
        <w:t xml:space="preserve">. RB, </w:t>
      </w:r>
      <w:r w:rsidRPr="00F10513">
        <w:rPr>
          <w:rFonts w:ascii="Times New Roman" w:hAnsi="Times New Roman" w:cs="Times New Roman"/>
          <w:color w:val="222222"/>
          <w:shd w:val="clear" w:color="auto" w:fill="FFFFFF"/>
        </w:rPr>
        <w:t xml:space="preserve">AK, and NP worked on data interpretation. </w:t>
      </w:r>
      <w:r w:rsidR="00425AE4" w:rsidRPr="00F10513">
        <w:rPr>
          <w:rFonts w:ascii="Times New Roman" w:hAnsi="Times New Roman" w:cs="Times New Roman"/>
          <w:color w:val="222222"/>
          <w:shd w:val="clear" w:color="auto" w:fill="FFFFFF"/>
        </w:rPr>
        <w:t>A</w:t>
      </w:r>
      <w:r w:rsidR="00804433">
        <w:rPr>
          <w:rFonts w:ascii="Times New Roman" w:hAnsi="Times New Roman" w:cs="Times New Roman"/>
          <w:color w:val="222222"/>
          <w:shd w:val="clear" w:color="auto" w:fill="FFFFFF"/>
        </w:rPr>
        <w:t>P</w:t>
      </w:r>
      <w:r w:rsidR="00425AE4" w:rsidRPr="00F10513">
        <w:rPr>
          <w:rFonts w:ascii="Times New Roman" w:hAnsi="Times New Roman" w:cs="Times New Roman"/>
          <w:color w:val="222222"/>
          <w:shd w:val="clear" w:color="auto" w:fill="FFFFFF"/>
        </w:rPr>
        <w:t xml:space="preserve">K, ZS, PR, IM, </w:t>
      </w:r>
      <w:r w:rsidR="00804433">
        <w:rPr>
          <w:rFonts w:ascii="Times New Roman" w:hAnsi="Times New Roman" w:cs="Times New Roman"/>
          <w:color w:val="222222"/>
          <w:shd w:val="clear" w:color="auto" w:fill="FFFFFF"/>
        </w:rPr>
        <w:t xml:space="preserve">TT, </w:t>
      </w:r>
      <w:r w:rsidR="00425AE4" w:rsidRPr="00F10513">
        <w:rPr>
          <w:rFonts w:ascii="Times New Roman" w:hAnsi="Times New Roman" w:cs="Times New Roman"/>
          <w:color w:val="222222"/>
          <w:shd w:val="clear" w:color="auto" w:fill="FFFFFF"/>
        </w:rPr>
        <w:t xml:space="preserve">BD, and ES helped </w:t>
      </w:r>
      <w:r w:rsidR="004D4F31" w:rsidRPr="00F10513">
        <w:rPr>
          <w:rFonts w:ascii="Times New Roman" w:hAnsi="Times New Roman" w:cs="Times New Roman"/>
          <w:color w:val="222222"/>
          <w:shd w:val="clear" w:color="auto" w:fill="FFFFFF"/>
        </w:rPr>
        <w:t>collect</w:t>
      </w:r>
      <w:r w:rsidR="00425AE4" w:rsidRPr="00F10513">
        <w:rPr>
          <w:rFonts w:ascii="Times New Roman" w:hAnsi="Times New Roman" w:cs="Times New Roman"/>
          <w:color w:val="222222"/>
          <w:shd w:val="clear" w:color="auto" w:fill="FFFFFF"/>
        </w:rPr>
        <w:t xml:space="preserve"> samples and metadata from different tomato farms across four states.  </w:t>
      </w:r>
      <w:r w:rsidRPr="00F10513">
        <w:rPr>
          <w:rFonts w:ascii="Times New Roman" w:hAnsi="Times New Roman" w:cs="Times New Roman"/>
          <w:color w:val="222222"/>
          <w:shd w:val="clear" w:color="auto" w:fill="FFFFFF"/>
        </w:rPr>
        <w:t>RB, AK</w:t>
      </w:r>
      <w:r w:rsidR="004D4F31" w:rsidRPr="00F10513">
        <w:rPr>
          <w:rFonts w:ascii="Times New Roman" w:hAnsi="Times New Roman" w:cs="Times New Roman"/>
          <w:color w:val="222222"/>
          <w:shd w:val="clear" w:color="auto" w:fill="FFFFFF"/>
        </w:rPr>
        <w:t>,</w:t>
      </w:r>
      <w:r w:rsidRPr="00F10513">
        <w:rPr>
          <w:rFonts w:ascii="Times New Roman" w:hAnsi="Times New Roman" w:cs="Times New Roman"/>
          <w:color w:val="222222"/>
          <w:shd w:val="clear" w:color="auto" w:fill="FFFFFF"/>
        </w:rPr>
        <w:t xml:space="preserve"> and NP wrote the manuscript with contributions from all the authors.</w:t>
      </w:r>
    </w:p>
    <w:p w14:paraId="37A1C7B8" w14:textId="77777777" w:rsidR="000E6BDC" w:rsidRDefault="000E6BDC">
      <w:pPr>
        <w:spacing w:line="360" w:lineRule="auto"/>
        <w:jc w:val="both"/>
        <w:rPr>
          <w:rStyle w:val="apple-converted-space"/>
          <w:rFonts w:ascii="Times New Roman" w:hAnsi="Times New Roman" w:cs="Times New Roman"/>
          <w:color w:val="222222"/>
          <w:shd w:val="clear" w:color="auto" w:fill="FFFFFF"/>
        </w:rPr>
        <w:pPrChange w:id="802" w:author="Amanpreet Kaur" w:date="2025-01-23T10:44:00Z" w16du:dateUtc="2025-01-23T16:44:00Z">
          <w:pPr>
            <w:spacing w:line="480" w:lineRule="auto"/>
            <w:jc w:val="both"/>
          </w:pPr>
        </w:pPrChange>
      </w:pPr>
    </w:p>
    <w:p w14:paraId="4D68F099" w14:textId="77777777" w:rsidR="00D03C2A" w:rsidRDefault="00D03C2A">
      <w:pPr>
        <w:spacing w:line="360" w:lineRule="auto"/>
        <w:rPr>
          <w:rFonts w:ascii="Times New Roman" w:hAnsi="Times New Roman" w:cs="Times New Roman"/>
          <w:b/>
          <w:bCs/>
          <w:sz w:val="28"/>
          <w:szCs w:val="28"/>
        </w:rPr>
        <w:pPrChange w:id="803" w:author="Amanpreet Kaur" w:date="2025-01-23T10:44:00Z" w16du:dateUtc="2025-01-23T16:44:00Z">
          <w:pPr>
            <w:spacing w:line="480" w:lineRule="auto"/>
          </w:pPr>
        </w:pPrChange>
      </w:pPr>
      <w:r>
        <w:rPr>
          <w:rFonts w:ascii="Times New Roman" w:hAnsi="Times New Roman" w:cs="Times New Roman"/>
          <w:b/>
          <w:bCs/>
          <w:sz w:val="28"/>
          <w:szCs w:val="28"/>
        </w:rPr>
        <w:lastRenderedPageBreak/>
        <w:t>Supporting Information:</w:t>
      </w:r>
    </w:p>
    <w:p w14:paraId="4DE30150" w14:textId="77777777" w:rsidR="00D03C2A" w:rsidRPr="00DD1242" w:rsidRDefault="00D03C2A">
      <w:pPr>
        <w:spacing w:line="360" w:lineRule="auto"/>
        <w:rPr>
          <w:rFonts w:ascii="Times New Roman" w:hAnsi="Times New Roman" w:cs="Times New Roman"/>
          <w:b/>
          <w:bCs/>
        </w:rPr>
        <w:pPrChange w:id="804" w:author="Amanpreet Kaur" w:date="2025-01-23T10:44:00Z" w16du:dateUtc="2025-01-23T16:44:00Z">
          <w:pPr>
            <w:spacing w:line="480" w:lineRule="auto"/>
          </w:pPr>
        </w:pPrChange>
      </w:pPr>
    </w:p>
    <w:p w14:paraId="18B62AD7" w14:textId="77777777" w:rsidR="00D03C2A" w:rsidRPr="00DD1242" w:rsidRDefault="00D03C2A">
      <w:pPr>
        <w:spacing w:line="360" w:lineRule="auto"/>
        <w:jc w:val="both"/>
        <w:rPr>
          <w:rFonts w:ascii="Times New Roman" w:hAnsi="Times New Roman" w:cs="Times New Roman"/>
          <w:b/>
          <w:bCs/>
        </w:rPr>
        <w:pPrChange w:id="805" w:author="Amanpreet Kaur" w:date="2025-01-23T10:44:00Z" w16du:dateUtc="2025-01-23T16:44:00Z">
          <w:pPr>
            <w:spacing w:line="480" w:lineRule="auto"/>
            <w:jc w:val="both"/>
          </w:pPr>
        </w:pPrChange>
      </w:pPr>
      <w:r w:rsidRPr="00DD1242">
        <w:rPr>
          <w:rFonts w:ascii="Times New Roman" w:hAnsi="Times New Roman" w:cs="Times New Roman"/>
          <w:b/>
          <w:bCs/>
        </w:rPr>
        <w:t>Supplementary Text:</w:t>
      </w:r>
    </w:p>
    <w:p w14:paraId="1F96263E" w14:textId="77777777" w:rsidR="00D03C2A" w:rsidRPr="00DD1242" w:rsidRDefault="00D03C2A">
      <w:pPr>
        <w:spacing w:line="360" w:lineRule="auto"/>
        <w:jc w:val="both"/>
        <w:rPr>
          <w:rFonts w:ascii="Times New Roman" w:hAnsi="Times New Roman" w:cs="Times New Roman"/>
          <w:b/>
          <w:bCs/>
        </w:rPr>
        <w:pPrChange w:id="806" w:author="Amanpreet Kaur" w:date="2025-01-23T10:44:00Z" w16du:dateUtc="2025-01-23T16:44:00Z">
          <w:pPr>
            <w:jc w:val="both"/>
          </w:pPr>
        </w:pPrChange>
      </w:pPr>
      <w:r w:rsidRPr="00DD1242">
        <w:rPr>
          <w:rFonts w:ascii="Times New Roman" w:hAnsi="Times New Roman" w:cs="Times New Roman"/>
          <w:b/>
          <w:bCs/>
        </w:rPr>
        <w:t>S1 Appendix. Climatic shifts and extremes explain variation in BLS epidemics across the Southeastern United States</w:t>
      </w:r>
    </w:p>
    <w:p w14:paraId="5E45CB79" w14:textId="77777777" w:rsidR="00D03C2A" w:rsidRPr="00DD1242" w:rsidRDefault="00D03C2A">
      <w:pPr>
        <w:spacing w:line="360" w:lineRule="auto"/>
        <w:rPr>
          <w:rFonts w:ascii="Times New Roman" w:hAnsi="Times New Roman" w:cs="Times New Roman"/>
          <w:b/>
          <w:bCs/>
        </w:rPr>
        <w:pPrChange w:id="807" w:author="Amanpreet Kaur" w:date="2025-01-23T10:44:00Z" w16du:dateUtc="2025-01-23T16:44:00Z">
          <w:pPr/>
        </w:pPrChange>
      </w:pPr>
    </w:p>
    <w:p w14:paraId="369BCE94" w14:textId="77777777" w:rsidR="00D03C2A" w:rsidRPr="00DD1242" w:rsidRDefault="00D03C2A">
      <w:pPr>
        <w:spacing w:line="360" w:lineRule="auto"/>
        <w:rPr>
          <w:rFonts w:ascii="Times New Roman" w:hAnsi="Times New Roman" w:cs="Times New Roman"/>
          <w:b/>
          <w:bCs/>
        </w:rPr>
        <w:pPrChange w:id="808" w:author="Amanpreet Kaur" w:date="2025-01-23T10:44:00Z" w16du:dateUtc="2025-01-23T16:44:00Z">
          <w:pPr/>
        </w:pPrChange>
      </w:pPr>
      <w:r w:rsidRPr="00DD1242">
        <w:rPr>
          <w:rFonts w:ascii="Times New Roman" w:hAnsi="Times New Roman" w:cs="Times New Roman"/>
          <w:b/>
          <w:bCs/>
        </w:rPr>
        <w:t>Supplementary Figures:</w:t>
      </w:r>
    </w:p>
    <w:p w14:paraId="1250D3A4" w14:textId="1BF28F52" w:rsidR="00D03C2A" w:rsidRPr="00DD1242" w:rsidRDefault="00D03C2A">
      <w:pPr>
        <w:spacing w:line="360" w:lineRule="auto"/>
        <w:rPr>
          <w:rFonts w:ascii="Times New Roman" w:hAnsi="Times New Roman" w:cs="Times New Roman"/>
          <w:b/>
          <w:bCs/>
        </w:rPr>
        <w:pPrChange w:id="809" w:author="Amanpreet Kaur" w:date="2025-01-23T10:44:00Z" w16du:dateUtc="2025-01-23T16:44:00Z">
          <w:pPr/>
        </w:pPrChange>
      </w:pPr>
      <w:r w:rsidRPr="00DD1242">
        <w:rPr>
          <w:rFonts w:ascii="Times New Roman" w:hAnsi="Times New Roman" w:cs="Times New Roman"/>
        </w:rPr>
        <w:br/>
      </w:r>
      <w:r>
        <w:rPr>
          <w:rFonts w:ascii="Times New Roman" w:hAnsi="Times New Roman" w:cs="Times New Roman"/>
          <w:b/>
          <w:bCs/>
        </w:rPr>
        <w:t xml:space="preserve">Figure </w:t>
      </w:r>
      <w:r w:rsidRPr="00DD1242">
        <w:rPr>
          <w:rFonts w:ascii="Times New Roman" w:hAnsi="Times New Roman" w:cs="Times New Roman"/>
          <w:b/>
          <w:bCs/>
        </w:rPr>
        <w:t>S1</w:t>
      </w:r>
      <w:r w:rsidRPr="00DD1242">
        <w:rPr>
          <w:rFonts w:ascii="Times New Roman" w:hAnsi="Times New Roman" w:cs="Times New Roman"/>
        </w:rPr>
        <w:t xml:space="preserve"> </w:t>
      </w:r>
      <w:r w:rsidRPr="00DD1242">
        <w:rPr>
          <w:rFonts w:ascii="Times New Roman" w:eastAsia="Times New Roman" w:hAnsi="Times New Roman" w:cs="Times New Roman"/>
          <w:color w:val="000000"/>
        </w:rPr>
        <w:t xml:space="preserve">A total of 8 fields consistently sampled over all three years displayed variable disease pressures across three years. </w:t>
      </w:r>
      <w:r w:rsidRPr="00DD1242">
        <w:rPr>
          <w:rFonts w:ascii="Times New Roman" w:eastAsia="Times New Roman" w:hAnsi="Times New Roman" w:cs="Times New Roman"/>
          <w:color w:val="000000" w:themeColor="text1"/>
        </w:rPr>
        <w:t>Disease severity score is based on percent leaf area affected and estimated using the Horsfall-Barratt scale, which ranges from 1 to 12, with scale of 1 being no disease and 12 being 100% defoliation (Horsfall and Barratt 1945).</w:t>
      </w:r>
    </w:p>
    <w:p w14:paraId="41D4062E" w14:textId="77777777" w:rsidR="00D03C2A" w:rsidRPr="00DD1242" w:rsidRDefault="00D03C2A">
      <w:pPr>
        <w:spacing w:line="360" w:lineRule="auto"/>
        <w:rPr>
          <w:rFonts w:ascii="Times New Roman" w:eastAsia="Times New Roman" w:hAnsi="Times New Roman" w:cs="Times New Roman"/>
          <w:color w:val="000000"/>
        </w:rPr>
        <w:pPrChange w:id="810" w:author="Amanpreet Kaur" w:date="2025-01-23T10:44:00Z" w16du:dateUtc="2025-01-23T16:44:00Z">
          <w:pPr/>
        </w:pPrChange>
      </w:pPr>
    </w:p>
    <w:p w14:paraId="7DFDF71D" w14:textId="5B18E54A" w:rsidR="00D03C2A" w:rsidRPr="00DD1242" w:rsidRDefault="00D03C2A">
      <w:pPr>
        <w:spacing w:line="360" w:lineRule="auto"/>
        <w:rPr>
          <w:rFonts w:ascii="Times New Roman" w:eastAsia="Times New Roman" w:hAnsi="Times New Roman" w:cs="Times New Roman"/>
          <w:color w:val="000000"/>
        </w:rPr>
        <w:pPrChange w:id="811" w:author="Amanpreet Kaur" w:date="2025-01-23T10:44:00Z" w16du:dateUtc="2025-01-23T16:44:00Z">
          <w:pPr/>
        </w:pPrChange>
      </w:pPr>
      <w:r>
        <w:rPr>
          <w:rFonts w:ascii="Times New Roman" w:hAnsi="Times New Roman" w:cs="Times New Roman"/>
          <w:b/>
          <w:bCs/>
        </w:rPr>
        <w:t>Figure</w:t>
      </w:r>
      <w:r w:rsidRPr="00DD1242">
        <w:rPr>
          <w:rFonts w:ascii="Times New Roman" w:eastAsia="Times New Roman" w:hAnsi="Times New Roman" w:cs="Times New Roman"/>
          <w:b/>
          <w:bCs/>
          <w:color w:val="000000"/>
        </w:rPr>
        <w:t xml:space="preserve"> S2 </w:t>
      </w:r>
      <w:del w:id="812" w:author="Amanpreet Kaur" w:date="2025-01-24T09:06:00Z" w16du:dateUtc="2025-01-24T15:06:00Z">
        <w:r w:rsidRPr="00DD1242" w:rsidDel="002108BA">
          <w:rPr>
            <w:rFonts w:ascii="Times New Roman" w:eastAsia="Times New Roman" w:hAnsi="Times New Roman" w:cs="Times New Roman"/>
            <w:color w:val="000000"/>
          </w:rPr>
          <w:delText xml:space="preserve"> </w:delText>
        </w:r>
      </w:del>
      <w:r w:rsidRPr="00DD1242">
        <w:rPr>
          <w:rFonts w:ascii="Times New Roman" w:eastAsia="Times New Roman" w:hAnsi="Times New Roman" w:cs="Times New Roman"/>
          <w:color w:val="000000"/>
        </w:rPr>
        <w:t>(</w:t>
      </w:r>
      <w:r w:rsidRPr="00DD1242">
        <w:rPr>
          <w:rFonts w:ascii="Times New Roman" w:eastAsia="Times New Roman" w:hAnsi="Times New Roman" w:cs="Times New Roman"/>
          <w:b/>
          <w:bCs/>
          <w:color w:val="000000"/>
        </w:rPr>
        <w:t>A)</w:t>
      </w:r>
      <w:r w:rsidRPr="00DD1242">
        <w:rPr>
          <w:rFonts w:ascii="Times New Roman" w:eastAsia="Times New Roman" w:hAnsi="Times New Roman" w:cs="Times New Roman"/>
          <w:color w:val="000000"/>
        </w:rPr>
        <w:t xml:space="preserve"> Disease severity ratings for different sampling time points across different states of Southeastern US. </w:t>
      </w:r>
      <w:r w:rsidRPr="00DD1242">
        <w:rPr>
          <w:rFonts w:ascii="Times New Roman" w:eastAsia="Times New Roman" w:hAnsi="Times New Roman" w:cs="Times New Roman"/>
          <w:b/>
          <w:bCs/>
          <w:color w:val="000000"/>
        </w:rPr>
        <w:t>(B)</w:t>
      </w:r>
      <w:r w:rsidRPr="00DD1242">
        <w:rPr>
          <w:rFonts w:ascii="Times New Roman" w:eastAsia="Times New Roman" w:hAnsi="Times New Roman" w:cs="Times New Roman"/>
          <w:color w:val="000000"/>
        </w:rPr>
        <w:t xml:space="preserve"> </w:t>
      </w:r>
      <w:r w:rsidRPr="00DD1242">
        <w:rPr>
          <w:rFonts w:ascii="Times New Roman" w:hAnsi="Times New Roman" w:cs="Times New Roman"/>
          <w:color w:val="000000" w:themeColor="text1"/>
        </w:rPr>
        <w:t xml:space="preserve"> the absolute abundance and </w:t>
      </w:r>
      <w:r w:rsidRPr="00DD1242">
        <w:rPr>
          <w:rFonts w:ascii="Times New Roman" w:hAnsi="Times New Roman" w:cs="Times New Roman"/>
          <w:b/>
          <w:bCs/>
          <w:color w:val="000000" w:themeColor="text1"/>
        </w:rPr>
        <w:t>(C)</w:t>
      </w:r>
      <w:r w:rsidRPr="00DD1242">
        <w:rPr>
          <w:rFonts w:ascii="Times New Roman" w:hAnsi="Times New Roman" w:cs="Times New Roman"/>
          <w:color w:val="000000" w:themeColor="text1"/>
        </w:rPr>
        <w:t xml:space="preserve"> </w:t>
      </w:r>
      <w:r w:rsidRPr="00DD1242">
        <w:rPr>
          <w:rFonts w:ascii="Times New Roman" w:eastAsia="Times New Roman" w:hAnsi="Times New Roman" w:cs="Times New Roman"/>
          <w:color w:val="000000"/>
        </w:rPr>
        <w:t>Relative abundance</w:t>
      </w:r>
      <w:r w:rsidRPr="00DD1242">
        <w:rPr>
          <w:rFonts w:ascii="Times New Roman" w:hAnsi="Times New Roman" w:cs="Times New Roman"/>
          <w:color w:val="000000" w:themeColor="text1"/>
        </w:rPr>
        <w:t xml:space="preserve"> of </w:t>
      </w:r>
      <w:proofErr w:type="spellStart"/>
      <w:r w:rsidRPr="00DD1242">
        <w:rPr>
          <w:rFonts w:ascii="Times New Roman" w:hAnsi="Times New Roman" w:cs="Times New Roman"/>
          <w:i/>
          <w:iCs/>
          <w:color w:val="000000" w:themeColor="text1"/>
        </w:rPr>
        <w:t>Xp</w:t>
      </w:r>
      <w:proofErr w:type="spellEnd"/>
      <w:r w:rsidRPr="00DD1242">
        <w:rPr>
          <w:rFonts w:ascii="Times New Roman" w:hAnsi="Times New Roman" w:cs="Times New Roman"/>
          <w:color w:val="000000" w:themeColor="text1"/>
        </w:rPr>
        <w:t xml:space="preserve"> collected from different states during 2020, 2021, and 2022.</w:t>
      </w:r>
    </w:p>
    <w:p w14:paraId="12FDFCAA" w14:textId="77777777" w:rsidR="00D03C2A" w:rsidRPr="00DD1242" w:rsidRDefault="00D03C2A">
      <w:pPr>
        <w:spacing w:line="360" w:lineRule="auto"/>
        <w:rPr>
          <w:rFonts w:ascii="Times New Roman" w:hAnsi="Times New Roman" w:cs="Times New Roman"/>
        </w:rPr>
        <w:pPrChange w:id="813" w:author="Amanpreet Kaur" w:date="2025-01-23T10:44:00Z" w16du:dateUtc="2025-01-23T16:44:00Z">
          <w:pPr/>
        </w:pPrChange>
      </w:pPr>
    </w:p>
    <w:p w14:paraId="34D2B33E" w14:textId="04BF15FB" w:rsidR="00D03C2A" w:rsidRPr="00DD1242" w:rsidRDefault="00D03C2A">
      <w:pPr>
        <w:spacing w:line="360" w:lineRule="auto"/>
        <w:rPr>
          <w:rFonts w:ascii="Times New Roman" w:hAnsi="Times New Roman" w:cs="Times New Roman"/>
        </w:rPr>
        <w:pPrChange w:id="814" w:author="Amanpreet Kaur" w:date="2025-01-23T10:44:00Z" w16du:dateUtc="2025-01-23T16:44:00Z">
          <w:pPr/>
        </w:pPrChange>
      </w:pPr>
      <w:r>
        <w:rPr>
          <w:rFonts w:ascii="Times New Roman" w:hAnsi="Times New Roman" w:cs="Times New Roman"/>
          <w:b/>
          <w:bCs/>
        </w:rPr>
        <w:t>Figure</w:t>
      </w:r>
      <w:r w:rsidRPr="00DD1242">
        <w:rPr>
          <w:rFonts w:ascii="Times New Roman" w:hAnsi="Times New Roman" w:cs="Times New Roman"/>
          <w:b/>
          <w:bCs/>
        </w:rPr>
        <w:t xml:space="preserve"> S3 </w:t>
      </w:r>
      <w:r w:rsidRPr="00DD1242">
        <w:rPr>
          <w:rFonts w:ascii="Times New Roman" w:hAnsi="Times New Roman" w:cs="Times New Roman"/>
        </w:rPr>
        <w:t xml:space="preserve">  Plots are comparing the samples based on the farm size (commercial vs small scale farms) </w:t>
      </w:r>
      <w:r w:rsidRPr="00DD1242">
        <w:rPr>
          <w:rFonts w:ascii="Times New Roman" w:hAnsi="Times New Roman" w:cs="Times New Roman"/>
          <w:b/>
          <w:bCs/>
        </w:rPr>
        <w:t xml:space="preserve">(A) </w:t>
      </w:r>
      <w:r w:rsidRPr="00DD1242">
        <w:rPr>
          <w:rFonts w:ascii="Times New Roman" w:hAnsi="Times New Roman" w:cs="Times New Roman"/>
        </w:rPr>
        <w:t>disease severity ratings;</w:t>
      </w:r>
      <w:r w:rsidRPr="00DD1242">
        <w:rPr>
          <w:rFonts w:ascii="Times New Roman" w:hAnsi="Times New Roman" w:cs="Times New Roman"/>
          <w:b/>
          <w:bCs/>
        </w:rPr>
        <w:t xml:space="preserve"> (B) </w:t>
      </w:r>
      <w:r w:rsidRPr="00DD1242">
        <w:rPr>
          <w:rFonts w:ascii="Times New Roman" w:hAnsi="Times New Roman" w:cs="Times New Roman"/>
        </w:rPr>
        <w:t xml:space="preserve">Shannon diversity &amp; </w:t>
      </w:r>
      <w:r w:rsidRPr="00DD1242">
        <w:rPr>
          <w:rFonts w:ascii="Times New Roman" w:hAnsi="Times New Roman" w:cs="Times New Roman"/>
          <w:b/>
          <w:bCs/>
        </w:rPr>
        <w:t xml:space="preserve">(C) </w:t>
      </w:r>
      <w:r w:rsidRPr="00DD1242">
        <w:rPr>
          <w:rFonts w:ascii="Times New Roman" w:hAnsi="Times New Roman" w:cs="Times New Roman"/>
        </w:rPr>
        <w:t xml:space="preserve">Number of Sequence clusters (SCs) or pathogen lineages present in the samples. The pathogen diversity was significantly higher in commercial fields compared to small-scale farms, although disease severity values did not significantly vary.  </w:t>
      </w:r>
    </w:p>
    <w:p w14:paraId="12330ED1" w14:textId="77777777" w:rsidR="00D03C2A" w:rsidRPr="00DD1242" w:rsidRDefault="00D03C2A">
      <w:pPr>
        <w:spacing w:line="360" w:lineRule="auto"/>
        <w:rPr>
          <w:rFonts w:ascii="Times New Roman" w:hAnsi="Times New Roman" w:cs="Times New Roman"/>
        </w:rPr>
        <w:pPrChange w:id="815" w:author="Amanpreet Kaur" w:date="2025-01-23T10:44:00Z" w16du:dateUtc="2025-01-23T16:44:00Z">
          <w:pPr/>
        </w:pPrChange>
      </w:pPr>
    </w:p>
    <w:p w14:paraId="4BCC31BB" w14:textId="19D93CCC" w:rsidR="00D03C2A" w:rsidRPr="00DD1242" w:rsidRDefault="00D03C2A">
      <w:pPr>
        <w:spacing w:line="360" w:lineRule="auto"/>
        <w:rPr>
          <w:rFonts w:ascii="Times New Roman" w:hAnsi="Times New Roman" w:cs="Times New Roman"/>
        </w:rPr>
        <w:pPrChange w:id="816" w:author="Amanpreet Kaur" w:date="2025-01-23T10:44:00Z" w16du:dateUtc="2025-01-23T16:44:00Z">
          <w:pPr/>
        </w:pPrChange>
      </w:pPr>
      <w:r>
        <w:rPr>
          <w:rFonts w:ascii="Times New Roman" w:hAnsi="Times New Roman" w:cs="Times New Roman"/>
          <w:b/>
          <w:bCs/>
        </w:rPr>
        <w:t>Figure</w:t>
      </w:r>
      <w:r w:rsidRPr="00DD1242">
        <w:rPr>
          <w:rFonts w:ascii="Times New Roman" w:hAnsi="Times New Roman" w:cs="Times New Roman"/>
          <w:b/>
          <w:bCs/>
        </w:rPr>
        <w:t xml:space="preserve"> S4 </w:t>
      </w:r>
      <w:del w:id="817" w:author="Amanpreet Kaur" w:date="2025-01-24T09:06:00Z" w16du:dateUtc="2025-01-24T15:06:00Z">
        <w:r w:rsidRPr="00DD1242" w:rsidDel="002108BA">
          <w:rPr>
            <w:rFonts w:ascii="Times New Roman" w:hAnsi="Times New Roman" w:cs="Times New Roman"/>
          </w:rPr>
          <w:delText xml:space="preserve"> </w:delText>
        </w:r>
      </w:del>
      <w:r w:rsidRPr="00DD1242">
        <w:rPr>
          <w:rFonts w:ascii="Times New Roman" w:hAnsi="Times New Roman" w:cs="Times New Roman"/>
        </w:rPr>
        <w:t xml:space="preserve">Stacked bar plot depicting the co-occurrence of multiple </w:t>
      </w:r>
      <w:proofErr w:type="spellStart"/>
      <w:r w:rsidRPr="00DD1242">
        <w:rPr>
          <w:rFonts w:ascii="Times New Roman" w:hAnsi="Times New Roman" w:cs="Times New Roman"/>
          <w:i/>
          <w:iCs/>
        </w:rPr>
        <w:t>Xp</w:t>
      </w:r>
      <w:proofErr w:type="spellEnd"/>
      <w:r w:rsidRPr="00DD1242">
        <w:rPr>
          <w:rFonts w:ascii="Times New Roman" w:hAnsi="Times New Roman" w:cs="Times New Roman"/>
        </w:rPr>
        <w:t xml:space="preserve"> lineages, spatial and temporal variations, the introduction of new lineages, turnover, and dominance shifts in individual fields across various states during the mid and end of the season for the years 2020, 2021, and 2022</w:t>
      </w:r>
    </w:p>
    <w:p w14:paraId="739CA98C" w14:textId="77777777" w:rsidR="00D03C2A" w:rsidRPr="00DD1242" w:rsidRDefault="00D03C2A">
      <w:pPr>
        <w:spacing w:line="360" w:lineRule="auto"/>
        <w:rPr>
          <w:rFonts w:ascii="Times New Roman" w:eastAsia="Times New Roman" w:hAnsi="Times New Roman" w:cs="Times New Roman"/>
          <w:color w:val="000000"/>
        </w:rPr>
        <w:pPrChange w:id="818" w:author="Amanpreet Kaur" w:date="2025-01-23T10:44:00Z" w16du:dateUtc="2025-01-23T16:44:00Z">
          <w:pPr/>
        </w:pPrChange>
      </w:pPr>
    </w:p>
    <w:p w14:paraId="5C215F29" w14:textId="5E93193A" w:rsidR="00D03C2A" w:rsidRPr="00DD1242" w:rsidRDefault="00D03C2A">
      <w:pPr>
        <w:spacing w:line="360" w:lineRule="auto"/>
        <w:rPr>
          <w:rFonts w:ascii="Times New Roman" w:hAnsi="Times New Roman" w:cs="Times New Roman"/>
          <w:color w:val="000000"/>
        </w:rPr>
        <w:pPrChange w:id="819" w:author="Amanpreet Kaur" w:date="2025-01-23T10:44:00Z" w16du:dateUtc="2025-01-23T16:44:00Z">
          <w:pPr/>
        </w:pPrChange>
      </w:pPr>
      <w:r>
        <w:rPr>
          <w:rFonts w:ascii="Times New Roman" w:hAnsi="Times New Roman" w:cs="Times New Roman"/>
          <w:b/>
          <w:bCs/>
        </w:rPr>
        <w:t>Figure</w:t>
      </w:r>
      <w:r w:rsidRPr="00DD1242">
        <w:rPr>
          <w:rFonts w:ascii="Times New Roman" w:hAnsi="Times New Roman" w:cs="Times New Roman"/>
          <w:b/>
          <w:bCs/>
          <w:color w:val="000000"/>
        </w:rPr>
        <w:t xml:space="preserve"> S5 </w:t>
      </w:r>
      <w:del w:id="820" w:author="Amanpreet Kaur" w:date="2025-01-24T09:06:00Z" w16du:dateUtc="2025-01-24T15:06:00Z">
        <w:r w:rsidRPr="00DD1242" w:rsidDel="002108BA">
          <w:rPr>
            <w:rFonts w:ascii="Times New Roman" w:hAnsi="Times New Roman" w:cs="Times New Roman"/>
            <w:b/>
            <w:bCs/>
            <w:color w:val="000000"/>
          </w:rPr>
          <w:delText xml:space="preserve"> </w:delText>
        </w:r>
      </w:del>
      <w:r w:rsidRPr="00DD1242">
        <w:rPr>
          <w:rFonts w:ascii="Times New Roman" w:hAnsi="Times New Roman" w:cs="Times New Roman"/>
          <w:color w:val="000000"/>
        </w:rPr>
        <w:t xml:space="preserve">Boxplots showing </w:t>
      </w:r>
      <w:r w:rsidRPr="00DD1242">
        <w:rPr>
          <w:rFonts w:ascii="Times New Roman" w:hAnsi="Times New Roman" w:cs="Times New Roman"/>
          <w:b/>
          <w:bCs/>
          <w:color w:val="000000"/>
        </w:rPr>
        <w:t xml:space="preserve">(A) </w:t>
      </w:r>
      <w:r w:rsidRPr="00DD1242">
        <w:rPr>
          <w:rFonts w:ascii="Times New Roman" w:hAnsi="Times New Roman" w:cs="Times New Roman"/>
          <w:color w:val="000000"/>
        </w:rPr>
        <w:t xml:space="preserve">disease severity ratings </w:t>
      </w:r>
      <w:r w:rsidRPr="00DD1242">
        <w:rPr>
          <w:rFonts w:ascii="Times New Roman" w:hAnsi="Times New Roman" w:cs="Times New Roman"/>
          <w:b/>
          <w:bCs/>
          <w:color w:val="000000"/>
        </w:rPr>
        <w:t>&amp; (B)</w:t>
      </w:r>
      <w:r w:rsidRPr="00DD1242">
        <w:rPr>
          <w:rFonts w:ascii="Times New Roman" w:hAnsi="Times New Roman" w:cs="Times New Roman"/>
          <w:color w:val="000000"/>
        </w:rPr>
        <w:t xml:space="preserve"> Average nucleotide diversity for farms having presence of less than and more than 2 Sequence clusters (pathogen lineages). </w:t>
      </w:r>
      <w:r w:rsidRPr="00DD1242">
        <w:rPr>
          <w:rFonts w:ascii="Times New Roman" w:eastAsia="Times New Roman" w:hAnsi="Times New Roman" w:cs="Times New Roman"/>
          <w:color w:val="000000"/>
          <w:shd w:val="clear" w:color="auto" w:fill="FFFFFF"/>
        </w:rPr>
        <w:br/>
      </w:r>
    </w:p>
    <w:p w14:paraId="074C991D" w14:textId="70A82060" w:rsidR="00D03C2A" w:rsidRPr="00DD1242" w:rsidRDefault="00D03C2A">
      <w:pPr>
        <w:spacing w:line="360" w:lineRule="auto"/>
        <w:rPr>
          <w:rFonts w:ascii="Times New Roman" w:eastAsia="Times New Roman" w:hAnsi="Times New Roman" w:cs="Times New Roman"/>
          <w:color w:val="000000"/>
        </w:rPr>
        <w:pPrChange w:id="821" w:author="Amanpreet Kaur" w:date="2025-01-23T10:44:00Z" w16du:dateUtc="2025-01-23T16:44:00Z">
          <w:pPr/>
        </w:pPrChange>
      </w:pPr>
      <w:r>
        <w:rPr>
          <w:rFonts w:ascii="Times New Roman" w:hAnsi="Times New Roman" w:cs="Times New Roman"/>
          <w:b/>
          <w:bCs/>
        </w:rPr>
        <w:lastRenderedPageBreak/>
        <w:t>Figure</w:t>
      </w:r>
      <w:r w:rsidRPr="00DD1242">
        <w:rPr>
          <w:rFonts w:ascii="Times New Roman" w:hAnsi="Times New Roman" w:cs="Times New Roman"/>
          <w:b/>
          <w:bCs/>
        </w:rPr>
        <w:t xml:space="preserve"> S6 </w:t>
      </w:r>
      <w:del w:id="822" w:author="Amanpreet Kaur" w:date="2025-01-24T09:06:00Z" w16du:dateUtc="2025-01-24T15:06:00Z">
        <w:r w:rsidRPr="00DD1242" w:rsidDel="002108BA">
          <w:rPr>
            <w:rFonts w:ascii="Times New Roman" w:hAnsi="Times New Roman" w:cs="Times New Roman"/>
          </w:rPr>
          <w:delText xml:space="preserve"> </w:delText>
        </w:r>
      </w:del>
      <w:r w:rsidRPr="00DD1242">
        <w:rPr>
          <w:rFonts w:ascii="Times New Roman" w:hAnsi="Times New Roman" w:cs="Times New Roman"/>
          <w:b/>
          <w:bCs/>
        </w:rPr>
        <w:t>(A)</w:t>
      </w:r>
      <w:r w:rsidRPr="00DD1242">
        <w:rPr>
          <w:rFonts w:ascii="Times New Roman" w:hAnsi="Times New Roman" w:cs="Times New Roman"/>
        </w:rPr>
        <w:t xml:space="preserve"> </w:t>
      </w:r>
      <w:r w:rsidRPr="00DD1242">
        <w:rPr>
          <w:rFonts w:ascii="Times New Roman" w:hAnsi="Times New Roman" w:cs="Times New Roman"/>
          <w:color w:val="000000"/>
        </w:rPr>
        <w:t xml:space="preserve">Correlation plot showing the relationship between Shannon diversity of </w:t>
      </w:r>
      <w:proofErr w:type="spellStart"/>
      <w:r w:rsidRPr="00DD1242">
        <w:rPr>
          <w:rFonts w:ascii="Times New Roman" w:hAnsi="Times New Roman" w:cs="Times New Roman"/>
          <w:i/>
          <w:iCs/>
          <w:color w:val="000000"/>
        </w:rPr>
        <w:t>Xp</w:t>
      </w:r>
      <w:proofErr w:type="spellEnd"/>
      <w:r w:rsidRPr="00DD1242">
        <w:rPr>
          <w:rFonts w:ascii="Times New Roman" w:hAnsi="Times New Roman" w:cs="Times New Roman"/>
          <w:color w:val="000000"/>
        </w:rPr>
        <w:t xml:space="preserve"> lineages and disease severity across all samples. The presence of more </w:t>
      </w:r>
      <w:proofErr w:type="spellStart"/>
      <w:r w:rsidRPr="00DD1242">
        <w:rPr>
          <w:rFonts w:ascii="Times New Roman" w:hAnsi="Times New Roman" w:cs="Times New Roman"/>
          <w:i/>
          <w:iCs/>
          <w:color w:val="000000"/>
        </w:rPr>
        <w:t>Xp</w:t>
      </w:r>
      <w:proofErr w:type="spellEnd"/>
      <w:r w:rsidRPr="00DD1242">
        <w:rPr>
          <w:rFonts w:ascii="Times New Roman" w:hAnsi="Times New Roman" w:cs="Times New Roman"/>
          <w:i/>
          <w:iCs/>
          <w:color w:val="000000"/>
        </w:rPr>
        <w:t xml:space="preserve"> </w:t>
      </w:r>
      <w:r w:rsidRPr="00DD1242">
        <w:rPr>
          <w:rFonts w:ascii="Times New Roman" w:hAnsi="Times New Roman" w:cs="Times New Roman"/>
          <w:color w:val="000000"/>
        </w:rPr>
        <w:t xml:space="preserve">lineages in the field correlates with higher BLS disease severity; </w:t>
      </w:r>
      <w:r w:rsidRPr="00DD1242">
        <w:rPr>
          <w:rFonts w:ascii="Times New Roman" w:hAnsi="Times New Roman" w:cs="Times New Roman"/>
          <w:b/>
          <w:bCs/>
          <w:color w:val="000000"/>
        </w:rPr>
        <w:t>(B)</w:t>
      </w:r>
      <w:r w:rsidRPr="00DD1242">
        <w:rPr>
          <w:rFonts w:ascii="Times New Roman" w:hAnsi="Times New Roman" w:cs="Times New Roman"/>
          <w:color w:val="000000"/>
        </w:rPr>
        <w:t xml:space="preserve"> Boxplot showing the Shannon diversity across the samples with low and high disease severity conditions. High DS includes the samples with disease severity scale ratings of more than and equal to 5, whereas low DS includes the farms with disease severity scale ratings of less than 5.</w:t>
      </w:r>
    </w:p>
    <w:p w14:paraId="209AB29F" w14:textId="77777777" w:rsidR="00D03C2A" w:rsidRPr="00DD1242" w:rsidRDefault="00D03C2A">
      <w:pPr>
        <w:spacing w:line="360" w:lineRule="auto"/>
        <w:rPr>
          <w:rFonts w:ascii="Times New Roman" w:hAnsi="Times New Roman" w:cs="Times New Roman"/>
        </w:rPr>
        <w:pPrChange w:id="823" w:author="Amanpreet Kaur" w:date="2025-01-23T10:44:00Z" w16du:dateUtc="2025-01-23T16:44:00Z">
          <w:pPr/>
        </w:pPrChange>
      </w:pPr>
    </w:p>
    <w:p w14:paraId="69C3435E" w14:textId="6D893096" w:rsidR="00D03C2A" w:rsidRPr="00DD1242" w:rsidRDefault="00D03C2A">
      <w:pPr>
        <w:spacing w:line="360" w:lineRule="auto"/>
        <w:rPr>
          <w:rFonts w:ascii="Times New Roman" w:eastAsia="Helvetica" w:hAnsi="Times New Roman" w:cs="Times New Roman"/>
        </w:rPr>
        <w:pPrChange w:id="824" w:author="Amanpreet Kaur" w:date="2025-01-23T10:44:00Z" w16du:dateUtc="2025-01-23T16:44:00Z">
          <w:pPr/>
        </w:pPrChange>
      </w:pPr>
      <w:r>
        <w:rPr>
          <w:rFonts w:ascii="Times New Roman" w:hAnsi="Times New Roman" w:cs="Times New Roman"/>
          <w:b/>
          <w:bCs/>
        </w:rPr>
        <w:t>Figure</w:t>
      </w:r>
      <w:r w:rsidRPr="00DD1242">
        <w:rPr>
          <w:rFonts w:ascii="Times New Roman" w:eastAsia="Helvetica" w:hAnsi="Times New Roman" w:cs="Times New Roman"/>
          <w:b/>
          <w:bCs/>
        </w:rPr>
        <w:t xml:space="preserve"> S7</w:t>
      </w:r>
      <w:r w:rsidRPr="00DD1242">
        <w:rPr>
          <w:rFonts w:ascii="Times New Roman" w:hAnsi="Times New Roman" w:cs="Times New Roman"/>
          <w:b/>
          <w:bCs/>
        </w:rPr>
        <w:t xml:space="preserve"> </w:t>
      </w:r>
      <w:r w:rsidRPr="00DD1242">
        <w:rPr>
          <w:rFonts w:ascii="Times New Roman" w:eastAsia="Helvetica" w:hAnsi="Times New Roman" w:cs="Times New Roman"/>
        </w:rPr>
        <w:t xml:space="preserve">  Evaluating the fitness contributions of individual vs mixed infections by strains belonging to different sequence clusters under greenhouse conditions. Plants were dip-inoculated with ~1 X 10</w:t>
      </w:r>
      <w:r w:rsidRPr="00DD1242">
        <w:rPr>
          <w:rFonts w:ascii="Times New Roman" w:eastAsia="Helvetica" w:hAnsi="Times New Roman" w:cs="Times New Roman"/>
          <w:vertAlign w:val="superscript"/>
        </w:rPr>
        <w:t>6</w:t>
      </w:r>
      <w:r w:rsidRPr="00DD1242">
        <w:rPr>
          <w:rFonts w:ascii="Times New Roman" w:eastAsia="Helvetica" w:hAnsi="Times New Roman" w:cs="Times New Roman"/>
        </w:rPr>
        <w:t xml:space="preserve"> of cell suspensions for each treatment. </w:t>
      </w:r>
      <w:r w:rsidRPr="00DD1242">
        <w:rPr>
          <w:rFonts w:ascii="Times New Roman" w:eastAsia="Helvetica" w:hAnsi="Times New Roman" w:cs="Times New Roman"/>
          <w:b/>
          <w:bCs/>
        </w:rPr>
        <w:t xml:space="preserve">(A) </w:t>
      </w:r>
      <w:r w:rsidRPr="00DD1242">
        <w:rPr>
          <w:rFonts w:ascii="Times New Roman" w:eastAsia="Helvetica" w:hAnsi="Times New Roman" w:cs="Times New Roman"/>
        </w:rPr>
        <w:t xml:space="preserve">Boxplot presenting the disease severity ratings evaluated using </w:t>
      </w:r>
      <w:r w:rsidRPr="00DD1242">
        <w:rPr>
          <w:rFonts w:ascii="Times New Roman" w:eastAsia="Times New Roman" w:hAnsi="Times New Roman" w:cs="Times New Roman"/>
          <w:color w:val="000000" w:themeColor="text1"/>
        </w:rPr>
        <w:t>Horsfall-Barratt scale</w:t>
      </w:r>
      <w:r w:rsidRPr="00DD1242">
        <w:rPr>
          <w:rFonts w:ascii="Times New Roman" w:eastAsia="Helvetica" w:hAnsi="Times New Roman" w:cs="Times New Roman"/>
        </w:rPr>
        <w:t xml:space="preserve"> at day 7 and 15 of post-inoculation. The mixed infections showed higher disease severity compared to single infections</w:t>
      </w:r>
      <w:r w:rsidRPr="00DD1242">
        <w:rPr>
          <w:rFonts w:ascii="Times New Roman" w:eastAsia="Helvetica" w:hAnsi="Times New Roman" w:cs="Times New Roman"/>
          <w:b/>
          <w:bCs/>
        </w:rPr>
        <w:t>.</w:t>
      </w:r>
      <w:r w:rsidRPr="00DD1242">
        <w:rPr>
          <w:rFonts w:ascii="Times New Roman" w:eastAsia="Helvetica" w:hAnsi="Times New Roman" w:cs="Times New Roman"/>
        </w:rPr>
        <w:t xml:space="preserve"> </w:t>
      </w:r>
      <w:r w:rsidRPr="00DD1242">
        <w:rPr>
          <w:rFonts w:ascii="Times New Roman" w:eastAsia="Helvetica" w:hAnsi="Times New Roman" w:cs="Times New Roman"/>
          <w:b/>
          <w:bCs/>
        </w:rPr>
        <w:t xml:space="preserve">(B) </w:t>
      </w:r>
      <w:r w:rsidRPr="00DD1242">
        <w:rPr>
          <w:rFonts w:ascii="Times New Roman" w:eastAsia="Helvetica" w:hAnsi="Times New Roman" w:cs="Times New Roman"/>
        </w:rPr>
        <w:t>pairwise-comparisons of AUDPC values across different pairs of treatments.</w:t>
      </w:r>
      <w:r w:rsidRPr="00DD1242">
        <w:rPr>
          <w:rFonts w:ascii="Times New Roman" w:eastAsia="Helvetica" w:hAnsi="Times New Roman" w:cs="Times New Roman"/>
          <w:b/>
          <w:bCs/>
        </w:rPr>
        <w:t xml:space="preserve"> </w:t>
      </w:r>
      <w:r w:rsidRPr="00DD1242">
        <w:rPr>
          <w:rFonts w:ascii="Times New Roman" w:eastAsia="Helvetica" w:hAnsi="Times New Roman" w:cs="Times New Roman"/>
        </w:rPr>
        <w:t>Differences in means of disease development i.e. AUDPC for different treatment pairs are shown.  Mean values of disease development with a 95% confidence interval were contrasted between treatments. Difference in means of disease development between treatments with an estimate 0 have no difference in means of disease development among pair of strains. Negative and positive values represent statistically significant treatments based on Tukey’s HSD test.</w:t>
      </w:r>
    </w:p>
    <w:p w14:paraId="02FC638A" w14:textId="77777777" w:rsidR="00D03C2A" w:rsidRPr="00DD1242" w:rsidRDefault="00D03C2A">
      <w:pPr>
        <w:spacing w:line="360" w:lineRule="auto"/>
        <w:rPr>
          <w:rFonts w:ascii="Times New Roman" w:hAnsi="Times New Roman" w:cs="Times New Roman"/>
        </w:rPr>
        <w:pPrChange w:id="825" w:author="Amanpreet Kaur" w:date="2025-01-23T10:44:00Z" w16du:dateUtc="2025-01-23T16:44:00Z">
          <w:pPr/>
        </w:pPrChange>
      </w:pPr>
    </w:p>
    <w:p w14:paraId="27835850" w14:textId="245F4A04" w:rsidR="00D03C2A" w:rsidRPr="00DD1242" w:rsidRDefault="00D03C2A">
      <w:pPr>
        <w:spacing w:line="360" w:lineRule="auto"/>
        <w:jc w:val="both"/>
        <w:rPr>
          <w:rFonts w:ascii="Times New Roman" w:hAnsi="Times New Roman" w:cs="Times New Roman"/>
        </w:rPr>
        <w:pPrChange w:id="826" w:author="Amanpreet Kaur" w:date="2025-01-23T10:44:00Z" w16du:dateUtc="2025-01-23T16:44:00Z">
          <w:pPr>
            <w:jc w:val="both"/>
          </w:pPr>
        </w:pPrChange>
      </w:pPr>
      <w:r>
        <w:rPr>
          <w:rFonts w:ascii="Times New Roman" w:hAnsi="Times New Roman" w:cs="Times New Roman"/>
          <w:b/>
          <w:bCs/>
        </w:rPr>
        <w:t>Figure</w:t>
      </w:r>
      <w:r w:rsidRPr="00DD1242">
        <w:rPr>
          <w:rFonts w:ascii="Times New Roman" w:hAnsi="Times New Roman" w:cs="Times New Roman"/>
          <w:b/>
          <w:bCs/>
        </w:rPr>
        <w:t xml:space="preserve"> S</w:t>
      </w:r>
      <w:proofErr w:type="gramStart"/>
      <w:r w:rsidRPr="00DD1242">
        <w:rPr>
          <w:rFonts w:ascii="Times New Roman" w:hAnsi="Times New Roman" w:cs="Times New Roman"/>
          <w:b/>
          <w:bCs/>
        </w:rPr>
        <w:t xml:space="preserve">8 </w:t>
      </w:r>
      <w:r w:rsidRPr="00DD1242">
        <w:rPr>
          <w:rFonts w:ascii="Times New Roman" w:hAnsi="Times New Roman" w:cs="Times New Roman"/>
        </w:rPr>
        <w:t xml:space="preserve"> Using</w:t>
      </w:r>
      <w:proofErr w:type="gramEnd"/>
      <w:r w:rsidRPr="00DD1242">
        <w:rPr>
          <w:rFonts w:ascii="Times New Roman" w:hAnsi="Times New Roman" w:cs="Times New Roman"/>
        </w:rPr>
        <w:t xml:space="preserve"> </w:t>
      </w:r>
      <w:proofErr w:type="spellStart"/>
      <w:r w:rsidRPr="00DD1242">
        <w:rPr>
          <w:rFonts w:ascii="Times New Roman" w:hAnsi="Times New Roman" w:cs="Times New Roman"/>
        </w:rPr>
        <w:t>StrainRanking</w:t>
      </w:r>
      <w:proofErr w:type="spellEnd"/>
      <w:r w:rsidRPr="00DD1242">
        <w:rPr>
          <w:rFonts w:ascii="Times New Roman" w:hAnsi="Times New Roman" w:cs="Times New Roman"/>
        </w:rPr>
        <w:t xml:space="preserve">, </w:t>
      </w:r>
      <w:r w:rsidRPr="00DD1242">
        <w:rPr>
          <w:rFonts w:ascii="Times New Roman" w:hAnsi="Times New Roman" w:cs="Times New Roman"/>
          <w:b/>
          <w:bCs/>
        </w:rPr>
        <w:t>(A)</w:t>
      </w:r>
      <w:r w:rsidRPr="00DD1242">
        <w:rPr>
          <w:rFonts w:ascii="Times New Roman" w:hAnsi="Times New Roman" w:cs="Times New Roman"/>
        </w:rPr>
        <w:t xml:space="preserve"> Comparisons of different SCs with fitness estimates and their confidence intervals under main effects were made. These estimates focused on SC3, SC4, and SC6 (which were more abundant in samples), and a group of SCs (SC1, SC2, SC5, SC7, and SC8) that were categorized as </w:t>
      </w:r>
      <w:proofErr w:type="gramStart"/>
      <w:r w:rsidRPr="00DD1242">
        <w:rPr>
          <w:rFonts w:ascii="Times New Roman" w:hAnsi="Times New Roman" w:cs="Times New Roman"/>
        </w:rPr>
        <w:t>low-frequency</w:t>
      </w:r>
      <w:proofErr w:type="gramEnd"/>
      <w:r w:rsidRPr="00DD1242">
        <w:rPr>
          <w:rFonts w:ascii="Times New Roman" w:hAnsi="Times New Roman" w:cs="Times New Roman"/>
        </w:rPr>
        <w:t xml:space="preserve"> (due to their lower abundance). The bottom plot illustrates the growth curves of these SCs, estimating their contributions to the progression of disease severity from mid and end of summer</w:t>
      </w:r>
      <w:r w:rsidRPr="00DD1242">
        <w:rPr>
          <w:rFonts w:ascii="Times New Roman" w:hAnsi="Times New Roman" w:cs="Times New Roman"/>
          <w:b/>
          <w:bCs/>
        </w:rPr>
        <w:t>.</w:t>
      </w:r>
      <w:r w:rsidRPr="00DD1242">
        <w:rPr>
          <w:rFonts w:ascii="Times New Roman" w:hAnsi="Times New Roman" w:cs="Times New Roman"/>
        </w:rPr>
        <w:t xml:space="preserve"> </w:t>
      </w:r>
      <w:r w:rsidRPr="00DD1242">
        <w:rPr>
          <w:rFonts w:ascii="Times New Roman" w:hAnsi="Times New Roman" w:cs="Times New Roman"/>
          <w:b/>
          <w:bCs/>
        </w:rPr>
        <w:t>(B)</w:t>
      </w:r>
      <w:r w:rsidRPr="00DD1242">
        <w:rPr>
          <w:rFonts w:ascii="Times New Roman" w:hAnsi="Times New Roman" w:cs="Times New Roman"/>
        </w:rPr>
        <w:t xml:space="preserve"> Pathogen-pathogen interactions, specifically between the two dominant SCs (SC3 and SC4), were analyzed based on their combined frequencies being either below or above 20%. Fitness estimates with confidence intervals were compared when the summed frequencies of SC3 and SC4 were </w:t>
      </w:r>
      <w:proofErr w:type="gramStart"/>
      <w:r w:rsidRPr="00DD1242">
        <w:rPr>
          <w:rFonts w:ascii="Times New Roman" w:hAnsi="Times New Roman" w:cs="Times New Roman"/>
        </w:rPr>
        <w:t>taken into account</w:t>
      </w:r>
      <w:proofErr w:type="gramEnd"/>
      <w:r w:rsidRPr="00DD1242">
        <w:rPr>
          <w:rFonts w:ascii="Times New Roman" w:hAnsi="Times New Roman" w:cs="Times New Roman"/>
        </w:rPr>
        <w:t xml:space="preserve">. Different interaction scenarios were considered, such as SC3 &gt; 20% &amp; SC4 &lt; 20%, SC4 &gt; 20% &amp; SC3 &lt; 20%, and both SC3 &amp; SC4 at equal frequencies, along with SC6 and the low-frequency SCs. The growth curves in the bottom plot highlight how these interactions contributed to the progression </w:t>
      </w:r>
      <w:r w:rsidRPr="00DD1242">
        <w:rPr>
          <w:rFonts w:ascii="Times New Roman" w:hAnsi="Times New Roman" w:cs="Times New Roman"/>
        </w:rPr>
        <w:lastRenderedPageBreak/>
        <w:t xml:space="preserve">of disease during the season. </w:t>
      </w:r>
      <w:r w:rsidRPr="00DD1242">
        <w:rPr>
          <w:rFonts w:ascii="Times New Roman" w:hAnsi="Times New Roman" w:cs="Times New Roman"/>
          <w:b/>
          <w:bCs/>
        </w:rPr>
        <w:t>(C)</w:t>
      </w:r>
      <w:r w:rsidRPr="00DD1242">
        <w:rPr>
          <w:rFonts w:ascii="Times New Roman" w:hAnsi="Times New Roman" w:cs="Times New Roman"/>
        </w:rPr>
        <w:t xml:space="preserve"> Pathogen-environment interactions were examined by applying the frequencies of SC3 or SC4 to different environmental variables, depending on whether each variable was above or below its mean at the sampling point. The analysis assumed weighted mean of genetic frequencies to calculate fitness levels as: </w:t>
      </w:r>
      <w:r w:rsidRPr="00DD1242">
        <w:rPr>
          <w:rFonts w:ascii="Times New Roman" w:hAnsi="Times New Roman" w:cs="Times New Roman"/>
          <w:i/>
          <w:iCs/>
        </w:rPr>
        <w:t>p</w:t>
      </w:r>
      <w:r w:rsidRPr="00DD1242">
        <w:rPr>
          <w:rFonts w:ascii="Times New Roman" w:hAnsi="Times New Roman" w:cs="Times New Roman"/>
        </w:rPr>
        <w:t xml:space="preserve"> x mid-frequency + (1 - </w:t>
      </w:r>
      <w:r w:rsidRPr="00DD1242">
        <w:rPr>
          <w:rFonts w:ascii="Times New Roman" w:hAnsi="Times New Roman" w:cs="Times New Roman"/>
          <w:i/>
          <w:iCs/>
        </w:rPr>
        <w:t>p</w:t>
      </w:r>
      <w:r w:rsidRPr="00DD1242">
        <w:rPr>
          <w:rFonts w:ascii="Times New Roman" w:hAnsi="Times New Roman" w:cs="Times New Roman"/>
        </w:rPr>
        <w:t>) x end-frequency, where (</w:t>
      </w:r>
      <w:r w:rsidRPr="00DD1242">
        <w:rPr>
          <w:rFonts w:ascii="Times New Roman" w:hAnsi="Times New Roman" w:cs="Times New Roman"/>
          <w:i/>
          <w:iCs/>
        </w:rPr>
        <w:t>p</w:t>
      </w:r>
      <w:r w:rsidRPr="00DD1242">
        <w:rPr>
          <w:rFonts w:ascii="Times New Roman" w:hAnsi="Times New Roman" w:cs="Times New Roman"/>
        </w:rPr>
        <w:t xml:space="preserve"> = 0.90).</w:t>
      </w:r>
    </w:p>
    <w:p w14:paraId="74DFAADC" w14:textId="77777777" w:rsidR="00D03C2A" w:rsidRPr="00DD1242" w:rsidRDefault="00D03C2A">
      <w:pPr>
        <w:spacing w:line="360" w:lineRule="auto"/>
        <w:jc w:val="both"/>
        <w:rPr>
          <w:rFonts w:ascii="Times New Roman" w:hAnsi="Times New Roman" w:cs="Times New Roman"/>
        </w:rPr>
        <w:pPrChange w:id="827" w:author="Amanpreet Kaur" w:date="2025-01-23T10:44:00Z" w16du:dateUtc="2025-01-23T16:44:00Z">
          <w:pPr>
            <w:jc w:val="both"/>
          </w:pPr>
        </w:pPrChange>
      </w:pPr>
    </w:p>
    <w:p w14:paraId="43AABACC" w14:textId="25251A3A" w:rsidR="00D03C2A" w:rsidRPr="00DD1242" w:rsidRDefault="00D03C2A">
      <w:pPr>
        <w:spacing w:line="360" w:lineRule="auto"/>
        <w:jc w:val="both"/>
        <w:rPr>
          <w:rFonts w:ascii="Times New Roman" w:hAnsi="Times New Roman" w:cs="Times New Roman"/>
        </w:rPr>
        <w:pPrChange w:id="828" w:author="Amanpreet Kaur" w:date="2025-01-23T10:44:00Z" w16du:dateUtc="2025-01-23T16:44:00Z">
          <w:pPr>
            <w:jc w:val="both"/>
          </w:pPr>
        </w:pPrChange>
      </w:pPr>
      <w:r>
        <w:rPr>
          <w:rFonts w:ascii="Times New Roman" w:hAnsi="Times New Roman" w:cs="Times New Roman"/>
          <w:b/>
          <w:bCs/>
        </w:rPr>
        <w:t>Figure</w:t>
      </w:r>
      <w:r w:rsidRPr="00DD1242">
        <w:rPr>
          <w:rFonts w:ascii="Times New Roman" w:hAnsi="Times New Roman" w:cs="Times New Roman"/>
          <w:b/>
          <w:bCs/>
        </w:rPr>
        <w:t xml:space="preserve"> S</w:t>
      </w:r>
      <w:proofErr w:type="gramStart"/>
      <w:r w:rsidRPr="00DD1242">
        <w:rPr>
          <w:rFonts w:ascii="Times New Roman" w:hAnsi="Times New Roman" w:cs="Times New Roman"/>
          <w:b/>
          <w:bCs/>
        </w:rPr>
        <w:t xml:space="preserve">9 </w:t>
      </w:r>
      <w:r w:rsidRPr="00DD1242">
        <w:rPr>
          <w:rFonts w:ascii="Times New Roman" w:hAnsi="Times New Roman" w:cs="Times New Roman"/>
        </w:rPr>
        <w:t xml:space="preserve"> Using</w:t>
      </w:r>
      <w:proofErr w:type="gramEnd"/>
      <w:r w:rsidRPr="00DD1242">
        <w:rPr>
          <w:rFonts w:ascii="Times New Roman" w:hAnsi="Times New Roman" w:cs="Times New Roman"/>
        </w:rPr>
        <w:t xml:space="preserve"> </w:t>
      </w:r>
      <w:proofErr w:type="spellStart"/>
      <w:r w:rsidRPr="00DD1242">
        <w:rPr>
          <w:rFonts w:ascii="Times New Roman" w:hAnsi="Times New Roman" w:cs="Times New Roman"/>
        </w:rPr>
        <w:t>StrainRanking</w:t>
      </w:r>
      <w:proofErr w:type="spellEnd"/>
      <w:r w:rsidRPr="00DD1242">
        <w:rPr>
          <w:rFonts w:ascii="Times New Roman" w:hAnsi="Times New Roman" w:cs="Times New Roman"/>
        </w:rPr>
        <w:t xml:space="preserve">: </w:t>
      </w:r>
      <w:r w:rsidRPr="00DD1242">
        <w:rPr>
          <w:rFonts w:ascii="Times New Roman" w:hAnsi="Times New Roman" w:cs="Times New Roman"/>
          <w:b/>
          <w:bCs/>
        </w:rPr>
        <w:t>(A)</w:t>
      </w:r>
      <w:r w:rsidRPr="00DD1242">
        <w:rPr>
          <w:rFonts w:ascii="Times New Roman" w:hAnsi="Times New Roman" w:cs="Times New Roman"/>
        </w:rPr>
        <w:t xml:space="preserve"> Comparisons of different SCs with fitness estimates and their confidence intervals under main effects were made. These estimates focused on SC3, SC4, and SC6 (which were more abundant in samples), and a group of SCs (SC1, SC2, SC5, SC7, and SC8) that were categorized as </w:t>
      </w:r>
      <w:proofErr w:type="gramStart"/>
      <w:r w:rsidRPr="00DD1242">
        <w:rPr>
          <w:rFonts w:ascii="Times New Roman" w:hAnsi="Times New Roman" w:cs="Times New Roman"/>
        </w:rPr>
        <w:t>low-frequency</w:t>
      </w:r>
      <w:proofErr w:type="gramEnd"/>
      <w:r w:rsidRPr="00DD1242">
        <w:rPr>
          <w:rFonts w:ascii="Times New Roman" w:hAnsi="Times New Roman" w:cs="Times New Roman"/>
        </w:rPr>
        <w:t xml:space="preserve"> (due to their lower abundance). The bottom plot illustrates the growth curves of these SCs, estimating their contributions to the progression of disease severity from mid and end of summer</w:t>
      </w:r>
      <w:r w:rsidRPr="00DD1242">
        <w:rPr>
          <w:rFonts w:ascii="Times New Roman" w:hAnsi="Times New Roman" w:cs="Times New Roman"/>
          <w:b/>
          <w:bCs/>
        </w:rPr>
        <w:t>. (B)</w:t>
      </w:r>
      <w:r w:rsidRPr="00DD1242">
        <w:rPr>
          <w:rFonts w:ascii="Times New Roman" w:hAnsi="Times New Roman" w:cs="Times New Roman"/>
        </w:rPr>
        <w:t xml:space="preserve"> Pathogen-pathogen interactions, specifically between the two dominant SCs (SC3 and SC4), were analyzed based on their combined frequencies being either below or above 20%. Fitness estimates with confidence intervals were compared when the summed frequencies of SC3 and SC4 were </w:t>
      </w:r>
      <w:proofErr w:type="gramStart"/>
      <w:r w:rsidRPr="00DD1242">
        <w:rPr>
          <w:rFonts w:ascii="Times New Roman" w:hAnsi="Times New Roman" w:cs="Times New Roman"/>
        </w:rPr>
        <w:t>taken into account</w:t>
      </w:r>
      <w:proofErr w:type="gramEnd"/>
      <w:r w:rsidRPr="00DD1242">
        <w:rPr>
          <w:rFonts w:ascii="Times New Roman" w:hAnsi="Times New Roman" w:cs="Times New Roman"/>
        </w:rPr>
        <w:t xml:space="preserve">. Different interaction scenarios were considered, such as SC3 &gt; 20% &amp; SC4 &lt; 20%, SC4 &gt; 20% &amp; SC3 &lt; 20%, and both SC3 &amp; SC4 at equal frequencies, along with SC6 and the low-frequency SCs. The growth curves in the bottom plot highlight how these interactions contributed to the progression of disease during the season. </w:t>
      </w:r>
      <w:r w:rsidRPr="00DD1242">
        <w:rPr>
          <w:rFonts w:ascii="Times New Roman" w:hAnsi="Times New Roman" w:cs="Times New Roman"/>
          <w:b/>
          <w:bCs/>
        </w:rPr>
        <w:t xml:space="preserve">(C) </w:t>
      </w:r>
      <w:r w:rsidRPr="00DD1242">
        <w:rPr>
          <w:rFonts w:ascii="Times New Roman" w:hAnsi="Times New Roman" w:cs="Times New Roman"/>
        </w:rPr>
        <w:t xml:space="preserve">Pathogen-environment interactions were examined by applying the frequencies of SC3 or SC4 to different environmental variables, depending on whether each variable was above or below its mean at the sampling point. The analysis assumed weighted mean of genetic frequencies to calculate fitness levels as: </w:t>
      </w:r>
      <w:r w:rsidRPr="00DD1242">
        <w:rPr>
          <w:rFonts w:ascii="Times New Roman" w:hAnsi="Times New Roman" w:cs="Times New Roman"/>
          <w:i/>
          <w:iCs/>
        </w:rPr>
        <w:t>p</w:t>
      </w:r>
      <w:r w:rsidRPr="00DD1242">
        <w:rPr>
          <w:rFonts w:ascii="Times New Roman" w:hAnsi="Times New Roman" w:cs="Times New Roman"/>
        </w:rPr>
        <w:t xml:space="preserve"> x mid-frequency + (1 - </w:t>
      </w:r>
      <w:r w:rsidRPr="00DD1242">
        <w:rPr>
          <w:rFonts w:ascii="Times New Roman" w:hAnsi="Times New Roman" w:cs="Times New Roman"/>
          <w:i/>
          <w:iCs/>
        </w:rPr>
        <w:t>p</w:t>
      </w:r>
      <w:r w:rsidRPr="00DD1242">
        <w:rPr>
          <w:rFonts w:ascii="Times New Roman" w:hAnsi="Times New Roman" w:cs="Times New Roman"/>
        </w:rPr>
        <w:t>) x end-frequency, where (</w:t>
      </w:r>
      <w:r w:rsidRPr="00DD1242">
        <w:rPr>
          <w:rFonts w:ascii="Times New Roman" w:hAnsi="Times New Roman" w:cs="Times New Roman"/>
          <w:i/>
          <w:iCs/>
        </w:rPr>
        <w:t>p</w:t>
      </w:r>
      <w:r w:rsidRPr="00DD1242">
        <w:rPr>
          <w:rFonts w:ascii="Times New Roman" w:hAnsi="Times New Roman" w:cs="Times New Roman"/>
        </w:rPr>
        <w:t xml:space="preserve"> = 0.10).</w:t>
      </w:r>
    </w:p>
    <w:p w14:paraId="07CD0E23" w14:textId="77777777" w:rsidR="00D03C2A" w:rsidRPr="00DD1242" w:rsidRDefault="00D03C2A">
      <w:pPr>
        <w:spacing w:line="360" w:lineRule="auto"/>
        <w:jc w:val="both"/>
        <w:rPr>
          <w:rFonts w:ascii="Times New Roman" w:hAnsi="Times New Roman" w:cs="Times New Roman"/>
        </w:rPr>
        <w:pPrChange w:id="829" w:author="Amanpreet Kaur" w:date="2025-01-23T10:44:00Z" w16du:dateUtc="2025-01-23T16:44:00Z">
          <w:pPr>
            <w:jc w:val="both"/>
          </w:pPr>
        </w:pPrChange>
      </w:pPr>
    </w:p>
    <w:p w14:paraId="60A40903" w14:textId="75DCADDD" w:rsidR="00D03C2A" w:rsidRPr="00DD1242" w:rsidRDefault="00D03C2A">
      <w:pPr>
        <w:spacing w:line="360" w:lineRule="auto"/>
        <w:rPr>
          <w:rFonts w:ascii="Times New Roman" w:hAnsi="Times New Roman" w:cs="Times New Roman"/>
        </w:rPr>
        <w:pPrChange w:id="830" w:author="Amanpreet Kaur" w:date="2025-01-23T10:44:00Z" w16du:dateUtc="2025-01-23T16:44:00Z">
          <w:pPr/>
        </w:pPrChange>
      </w:pPr>
      <w:r>
        <w:rPr>
          <w:rFonts w:ascii="Times New Roman" w:hAnsi="Times New Roman" w:cs="Times New Roman"/>
          <w:b/>
          <w:bCs/>
        </w:rPr>
        <w:t>Figure</w:t>
      </w:r>
      <w:r w:rsidRPr="00DD1242">
        <w:rPr>
          <w:rFonts w:ascii="Times New Roman" w:eastAsia="Helvetica" w:hAnsi="Times New Roman" w:cs="Times New Roman"/>
          <w:b/>
          <w:bCs/>
        </w:rPr>
        <w:t xml:space="preserve"> S10</w:t>
      </w:r>
      <w:r w:rsidRPr="00DD1242">
        <w:rPr>
          <w:rFonts w:ascii="Times New Roman" w:hAnsi="Times New Roman" w:cs="Times New Roman"/>
          <w:b/>
          <w:bCs/>
        </w:rPr>
        <w:t xml:space="preserve"> </w:t>
      </w:r>
      <w:r w:rsidRPr="00DD1242">
        <w:rPr>
          <w:rFonts w:ascii="Times New Roman" w:eastAsia="Arial" w:hAnsi="Times New Roman" w:cs="Times New Roman"/>
        </w:rPr>
        <w:t xml:space="preserve">plot showing the average allele frequencies for those alleles having </w:t>
      </w:r>
      <w:r w:rsidRPr="00DD1242">
        <w:rPr>
          <w:rFonts w:ascii="Times New Roman" w:eastAsia="Arial" w:hAnsi="Times New Roman" w:cs="Times New Roman"/>
          <w:b/>
          <w:bCs/>
        </w:rPr>
        <w:t xml:space="preserve">(A) </w:t>
      </w:r>
      <w:r w:rsidRPr="00DD1242">
        <w:rPr>
          <w:rFonts w:ascii="Times New Roman" w:eastAsia="Arial" w:hAnsi="Times New Roman" w:cs="Times New Roman"/>
          <w:i/>
          <w:iCs/>
        </w:rPr>
        <w:t xml:space="preserve">f &gt;= 0.8 </w:t>
      </w:r>
      <w:r w:rsidRPr="00DD1242">
        <w:rPr>
          <w:rFonts w:ascii="Times New Roman" w:eastAsia="Arial" w:hAnsi="Times New Roman" w:cs="Times New Roman"/>
        </w:rPr>
        <w:t xml:space="preserve">&amp; </w:t>
      </w:r>
      <w:r w:rsidRPr="00DD1242">
        <w:rPr>
          <w:rFonts w:ascii="Times New Roman" w:eastAsia="Arial" w:hAnsi="Times New Roman" w:cs="Times New Roman"/>
          <w:b/>
          <w:bCs/>
        </w:rPr>
        <w:t>(B)</w:t>
      </w:r>
      <w:r w:rsidRPr="00DD1242">
        <w:rPr>
          <w:rFonts w:ascii="Times New Roman" w:eastAsia="Arial" w:hAnsi="Times New Roman" w:cs="Times New Roman"/>
          <w:i/>
          <w:iCs/>
        </w:rPr>
        <w:t xml:space="preserve"> f &lt;0.8 </w:t>
      </w:r>
      <w:r w:rsidRPr="00DD1242">
        <w:rPr>
          <w:rFonts w:ascii="Times New Roman" w:eastAsia="Arial" w:hAnsi="Times New Roman" w:cs="Times New Roman"/>
        </w:rPr>
        <w:t xml:space="preserve">during End-season 2020; </w:t>
      </w:r>
      <w:r w:rsidRPr="00DD1242">
        <w:rPr>
          <w:rFonts w:ascii="Times New Roman" w:eastAsia="Arial" w:hAnsi="Times New Roman" w:cs="Times New Roman"/>
          <w:b/>
          <w:bCs/>
        </w:rPr>
        <w:t>(C)</w:t>
      </w:r>
      <w:r w:rsidRPr="00DD1242">
        <w:rPr>
          <w:rFonts w:ascii="Times New Roman" w:eastAsia="Arial" w:hAnsi="Times New Roman" w:cs="Times New Roman"/>
          <w:i/>
          <w:iCs/>
        </w:rPr>
        <w:t xml:space="preserve"> f &gt;= 0.8 </w:t>
      </w:r>
      <w:r w:rsidRPr="00DD1242">
        <w:rPr>
          <w:rFonts w:ascii="Times New Roman" w:eastAsia="Arial" w:hAnsi="Times New Roman" w:cs="Times New Roman"/>
        </w:rPr>
        <w:t xml:space="preserve">&amp; </w:t>
      </w:r>
      <w:r w:rsidRPr="00DD1242">
        <w:rPr>
          <w:rFonts w:ascii="Times New Roman" w:eastAsia="Arial" w:hAnsi="Times New Roman" w:cs="Times New Roman"/>
          <w:b/>
          <w:bCs/>
        </w:rPr>
        <w:t>(D)</w:t>
      </w:r>
      <w:r w:rsidRPr="00DD1242">
        <w:rPr>
          <w:rFonts w:ascii="Times New Roman" w:eastAsia="Arial" w:hAnsi="Times New Roman" w:cs="Times New Roman"/>
          <w:i/>
          <w:iCs/>
        </w:rPr>
        <w:t xml:space="preserve"> f &lt;0.8 </w:t>
      </w:r>
      <w:r w:rsidRPr="00DD1242">
        <w:rPr>
          <w:rFonts w:ascii="Times New Roman" w:eastAsia="Arial" w:hAnsi="Times New Roman" w:cs="Times New Roman"/>
        </w:rPr>
        <w:t xml:space="preserve">during Fall-season 2020 and traced for the frequency changes during the previous and following seasons of three years. </w:t>
      </w:r>
    </w:p>
    <w:p w14:paraId="0FFAB00E" w14:textId="77777777" w:rsidR="00D03C2A" w:rsidRPr="00DD1242" w:rsidRDefault="00D03C2A">
      <w:pPr>
        <w:spacing w:line="360" w:lineRule="auto"/>
        <w:rPr>
          <w:rFonts w:ascii="Times New Roman" w:hAnsi="Times New Roman" w:cs="Times New Roman"/>
        </w:rPr>
        <w:pPrChange w:id="831" w:author="Amanpreet Kaur" w:date="2025-01-23T10:44:00Z" w16du:dateUtc="2025-01-23T16:44:00Z">
          <w:pPr/>
        </w:pPrChange>
      </w:pPr>
    </w:p>
    <w:p w14:paraId="1F40B525" w14:textId="115A64C0" w:rsidR="00D03C2A" w:rsidRPr="00DD1242" w:rsidRDefault="00D03C2A">
      <w:pPr>
        <w:spacing w:line="360" w:lineRule="auto"/>
        <w:jc w:val="both"/>
        <w:rPr>
          <w:rFonts w:ascii="Times New Roman" w:hAnsi="Times New Roman" w:cs="Times New Roman"/>
        </w:rPr>
        <w:pPrChange w:id="832" w:author="Amanpreet Kaur" w:date="2025-01-23T10:44:00Z" w16du:dateUtc="2025-01-23T16:44:00Z">
          <w:pPr>
            <w:jc w:val="both"/>
          </w:pPr>
        </w:pPrChange>
      </w:pPr>
      <w:r>
        <w:rPr>
          <w:rFonts w:ascii="Times New Roman" w:hAnsi="Times New Roman" w:cs="Times New Roman"/>
          <w:b/>
          <w:bCs/>
        </w:rPr>
        <w:t>Figure</w:t>
      </w:r>
      <w:r w:rsidRPr="00DD1242">
        <w:rPr>
          <w:rFonts w:ascii="Times New Roman" w:hAnsi="Times New Roman" w:cs="Times New Roman"/>
          <w:b/>
          <w:bCs/>
        </w:rPr>
        <w:t xml:space="preserve"> S</w:t>
      </w:r>
      <w:proofErr w:type="gramStart"/>
      <w:r w:rsidRPr="00DD1242">
        <w:rPr>
          <w:rFonts w:ascii="Times New Roman" w:hAnsi="Times New Roman" w:cs="Times New Roman"/>
          <w:b/>
          <w:bCs/>
        </w:rPr>
        <w:t xml:space="preserve">11 </w:t>
      </w:r>
      <w:r w:rsidRPr="00DD1242">
        <w:rPr>
          <w:rFonts w:ascii="Times New Roman" w:hAnsi="Times New Roman" w:cs="Times New Roman"/>
        </w:rPr>
        <w:t xml:space="preserve"> </w:t>
      </w:r>
      <w:r w:rsidRPr="00DD1242">
        <w:rPr>
          <w:rFonts w:ascii="Times New Roman" w:eastAsia="Arial" w:hAnsi="Times New Roman" w:cs="Times New Roman"/>
        </w:rPr>
        <w:t>Sankey</w:t>
      </w:r>
      <w:proofErr w:type="gramEnd"/>
      <w:r w:rsidRPr="00DD1242">
        <w:rPr>
          <w:rFonts w:ascii="Times New Roman" w:eastAsia="Arial" w:hAnsi="Times New Roman" w:cs="Times New Roman"/>
        </w:rPr>
        <w:t xml:space="preserve"> plot shows counts of the alleles present in parallel across farms during </w:t>
      </w:r>
      <w:r w:rsidRPr="00DD1242">
        <w:rPr>
          <w:rFonts w:ascii="Times New Roman" w:eastAsia="Arial" w:hAnsi="Times New Roman" w:cs="Times New Roman"/>
          <w:b/>
          <w:bCs/>
        </w:rPr>
        <w:t>A)</w:t>
      </w:r>
      <w:r w:rsidRPr="00DD1242">
        <w:rPr>
          <w:rFonts w:ascii="Times New Roman" w:eastAsia="Arial" w:hAnsi="Times New Roman" w:cs="Times New Roman"/>
        </w:rPr>
        <w:t xml:space="preserve"> End-Season 2020 &amp; </w:t>
      </w:r>
      <w:r w:rsidRPr="00DD1242">
        <w:rPr>
          <w:rFonts w:ascii="Times New Roman" w:eastAsia="Arial" w:hAnsi="Times New Roman" w:cs="Times New Roman"/>
          <w:b/>
          <w:bCs/>
        </w:rPr>
        <w:t>B)</w:t>
      </w:r>
      <w:r w:rsidRPr="00DD1242">
        <w:rPr>
          <w:rFonts w:ascii="Times New Roman" w:eastAsia="Arial" w:hAnsi="Times New Roman" w:cs="Times New Roman"/>
        </w:rPr>
        <w:t xml:space="preserve"> Fall-season of 2020 with frequency less than and equal to 0.2 and then counts for those alleles which stayed as major during the next seasons. </w:t>
      </w:r>
    </w:p>
    <w:p w14:paraId="10721ECA" w14:textId="7E018764" w:rsidR="00D03C2A" w:rsidRPr="00DD1242" w:rsidRDefault="00D03C2A">
      <w:pPr>
        <w:spacing w:line="360" w:lineRule="auto"/>
        <w:rPr>
          <w:rFonts w:ascii="Times New Roman" w:eastAsia="Calibri" w:hAnsi="Times New Roman" w:cs="Times New Roman"/>
          <w:color w:val="000000" w:themeColor="text1"/>
        </w:rPr>
        <w:pPrChange w:id="833" w:author="Amanpreet Kaur" w:date="2025-01-23T10:44:00Z" w16du:dateUtc="2025-01-23T16:44:00Z">
          <w:pPr/>
        </w:pPrChange>
      </w:pPr>
      <w:r w:rsidRPr="00DD1242">
        <w:rPr>
          <w:rFonts w:ascii="Times New Roman" w:hAnsi="Times New Roman" w:cs="Times New Roman"/>
        </w:rPr>
        <w:lastRenderedPageBreak/>
        <w:br/>
      </w:r>
      <w:r>
        <w:rPr>
          <w:rFonts w:ascii="Times New Roman" w:hAnsi="Times New Roman" w:cs="Times New Roman"/>
          <w:b/>
          <w:bCs/>
        </w:rPr>
        <w:t>Figure</w:t>
      </w:r>
      <w:r w:rsidRPr="00DD1242">
        <w:rPr>
          <w:rFonts w:ascii="Times New Roman" w:eastAsia="Calibri" w:hAnsi="Times New Roman" w:cs="Times New Roman"/>
          <w:b/>
          <w:bCs/>
          <w:color w:val="000000" w:themeColor="text1"/>
        </w:rPr>
        <w:t xml:space="preserve"> S</w:t>
      </w:r>
      <w:proofErr w:type="gramStart"/>
      <w:r w:rsidRPr="00DD1242">
        <w:rPr>
          <w:rFonts w:ascii="Times New Roman" w:eastAsia="Calibri" w:hAnsi="Times New Roman" w:cs="Times New Roman"/>
          <w:b/>
          <w:bCs/>
          <w:color w:val="000000" w:themeColor="text1"/>
        </w:rPr>
        <w:t>12</w:t>
      </w:r>
      <w:r w:rsidRPr="00DD1242">
        <w:rPr>
          <w:rFonts w:ascii="Times New Roman" w:hAnsi="Times New Roman" w:cs="Times New Roman"/>
          <w:b/>
          <w:bCs/>
        </w:rPr>
        <w:t xml:space="preserve"> </w:t>
      </w:r>
      <w:r w:rsidRPr="00DD1242">
        <w:rPr>
          <w:rFonts w:ascii="Times New Roman" w:eastAsia="Calibri" w:hAnsi="Times New Roman" w:cs="Times New Roman"/>
          <w:color w:val="000000" w:themeColor="text1"/>
        </w:rPr>
        <w:t xml:space="preserve"> In</w:t>
      </w:r>
      <w:proofErr w:type="gramEnd"/>
      <w:r w:rsidRPr="00DD1242">
        <w:rPr>
          <w:rFonts w:ascii="Times New Roman" w:eastAsia="Calibri" w:hAnsi="Times New Roman" w:cs="Times New Roman"/>
          <w:color w:val="000000" w:themeColor="text1"/>
        </w:rPr>
        <w:t xml:space="preserve"> </w:t>
      </w:r>
      <w:proofErr w:type="spellStart"/>
      <w:r w:rsidRPr="00DD1242">
        <w:rPr>
          <w:rFonts w:ascii="Times New Roman" w:eastAsia="Calibri" w:hAnsi="Times New Roman" w:cs="Times New Roman"/>
          <w:color w:val="000000" w:themeColor="text1"/>
        </w:rPr>
        <w:t>circos</w:t>
      </w:r>
      <w:proofErr w:type="spellEnd"/>
      <w:r w:rsidRPr="00DD1242">
        <w:rPr>
          <w:rFonts w:ascii="Times New Roman" w:eastAsia="Calibri" w:hAnsi="Times New Roman" w:cs="Times New Roman"/>
          <w:color w:val="000000" w:themeColor="text1"/>
        </w:rPr>
        <w:t xml:space="preserve"> plot is presenting LH3 genome with all the colored bars indicating different genes in different scaffolds, where genes under positive selection are shown with the red colored asterisk sign in the grey colored ring and the red colored arrows are showing those genes which were present in parallel across farms and seasons. </w:t>
      </w:r>
    </w:p>
    <w:p w14:paraId="0513F6C4" w14:textId="77777777" w:rsidR="00D03C2A" w:rsidRPr="00DD1242" w:rsidRDefault="00D03C2A">
      <w:pPr>
        <w:spacing w:line="360" w:lineRule="auto"/>
        <w:rPr>
          <w:rFonts w:ascii="Times New Roman" w:hAnsi="Times New Roman" w:cs="Times New Roman"/>
        </w:rPr>
        <w:pPrChange w:id="834" w:author="Amanpreet Kaur" w:date="2025-01-23T10:44:00Z" w16du:dateUtc="2025-01-23T16:44:00Z">
          <w:pPr/>
        </w:pPrChange>
      </w:pPr>
    </w:p>
    <w:p w14:paraId="69EE6656" w14:textId="77777777" w:rsidR="00D03C2A" w:rsidRPr="00DD1242" w:rsidRDefault="00D03C2A">
      <w:pPr>
        <w:spacing w:line="360" w:lineRule="auto"/>
        <w:rPr>
          <w:rFonts w:ascii="Times New Roman" w:hAnsi="Times New Roman" w:cs="Times New Roman"/>
        </w:rPr>
        <w:pPrChange w:id="835" w:author="Amanpreet Kaur" w:date="2025-01-23T10:44:00Z" w16du:dateUtc="2025-01-23T16:44:00Z">
          <w:pPr/>
        </w:pPrChange>
      </w:pPr>
    </w:p>
    <w:p w14:paraId="79D8E6BA" w14:textId="77777777" w:rsidR="00D03C2A" w:rsidRPr="00DD1242" w:rsidRDefault="00D03C2A">
      <w:pPr>
        <w:spacing w:line="360" w:lineRule="auto"/>
        <w:rPr>
          <w:rFonts w:ascii="Times New Roman" w:hAnsi="Times New Roman" w:cs="Times New Roman"/>
          <w:b/>
          <w:bCs/>
        </w:rPr>
        <w:pPrChange w:id="836" w:author="Amanpreet Kaur" w:date="2025-01-23T10:44:00Z" w16du:dateUtc="2025-01-23T16:44:00Z">
          <w:pPr/>
        </w:pPrChange>
      </w:pPr>
      <w:r w:rsidRPr="00DD1242">
        <w:rPr>
          <w:rFonts w:ascii="Times New Roman" w:hAnsi="Times New Roman" w:cs="Times New Roman"/>
          <w:b/>
          <w:bCs/>
        </w:rPr>
        <w:t>Supplementary Tables:</w:t>
      </w:r>
    </w:p>
    <w:p w14:paraId="11186695" w14:textId="77777777" w:rsidR="00D03C2A" w:rsidRPr="00DD1242" w:rsidRDefault="00D03C2A">
      <w:pPr>
        <w:spacing w:line="360" w:lineRule="auto"/>
        <w:rPr>
          <w:rFonts w:ascii="Times New Roman" w:hAnsi="Times New Roman" w:cs="Times New Roman"/>
          <w:b/>
          <w:bCs/>
        </w:rPr>
        <w:pPrChange w:id="837" w:author="Amanpreet Kaur" w:date="2025-01-23T10:44:00Z" w16du:dateUtc="2025-01-23T16:44:00Z">
          <w:pPr/>
        </w:pPrChange>
      </w:pPr>
    </w:p>
    <w:p w14:paraId="70242317" w14:textId="6F2A66AA" w:rsidR="00D03C2A" w:rsidRPr="00DD1242" w:rsidRDefault="00D03C2A">
      <w:pPr>
        <w:spacing w:line="360" w:lineRule="auto"/>
        <w:rPr>
          <w:rFonts w:ascii="Times New Roman" w:eastAsia="Times New Roman" w:hAnsi="Times New Roman" w:cs="Times New Roman"/>
          <w:color w:val="000000"/>
        </w:rPr>
        <w:pPrChange w:id="838" w:author="Amanpreet Kaur" w:date="2025-01-23T10:44:00Z" w16du:dateUtc="2025-01-23T16:44:00Z">
          <w:pPr/>
        </w:pPrChange>
      </w:pPr>
      <w:r w:rsidRPr="00DD1242">
        <w:rPr>
          <w:rFonts w:ascii="Times New Roman" w:eastAsia="Times New Roman" w:hAnsi="Times New Roman" w:cs="Times New Roman"/>
          <w:b/>
          <w:bCs/>
          <w:color w:val="000000"/>
        </w:rPr>
        <w:t xml:space="preserve">Table S1A. </w:t>
      </w:r>
      <w:r w:rsidRPr="00DD1242">
        <w:rPr>
          <w:rFonts w:ascii="Times New Roman" w:eastAsia="Times New Roman" w:hAnsi="Times New Roman" w:cs="Times New Roman"/>
          <w:color w:val="000000"/>
        </w:rPr>
        <w:t>Farm details and time of sampling during three sampling years</w:t>
      </w:r>
    </w:p>
    <w:p w14:paraId="356315B4" w14:textId="77777777" w:rsidR="00D03C2A" w:rsidRPr="00DD1242" w:rsidRDefault="00D03C2A">
      <w:pPr>
        <w:spacing w:line="360" w:lineRule="auto"/>
        <w:rPr>
          <w:rFonts w:ascii="Times New Roman" w:eastAsia="Times New Roman" w:hAnsi="Times New Roman" w:cs="Times New Roman"/>
          <w:color w:val="000000"/>
        </w:rPr>
        <w:pPrChange w:id="839" w:author="Amanpreet Kaur" w:date="2025-01-23T10:44:00Z" w16du:dateUtc="2025-01-23T16:44:00Z">
          <w:pPr/>
        </w:pPrChange>
      </w:pPr>
    </w:p>
    <w:p w14:paraId="3544670B" w14:textId="3310E236" w:rsidR="00D03C2A" w:rsidRPr="00DD1242" w:rsidRDefault="00D03C2A">
      <w:pPr>
        <w:spacing w:line="360" w:lineRule="auto"/>
        <w:rPr>
          <w:rFonts w:ascii="Times New Roman" w:eastAsia="Times New Roman" w:hAnsi="Times New Roman" w:cs="Times New Roman"/>
          <w:color w:val="000000"/>
        </w:rPr>
        <w:pPrChange w:id="840" w:author="Amanpreet Kaur" w:date="2025-01-23T10:44:00Z" w16du:dateUtc="2025-01-23T16:44:00Z">
          <w:pPr/>
        </w:pPrChange>
      </w:pPr>
      <w:r w:rsidRPr="00DD1242">
        <w:rPr>
          <w:rFonts w:ascii="Times New Roman" w:eastAsia="Times New Roman" w:hAnsi="Times New Roman" w:cs="Times New Roman"/>
          <w:b/>
          <w:bCs/>
          <w:color w:val="000000"/>
        </w:rPr>
        <w:t xml:space="preserve">Table S1B. </w:t>
      </w:r>
      <w:r w:rsidRPr="00DD1242">
        <w:rPr>
          <w:rFonts w:ascii="Times New Roman" w:eastAsia="Times New Roman" w:hAnsi="Times New Roman" w:cs="Times New Roman"/>
          <w:color w:val="000000"/>
        </w:rPr>
        <w:t>Details of farm and disease severity across season and sampling years used in the study</w:t>
      </w:r>
    </w:p>
    <w:p w14:paraId="1C31E3DF" w14:textId="77777777" w:rsidR="00D03C2A" w:rsidRPr="00DD1242" w:rsidRDefault="00D03C2A">
      <w:pPr>
        <w:spacing w:line="360" w:lineRule="auto"/>
        <w:rPr>
          <w:rFonts w:ascii="Times New Roman" w:eastAsia="Times New Roman" w:hAnsi="Times New Roman" w:cs="Times New Roman"/>
          <w:color w:val="000000"/>
        </w:rPr>
        <w:pPrChange w:id="841" w:author="Amanpreet Kaur" w:date="2025-01-23T10:44:00Z" w16du:dateUtc="2025-01-23T16:44:00Z">
          <w:pPr/>
        </w:pPrChange>
      </w:pPr>
    </w:p>
    <w:p w14:paraId="40FF9171" w14:textId="56457F1F" w:rsidR="00D03C2A" w:rsidRPr="00DD1242" w:rsidRDefault="00D03C2A">
      <w:pPr>
        <w:spacing w:line="360" w:lineRule="auto"/>
        <w:rPr>
          <w:rFonts w:ascii="Times New Roman" w:hAnsi="Times New Roman" w:cs="Times New Roman"/>
        </w:rPr>
        <w:pPrChange w:id="842" w:author="Amanpreet Kaur" w:date="2025-01-23T10:44:00Z" w16du:dateUtc="2025-01-23T16:44:00Z">
          <w:pPr/>
        </w:pPrChange>
      </w:pPr>
      <w:r w:rsidRPr="00DD1242">
        <w:rPr>
          <w:rFonts w:ascii="Times New Roman" w:eastAsia="Times New Roman" w:hAnsi="Times New Roman" w:cs="Times New Roman"/>
          <w:b/>
          <w:bCs/>
          <w:color w:val="000000"/>
        </w:rPr>
        <w:t xml:space="preserve">Table S2. </w:t>
      </w:r>
      <w:r w:rsidRPr="00DD1242">
        <w:rPr>
          <w:rFonts w:ascii="Times New Roman" w:eastAsia="Times New Roman" w:hAnsi="Times New Roman" w:cs="Times New Roman"/>
          <w:color w:val="000000"/>
        </w:rPr>
        <w:t>Climatic parameters used in the study and their meaning</w:t>
      </w:r>
    </w:p>
    <w:p w14:paraId="277B7511" w14:textId="77777777" w:rsidR="00D03C2A" w:rsidRPr="00DD1242" w:rsidRDefault="00D03C2A">
      <w:pPr>
        <w:spacing w:line="360" w:lineRule="auto"/>
        <w:rPr>
          <w:rFonts w:ascii="Times New Roman" w:hAnsi="Times New Roman" w:cs="Times New Roman"/>
        </w:rPr>
        <w:pPrChange w:id="843" w:author="Amanpreet Kaur" w:date="2025-01-23T10:44:00Z" w16du:dateUtc="2025-01-23T16:44:00Z">
          <w:pPr/>
        </w:pPrChange>
      </w:pPr>
    </w:p>
    <w:p w14:paraId="4646DEEC" w14:textId="47CED358" w:rsidR="00D03C2A" w:rsidRPr="00DD1242" w:rsidRDefault="00D03C2A">
      <w:pPr>
        <w:spacing w:line="360" w:lineRule="auto"/>
        <w:rPr>
          <w:rFonts w:ascii="Times New Roman" w:eastAsia="Times New Roman" w:hAnsi="Times New Roman" w:cs="Times New Roman"/>
          <w:color w:val="000000"/>
        </w:rPr>
        <w:pPrChange w:id="844" w:author="Amanpreet Kaur" w:date="2025-01-23T10:44:00Z" w16du:dateUtc="2025-01-23T16:44:00Z">
          <w:pPr/>
        </w:pPrChange>
      </w:pPr>
      <w:r w:rsidRPr="00DD1242">
        <w:rPr>
          <w:rFonts w:ascii="Times New Roman" w:eastAsia="Times New Roman" w:hAnsi="Times New Roman" w:cs="Times New Roman"/>
          <w:b/>
          <w:bCs/>
          <w:color w:val="000000"/>
        </w:rPr>
        <w:t xml:space="preserve">Table S3A. </w:t>
      </w:r>
      <w:r w:rsidRPr="00DD1242">
        <w:rPr>
          <w:rFonts w:ascii="Times New Roman" w:eastAsia="Times New Roman" w:hAnsi="Times New Roman" w:cs="Times New Roman"/>
          <w:color w:val="000000"/>
        </w:rPr>
        <w:t>Influence of various factors in BLS disease severity</w:t>
      </w:r>
    </w:p>
    <w:p w14:paraId="27E2E418" w14:textId="074036BF" w:rsidR="00D03C2A" w:rsidRPr="00DD1242" w:rsidRDefault="00D03C2A">
      <w:pPr>
        <w:spacing w:line="360" w:lineRule="auto"/>
        <w:rPr>
          <w:rFonts w:ascii="Times New Roman" w:eastAsia="Times New Roman" w:hAnsi="Times New Roman" w:cs="Times New Roman"/>
          <w:color w:val="000000"/>
        </w:rPr>
        <w:pPrChange w:id="845" w:author="Amanpreet Kaur" w:date="2025-01-23T10:44:00Z" w16du:dateUtc="2025-01-23T16:44:00Z">
          <w:pPr/>
        </w:pPrChange>
      </w:pPr>
      <w:r w:rsidRPr="00DD1242">
        <w:rPr>
          <w:rFonts w:ascii="Times New Roman" w:eastAsia="Times New Roman" w:hAnsi="Times New Roman" w:cs="Times New Roman"/>
          <w:b/>
          <w:bCs/>
          <w:color w:val="000000"/>
        </w:rPr>
        <w:t xml:space="preserve">Table S3B. </w:t>
      </w:r>
      <w:r w:rsidRPr="00DD1242">
        <w:rPr>
          <w:rFonts w:ascii="Times New Roman" w:eastAsia="Times New Roman" w:hAnsi="Times New Roman" w:cs="Times New Roman"/>
          <w:color w:val="000000"/>
        </w:rPr>
        <w:t xml:space="preserve">Influence of various factors in absolute abundance of X. </w:t>
      </w:r>
      <w:proofErr w:type="spellStart"/>
      <w:r w:rsidRPr="00DD1242">
        <w:rPr>
          <w:rFonts w:ascii="Times New Roman" w:eastAsia="Times New Roman" w:hAnsi="Times New Roman" w:cs="Times New Roman"/>
          <w:color w:val="000000"/>
        </w:rPr>
        <w:t>euvesicatoria</w:t>
      </w:r>
      <w:proofErr w:type="spellEnd"/>
      <w:r w:rsidRPr="00DD1242">
        <w:rPr>
          <w:rFonts w:ascii="Times New Roman" w:eastAsia="Times New Roman" w:hAnsi="Times New Roman" w:cs="Times New Roman"/>
          <w:color w:val="000000"/>
        </w:rPr>
        <w:t xml:space="preserve"> </w:t>
      </w:r>
      <w:proofErr w:type="spellStart"/>
      <w:r w:rsidRPr="00DD1242">
        <w:rPr>
          <w:rFonts w:ascii="Times New Roman" w:eastAsia="Times New Roman" w:hAnsi="Times New Roman" w:cs="Times New Roman"/>
          <w:color w:val="000000"/>
        </w:rPr>
        <w:t>pv</w:t>
      </w:r>
      <w:proofErr w:type="spellEnd"/>
      <w:r w:rsidRPr="00DD1242">
        <w:rPr>
          <w:rFonts w:ascii="Times New Roman" w:eastAsia="Times New Roman" w:hAnsi="Times New Roman" w:cs="Times New Roman"/>
          <w:color w:val="000000"/>
        </w:rPr>
        <w:t xml:space="preserve">. </w:t>
      </w:r>
      <w:proofErr w:type="spellStart"/>
      <w:r w:rsidRPr="00DD1242">
        <w:rPr>
          <w:rFonts w:ascii="Times New Roman" w:eastAsia="Times New Roman" w:hAnsi="Times New Roman" w:cs="Times New Roman"/>
          <w:color w:val="000000"/>
        </w:rPr>
        <w:t>perforans</w:t>
      </w:r>
      <w:proofErr w:type="spellEnd"/>
    </w:p>
    <w:p w14:paraId="465536D3" w14:textId="7C088048" w:rsidR="00D03C2A" w:rsidRPr="00DD1242" w:rsidRDefault="00D03C2A">
      <w:pPr>
        <w:spacing w:line="360" w:lineRule="auto"/>
        <w:rPr>
          <w:rFonts w:ascii="Times New Roman" w:hAnsi="Times New Roman" w:cs="Times New Roman"/>
        </w:rPr>
        <w:pPrChange w:id="846" w:author="Amanpreet Kaur" w:date="2025-01-23T10:44:00Z" w16du:dateUtc="2025-01-23T16:44:00Z">
          <w:pPr/>
        </w:pPrChange>
      </w:pPr>
      <w:r w:rsidRPr="00DD1242">
        <w:rPr>
          <w:rFonts w:ascii="Times New Roman" w:eastAsia="Times New Roman" w:hAnsi="Times New Roman" w:cs="Times New Roman"/>
          <w:b/>
          <w:bCs/>
          <w:color w:val="000000"/>
        </w:rPr>
        <w:t xml:space="preserve">Table S3C. </w:t>
      </w:r>
      <w:r w:rsidRPr="00DD1242">
        <w:rPr>
          <w:rFonts w:ascii="Times New Roman" w:eastAsia="Times New Roman" w:hAnsi="Times New Roman" w:cs="Times New Roman"/>
          <w:color w:val="000000"/>
        </w:rPr>
        <w:t xml:space="preserve">Influence of various factors in relative abundance of X. </w:t>
      </w:r>
      <w:proofErr w:type="spellStart"/>
      <w:r w:rsidRPr="00DD1242">
        <w:rPr>
          <w:rFonts w:ascii="Times New Roman" w:eastAsia="Times New Roman" w:hAnsi="Times New Roman" w:cs="Times New Roman"/>
          <w:color w:val="000000"/>
        </w:rPr>
        <w:t>euvesicatoria</w:t>
      </w:r>
      <w:proofErr w:type="spellEnd"/>
      <w:r w:rsidRPr="00DD1242">
        <w:rPr>
          <w:rFonts w:ascii="Times New Roman" w:eastAsia="Times New Roman" w:hAnsi="Times New Roman" w:cs="Times New Roman"/>
          <w:color w:val="000000"/>
        </w:rPr>
        <w:t xml:space="preserve"> </w:t>
      </w:r>
      <w:proofErr w:type="spellStart"/>
      <w:r w:rsidRPr="00DD1242">
        <w:rPr>
          <w:rFonts w:ascii="Times New Roman" w:eastAsia="Times New Roman" w:hAnsi="Times New Roman" w:cs="Times New Roman"/>
          <w:color w:val="000000"/>
        </w:rPr>
        <w:t>pv</w:t>
      </w:r>
      <w:proofErr w:type="spellEnd"/>
      <w:r w:rsidRPr="00DD1242">
        <w:rPr>
          <w:rFonts w:ascii="Times New Roman" w:eastAsia="Times New Roman" w:hAnsi="Times New Roman" w:cs="Times New Roman"/>
          <w:color w:val="000000"/>
        </w:rPr>
        <w:t xml:space="preserve">. </w:t>
      </w:r>
      <w:proofErr w:type="spellStart"/>
      <w:r w:rsidRPr="00DD1242">
        <w:rPr>
          <w:rFonts w:ascii="Times New Roman" w:eastAsia="Times New Roman" w:hAnsi="Times New Roman" w:cs="Times New Roman"/>
          <w:color w:val="000000"/>
        </w:rPr>
        <w:t>perforans</w:t>
      </w:r>
      <w:proofErr w:type="spellEnd"/>
    </w:p>
    <w:p w14:paraId="4E2508C7" w14:textId="77777777" w:rsidR="00D03C2A" w:rsidRPr="00DD1242" w:rsidRDefault="00D03C2A">
      <w:pPr>
        <w:spacing w:line="360" w:lineRule="auto"/>
        <w:rPr>
          <w:rFonts w:ascii="Times New Roman" w:hAnsi="Times New Roman" w:cs="Times New Roman"/>
        </w:rPr>
        <w:pPrChange w:id="847" w:author="Amanpreet Kaur" w:date="2025-01-23T10:44:00Z" w16du:dateUtc="2025-01-23T16:44:00Z">
          <w:pPr/>
        </w:pPrChange>
      </w:pPr>
    </w:p>
    <w:p w14:paraId="7DCEA91C" w14:textId="5CF2C876" w:rsidR="00D03C2A" w:rsidRPr="00DD1242" w:rsidRDefault="00D03C2A">
      <w:pPr>
        <w:spacing w:line="360" w:lineRule="auto"/>
        <w:rPr>
          <w:rFonts w:ascii="Times New Roman" w:eastAsia="Times New Roman" w:hAnsi="Times New Roman" w:cs="Times New Roman"/>
          <w:color w:val="000000"/>
        </w:rPr>
        <w:pPrChange w:id="848" w:author="Amanpreet Kaur" w:date="2025-01-23T10:44:00Z" w16du:dateUtc="2025-01-23T16:44:00Z">
          <w:pPr/>
        </w:pPrChange>
      </w:pPr>
      <w:r w:rsidRPr="00DD1242">
        <w:rPr>
          <w:rFonts w:ascii="Times New Roman" w:eastAsia="Times New Roman" w:hAnsi="Times New Roman" w:cs="Times New Roman"/>
          <w:b/>
          <w:bCs/>
          <w:color w:val="000000"/>
        </w:rPr>
        <w:t xml:space="preserve">Table S4. </w:t>
      </w:r>
      <w:r w:rsidRPr="00DD1242">
        <w:rPr>
          <w:rFonts w:ascii="Times New Roman" w:eastAsia="Times New Roman" w:hAnsi="Times New Roman" w:cs="Times New Roman"/>
          <w:color w:val="000000"/>
        </w:rPr>
        <w:t>Coefficients Estimates and p-values for different Sequence Clusters</w:t>
      </w:r>
    </w:p>
    <w:p w14:paraId="7C3A89CF" w14:textId="77777777" w:rsidR="00D03C2A" w:rsidRPr="00DD1242" w:rsidRDefault="00D03C2A">
      <w:pPr>
        <w:spacing w:line="360" w:lineRule="auto"/>
        <w:rPr>
          <w:rFonts w:ascii="Times New Roman" w:hAnsi="Times New Roman" w:cs="Times New Roman"/>
        </w:rPr>
        <w:pPrChange w:id="849" w:author="Amanpreet Kaur" w:date="2025-01-23T10:44:00Z" w16du:dateUtc="2025-01-23T16:44:00Z">
          <w:pPr/>
        </w:pPrChange>
      </w:pPr>
    </w:p>
    <w:p w14:paraId="6CC5C71A" w14:textId="3CA0217F" w:rsidR="00D03C2A" w:rsidRPr="00DD1242" w:rsidRDefault="00D03C2A">
      <w:pPr>
        <w:spacing w:line="360" w:lineRule="auto"/>
        <w:rPr>
          <w:rFonts w:ascii="Times New Roman" w:hAnsi="Times New Roman" w:cs="Times New Roman"/>
        </w:rPr>
        <w:pPrChange w:id="850" w:author="Amanpreet Kaur" w:date="2025-01-23T10:44:00Z" w16du:dateUtc="2025-01-23T16:44:00Z">
          <w:pPr/>
        </w:pPrChange>
      </w:pPr>
      <w:r w:rsidRPr="00DD1242">
        <w:rPr>
          <w:rFonts w:ascii="Times New Roman" w:eastAsia="Times New Roman" w:hAnsi="Times New Roman" w:cs="Times New Roman"/>
          <w:b/>
          <w:bCs/>
          <w:color w:val="000000"/>
        </w:rPr>
        <w:t xml:space="preserve">Table S5. </w:t>
      </w:r>
      <w:r w:rsidRPr="00DD1242">
        <w:rPr>
          <w:rFonts w:ascii="Times New Roman" w:eastAsia="Times New Roman" w:hAnsi="Times New Roman" w:cs="Times New Roman"/>
          <w:color w:val="000000"/>
        </w:rPr>
        <w:t>Gene under positive selection pressure (Annotations according LH3 Genome)</w:t>
      </w:r>
    </w:p>
    <w:p w14:paraId="7A7428DA" w14:textId="77777777" w:rsidR="00D03C2A" w:rsidRDefault="00D03C2A">
      <w:pPr>
        <w:spacing w:line="360" w:lineRule="auto"/>
        <w:jc w:val="both"/>
        <w:rPr>
          <w:rFonts w:ascii="Times New Roman" w:hAnsi="Times New Roman" w:cs="Times New Roman"/>
        </w:rPr>
        <w:pPrChange w:id="851" w:author="Amanpreet Kaur" w:date="2025-01-23T10:44:00Z" w16du:dateUtc="2025-01-23T16:44:00Z">
          <w:pPr>
            <w:spacing w:line="480" w:lineRule="auto"/>
            <w:jc w:val="both"/>
          </w:pPr>
        </w:pPrChange>
      </w:pPr>
    </w:p>
    <w:p w14:paraId="7C49D844" w14:textId="1B59D371" w:rsidR="00D03C2A" w:rsidRPr="00F10513" w:rsidDel="00633067" w:rsidRDefault="00D03C2A">
      <w:pPr>
        <w:spacing w:line="360" w:lineRule="auto"/>
        <w:jc w:val="both"/>
        <w:rPr>
          <w:moveFrom w:id="852" w:author="Amanpreet Kaur" w:date="2025-01-23T10:45:00Z" w16du:dateUtc="2025-01-23T16:45:00Z"/>
          <w:rFonts w:ascii="Times New Roman" w:hAnsi="Times New Roman" w:cs="Times New Roman"/>
          <w:b/>
          <w:bCs/>
        </w:rPr>
        <w:pPrChange w:id="853" w:author="Amanpreet Kaur" w:date="2025-01-23T10:44:00Z" w16du:dateUtc="2025-01-23T16:44:00Z">
          <w:pPr>
            <w:spacing w:line="480" w:lineRule="auto"/>
            <w:jc w:val="both"/>
          </w:pPr>
        </w:pPrChange>
      </w:pPr>
      <w:moveFromRangeStart w:id="854" w:author="Amanpreet Kaur" w:date="2025-01-23T10:45:00Z" w:name="move188521565"/>
      <w:moveFrom w:id="855" w:author="Amanpreet Kaur" w:date="2025-01-23T10:45:00Z" w16du:dateUtc="2025-01-23T16:45:00Z">
        <w:r w:rsidDel="00633067">
          <w:rPr>
            <w:rFonts w:ascii="Times New Roman" w:hAnsi="Times New Roman" w:cs="Times New Roman"/>
            <w:b/>
            <w:bCs/>
          </w:rPr>
          <w:t>STAR Methods</w:t>
        </w:r>
      </w:moveFrom>
    </w:p>
    <w:p w14:paraId="37FA974C" w14:textId="0CE02D13" w:rsidR="00D03C2A" w:rsidRPr="00F10513" w:rsidDel="00633067" w:rsidRDefault="00D03C2A">
      <w:pPr>
        <w:pStyle w:val="Heading3"/>
        <w:numPr>
          <w:ilvl w:val="0"/>
          <w:numId w:val="0"/>
        </w:numPr>
        <w:spacing w:after="240" w:line="360" w:lineRule="auto"/>
        <w:jc w:val="both"/>
        <w:rPr>
          <w:moveFrom w:id="856" w:author="Amanpreet Kaur" w:date="2025-01-23T10:45:00Z" w16du:dateUtc="2025-01-23T16:45:00Z"/>
          <w:rFonts w:cs="Times New Roman"/>
        </w:rPr>
        <w:pPrChange w:id="857" w:author="Amanpreet Kaur" w:date="2025-01-23T10:44:00Z" w16du:dateUtc="2025-01-23T16:44:00Z">
          <w:pPr>
            <w:pStyle w:val="Heading3"/>
            <w:numPr>
              <w:ilvl w:val="0"/>
              <w:numId w:val="0"/>
            </w:numPr>
            <w:spacing w:after="240" w:line="480" w:lineRule="auto"/>
            <w:ind w:left="0" w:firstLine="0"/>
            <w:jc w:val="both"/>
          </w:pPr>
        </w:pPrChange>
      </w:pPr>
      <w:moveFrom w:id="858" w:author="Amanpreet Kaur" w:date="2025-01-23T10:45:00Z" w16du:dateUtc="2025-01-23T16:45:00Z">
        <w:r w:rsidRPr="00F10513" w:rsidDel="00633067">
          <w:rPr>
            <w:rFonts w:cs="Times New Roman"/>
          </w:rPr>
          <w:t xml:space="preserve">Reconstruction of the </w:t>
        </w:r>
        <w:r w:rsidRPr="00F10513" w:rsidDel="00633067">
          <w:rPr>
            <w:rFonts w:cs="Times New Roman"/>
            <w:i/>
            <w:iCs/>
          </w:rPr>
          <w:t>X. perforans</w:t>
        </w:r>
        <w:r w:rsidRPr="00F10513" w:rsidDel="00633067">
          <w:rPr>
            <w:rFonts w:cs="Times New Roman"/>
          </w:rPr>
          <w:t xml:space="preserve"> core genome </w:t>
        </w:r>
        <w:r w:rsidDel="00633067">
          <w:rPr>
            <w:rFonts w:cs="Times New Roman"/>
          </w:rPr>
          <w:t xml:space="preserve">using publicly available </w:t>
        </w:r>
        <w:r w:rsidRPr="00893386" w:rsidDel="00633067">
          <w:rPr>
            <w:rFonts w:cs="Times New Roman"/>
            <w:i/>
            <w:iCs/>
          </w:rPr>
          <w:t>Xp</w:t>
        </w:r>
        <w:r w:rsidDel="00633067">
          <w:rPr>
            <w:rFonts w:cs="Times New Roman"/>
          </w:rPr>
          <w:t xml:space="preserve"> genomes from NCBI</w:t>
        </w:r>
      </w:moveFrom>
    </w:p>
    <w:p w14:paraId="238B1C59" w14:textId="30E535D5" w:rsidR="00D03C2A" w:rsidRPr="00F10513" w:rsidDel="00633067" w:rsidRDefault="00D03C2A">
      <w:pPr>
        <w:pStyle w:val="NormalWeb"/>
        <w:shd w:val="clear" w:color="auto" w:fill="FFFFFF" w:themeFill="background1"/>
        <w:spacing w:after="240" w:afterAutospacing="0" w:line="360" w:lineRule="auto"/>
        <w:ind w:firstLine="720"/>
        <w:jc w:val="both"/>
        <w:rPr>
          <w:moveFrom w:id="859" w:author="Amanpreet Kaur" w:date="2025-01-23T10:45:00Z" w16du:dateUtc="2025-01-23T16:45:00Z"/>
          <w:color w:val="000000" w:themeColor="text1"/>
        </w:rPr>
        <w:pPrChange w:id="860" w:author="Amanpreet Kaur" w:date="2025-01-23T10:44:00Z" w16du:dateUtc="2025-01-23T16:44:00Z">
          <w:pPr>
            <w:pStyle w:val="NormalWeb"/>
            <w:shd w:val="clear" w:color="auto" w:fill="FFFFFF" w:themeFill="background1"/>
            <w:spacing w:after="240" w:afterAutospacing="0"/>
            <w:ind w:firstLine="720"/>
            <w:jc w:val="both"/>
          </w:pPr>
        </w:pPrChange>
      </w:pPr>
      <w:moveFrom w:id="861" w:author="Amanpreet Kaur" w:date="2025-01-23T10:45:00Z" w16du:dateUtc="2025-01-23T16:45:00Z">
        <w:r w:rsidRPr="00F10513" w:rsidDel="00633067">
          <w:rPr>
            <w:color w:val="000000" w:themeColor="text1"/>
          </w:rPr>
          <w:t xml:space="preserve">Sequencing reads for 467 </w:t>
        </w:r>
        <w:r w:rsidRPr="00F10513" w:rsidDel="00633067">
          <w:rPr>
            <w:i/>
            <w:iCs/>
            <w:color w:val="000000" w:themeColor="text1"/>
          </w:rPr>
          <w:t>Xp</w:t>
        </w:r>
        <w:r w:rsidRPr="00F10513" w:rsidDel="00633067">
          <w:rPr>
            <w:color w:val="000000" w:themeColor="text1"/>
          </w:rPr>
          <w:t xml:space="preserve"> strains downloaded from NCBI (as of 08/15/2023) were used to study the global diversity of </w:t>
        </w:r>
        <w:r w:rsidRPr="00F10513" w:rsidDel="00633067">
          <w:rPr>
            <w:i/>
            <w:iCs/>
            <w:color w:val="000000" w:themeColor="text1"/>
          </w:rPr>
          <w:t xml:space="preserve">Xp </w:t>
        </w:r>
        <w:r w:rsidRPr="00F10513" w:rsidDel="00633067">
          <w:rPr>
            <w:color w:val="000000" w:themeColor="text1"/>
          </w:rPr>
          <w:t xml:space="preserve">isolate genomes. To ensure high-quality and minimally biased genomes, the genomes were de-replicated using dRep (v3.2.2) </w:t>
        </w:r>
        <w:r w:rsidRPr="00F10513" w:rsidDel="00633067">
          <w:rPr>
            <w:color w:val="000000" w:themeColor="text1"/>
          </w:rPr>
          <w:fldChar w:fldCharType="begin"/>
        </w:r>
        <w:r w:rsidDel="00633067">
          <w:rPr>
            <w:color w:val="000000" w:themeColor="text1"/>
          </w:rPr>
          <w:instrText xml:space="preserve"> ADDIN ZOTERO_ITEM CSL_CITATION {"citationID":"P81pMClB","properties":{"formattedCitation":"\\super 94\\nosupersub{}","plainCitation":"94","noteIndex":0},"citationItems":[{"id":"XYuG4LVb/UpIAUwNm","uris":["http://zotero.org/users/9239339/items/CMUQLKXV"],"itemData":{"id":909,"type":"article-journal","abstract":"The number of microbial genomes sequenced each year is expanding rapidly, in part due to genome-resolved metagenomic studies that routinely recover hundreds of draft-quality genomes. Rapid algorithms have been developed to comprehensively compare large genome sets, but they are not accurate with draft-quality genomes. Here we present dRep, a program that reduces the computational time for pairwise genome comparisons by sequentially applying a fast, inaccurate estimation of genome distance, and a slow, accurate measure of average nucleotide identity. dRep achieves a 28 × increase in speed with perfect recall and precision when benchmarked against previously developed algorithms. We demonstrate the use of dRep for genome recovery from time-series datasets. Each metagenome was assembled separately, and dRep was used to identify groups of essentially identical genomes and select the best genome from each replicate set. This resulted in recovery of significantly more and higher-quality genomes compared to the set recovered using co-assembly.","container-title":"The ISME Journal","DOI":"10.1038/ISMEJ.2017.126","ISSN":"17517370","issue":"12","note":"PMID: 28742071\npublisher: Nature Publishing Group","page":"2864","title":"dRep: a tool for fast and accurate genomic comparisons that enables improved genome recovery from metagenomes through de-replication","URL":"/pmc/articles/PMC5702732/","volume":"11","author":[{"family":"Olm","given":"Matthew R."},{"family":"Brown","given":"Christopher T."},{"family":"Brooks","given":"Brandon"},{"family":"Banfield","given":"Jillian F."}],"accessed":{"date-parts":[["2021",11,12]]},"issued":{"date-parts":[["2017",12,1]]}}}],"schema":"https://github.com/citation-style-language/schema/raw/master/csl-citation.json"} </w:instrText>
        </w:r>
        <w:r w:rsidRPr="00F10513" w:rsidDel="00633067">
          <w:rPr>
            <w:color w:val="000000" w:themeColor="text1"/>
          </w:rPr>
          <w:fldChar w:fldCharType="separate"/>
        </w:r>
        <w:r w:rsidRPr="002B5CD6" w:rsidDel="00633067">
          <w:rPr>
            <w:color w:val="000000"/>
            <w:vertAlign w:val="superscript"/>
          </w:rPr>
          <w:t>94</w:t>
        </w:r>
        <w:r w:rsidRPr="00F10513" w:rsidDel="00633067">
          <w:rPr>
            <w:color w:val="000000" w:themeColor="text1"/>
          </w:rPr>
          <w:fldChar w:fldCharType="end"/>
        </w:r>
        <w:r w:rsidRPr="00F10513" w:rsidDel="00633067">
          <w:rPr>
            <w:color w:val="000000" w:themeColor="text1"/>
          </w:rPr>
          <w:t xml:space="preserve"> using a 95% minimum genome completeness and 5% maximum contamination. We manually discarded the genomes with more than 400 contigs to ensure better alignment with the reference genome and avoid bias while creating the SNV profile. Four hundred sixty-seven quality-controlled genomes collected from tomato and pepper (with one eggplant isolate) around the globe were individually aligned against the completed genome of </w:t>
        </w:r>
        <w:r w:rsidRPr="00F10513" w:rsidDel="00633067">
          <w:rPr>
            <w:i/>
            <w:iCs/>
            <w:color w:val="000000" w:themeColor="text1"/>
          </w:rPr>
          <w:t xml:space="preserve">Xp </w:t>
        </w:r>
        <w:r w:rsidRPr="00F10513" w:rsidDel="00633067">
          <w:rPr>
            <w:color w:val="000000" w:themeColor="text1"/>
          </w:rPr>
          <w:t xml:space="preserve">strain LH3. Single-nucleotide polymorphisms (SNPs) common to all genomes were extracted to generate a concatenated set of high-quality core-genome SNPs using Parsnp </w:t>
        </w:r>
        <w:r w:rsidDel="00633067">
          <w:rPr>
            <w:color w:val="000000" w:themeColor="text1"/>
          </w:rPr>
          <w:fldChar w:fldCharType="begin"/>
        </w:r>
        <w:r w:rsidDel="00633067">
          <w:rPr>
            <w:color w:val="000000" w:themeColor="text1"/>
          </w:rPr>
          <w:instrText xml:space="preserve"> ADDIN ZOTERO_ITEM CSL_CITATION {"citationID":"ykLBHBia","properties":{"formattedCitation":"\\super 95\\nosupersub{}","plainCitation":"95","noteIndex":0},"citationItems":[{"id":2794,"uris":["http://zotero.org/users/10053306/items/X6F87RIK"],"itemData":{"id":2794,"type":"article-journal","abstract":"Whole-genome sequences are now available for many microbial species and clades, however existing whole-genome alignment methods are limited in their ability to perform sequence comparisons of multiple sequences simultaneously. Here we present the Harvest suite of core-genome alignment and visualization tools for the rapid and simultaneous analysis of thousands of intraspecific microbial strains. Harvest includes Parsnp, a fast core-genome multi-aligner, and Gingr, a dynamic visual platform. Together they provide interactive core-genome alignments, variant calls, recombination detection, and phylogenetic trees. Using simulated and real data we demonstrate that our approach exhibits unrivaled speed while maintaining the accuracy of existing methods. The Harvest suite is open-source and freely available from: http://github.com/marbl/harvest.","container-title":"Genome Biology","DOI":"10.1186/s13059-014-0524-x","ISSN":"1474-760X","issue":"11","note":"number: 11\nPMID: 25410596","page":"524","title":"The Harvest suite for rapid core-genome alignment and visualization of thousands of intraspecific microbial genomes","volume":"15","author":[{"family":"Treangen","given":"Todd J"},{"family":"Ondov","given":"Brian D"},{"family":"Koren","given":"Sergey"},{"family":"Phillippy","given":"Adam M"}],"issued":{"date-parts":[["2014",11,19]]}}}],"schema":"https://github.com/citation-style-language/schema/raw/master/csl-citation.json"} </w:instrText>
        </w:r>
        <w:r w:rsidDel="00633067">
          <w:rPr>
            <w:color w:val="000000" w:themeColor="text1"/>
          </w:rPr>
          <w:fldChar w:fldCharType="separate"/>
        </w:r>
        <w:r w:rsidRPr="002B5CD6" w:rsidDel="00633067">
          <w:rPr>
            <w:color w:val="000000"/>
            <w:vertAlign w:val="superscript"/>
          </w:rPr>
          <w:t>95</w:t>
        </w:r>
        <w:r w:rsidDel="00633067">
          <w:rPr>
            <w:color w:val="000000" w:themeColor="text1"/>
          </w:rPr>
          <w:fldChar w:fldCharType="end"/>
        </w:r>
        <w:r w:rsidRPr="00F10513" w:rsidDel="00633067">
          <w:rPr>
            <w:color w:val="000000" w:themeColor="text1"/>
          </w:rPr>
          <w:t xml:space="preserve">. The phylogenetic tree was visualized and annotated using iTol (v.6.7.5)  </w:t>
        </w:r>
        <w:r w:rsidRPr="00F10513" w:rsidDel="00633067">
          <w:rPr>
            <w:color w:val="000000" w:themeColor="text1"/>
          </w:rPr>
          <w:fldChar w:fldCharType="begin"/>
        </w:r>
        <w:r w:rsidDel="00633067">
          <w:rPr>
            <w:color w:val="000000" w:themeColor="text1"/>
          </w:rPr>
          <w:instrText xml:space="preserve"> ADDIN ZOTERO_ITEM CSL_CITATION {"citationID":"LhrI7OEr","properties":{"formattedCitation":"\\super 96\\nosupersub{}","plainCitation":"96","noteIndex":0},"citationItems":[{"id":"XYuG4LVb/43MvBWQY","uris":["http://zotero.org/groups/5096181/items/2HIPJ8NY"],"itemData":{"id":3641,"type":"article-journal","abstract":"Interactive Tree Of Life (iTOL) is a web-based tool for the display, manipulation and annotation of phylogenetic trees. Trees can be interactively pruned and re-rooted. Various types of data such as genome sizes or protein domain repertoires can be mapped onto the tree. Export to several bitmap and vector graphics formats is supported.\nAVAILABILITY: iTOL is available at http://itol.embl.de","container-title":"Bioinformatics (Oxford, England)","DOI":"10.1093/bioinformatics/btl529","ISSN":"1367-4811","issue":"1","journalAbbreviation":"Bioinformatics","language":"eng","note":"PMID: 17050570","page":"127-128","source":"PubMed","title":"Interactive Tree Of Life (iTOL): an online tool for phylogenetic tree display and annotation","title-short":"Interactive Tree Of Life (iTOL)","volume":"23","author":[{"family":"Letunic","given":"Ivica"},{"family":"Bork","given":"Peer"}],"issued":{"date-parts":[["2007",1,1]]}}}],"schema":"https://github.com/citation-style-language/schema/raw/master/csl-citation.json"} </w:instrText>
        </w:r>
        <w:r w:rsidRPr="00F10513" w:rsidDel="00633067">
          <w:rPr>
            <w:color w:val="000000" w:themeColor="text1"/>
          </w:rPr>
          <w:fldChar w:fldCharType="separate"/>
        </w:r>
        <w:r w:rsidRPr="002B5CD6" w:rsidDel="00633067">
          <w:rPr>
            <w:color w:val="000000"/>
            <w:vertAlign w:val="superscript"/>
          </w:rPr>
          <w:t>96</w:t>
        </w:r>
        <w:r w:rsidRPr="00F10513" w:rsidDel="00633067">
          <w:rPr>
            <w:color w:val="000000" w:themeColor="text1"/>
          </w:rPr>
          <w:fldChar w:fldCharType="end"/>
        </w:r>
      </w:moveFrom>
    </w:p>
    <w:p w14:paraId="2ACB3EBA" w14:textId="42A67272" w:rsidR="00D03C2A" w:rsidRPr="00F10513" w:rsidDel="00633067" w:rsidRDefault="00D03C2A">
      <w:pPr>
        <w:pStyle w:val="Heading3"/>
        <w:numPr>
          <w:ilvl w:val="0"/>
          <w:numId w:val="0"/>
        </w:numPr>
        <w:spacing w:after="240" w:line="360" w:lineRule="auto"/>
        <w:jc w:val="both"/>
        <w:rPr>
          <w:moveFrom w:id="862" w:author="Amanpreet Kaur" w:date="2025-01-23T10:45:00Z" w16du:dateUtc="2025-01-23T16:45:00Z"/>
          <w:rFonts w:cs="Times New Roman"/>
        </w:rPr>
        <w:pPrChange w:id="863" w:author="Amanpreet Kaur" w:date="2025-01-23T10:44:00Z" w16du:dateUtc="2025-01-23T16:44:00Z">
          <w:pPr>
            <w:pStyle w:val="Heading3"/>
            <w:numPr>
              <w:ilvl w:val="0"/>
              <w:numId w:val="0"/>
            </w:numPr>
            <w:spacing w:after="240" w:line="480" w:lineRule="auto"/>
            <w:ind w:left="0" w:firstLine="0"/>
            <w:jc w:val="both"/>
          </w:pPr>
        </w:pPrChange>
      </w:pPr>
      <w:moveFrom w:id="864" w:author="Amanpreet Kaur" w:date="2025-01-23T10:45:00Z" w16du:dateUtc="2025-01-23T16:45:00Z">
        <w:r w:rsidRPr="00F10513" w:rsidDel="00633067">
          <w:rPr>
            <w:rFonts w:cs="Times New Roman"/>
          </w:rPr>
          <w:t xml:space="preserve">Sample collection and disease severity estimation </w:t>
        </w:r>
      </w:moveFrom>
    </w:p>
    <w:p w14:paraId="5232287B" w14:textId="76AF259A" w:rsidR="00D03C2A" w:rsidRPr="00F10513" w:rsidDel="00633067" w:rsidRDefault="00D03C2A">
      <w:pPr>
        <w:spacing w:after="240" w:line="360" w:lineRule="auto"/>
        <w:ind w:firstLine="720"/>
        <w:jc w:val="both"/>
        <w:rPr>
          <w:moveFrom w:id="865" w:author="Amanpreet Kaur" w:date="2025-01-23T10:45:00Z" w16du:dateUtc="2025-01-23T16:45:00Z"/>
          <w:rFonts w:ascii="Times New Roman" w:hAnsi="Times New Roman" w:cs="Times New Roman"/>
          <w:color w:val="000000" w:themeColor="text1"/>
        </w:rPr>
        <w:pPrChange w:id="866" w:author="Amanpreet Kaur" w:date="2025-01-23T10:44:00Z" w16du:dateUtc="2025-01-23T16:44:00Z">
          <w:pPr>
            <w:spacing w:after="240" w:line="480" w:lineRule="auto"/>
            <w:ind w:firstLine="720"/>
            <w:jc w:val="both"/>
          </w:pPr>
        </w:pPrChange>
      </w:pPr>
      <w:moveFrom w:id="867" w:author="Amanpreet Kaur" w:date="2025-01-23T10:45:00Z" w16du:dateUtc="2025-01-23T16:45:00Z">
        <w:r w:rsidRPr="00F10513" w:rsidDel="00633067">
          <w:rPr>
            <w:rFonts w:ascii="Times New Roman" w:hAnsi="Times New Roman" w:cs="Times New Roman"/>
            <w:color w:val="000000" w:themeColor="text1"/>
          </w:rPr>
          <w:t xml:space="preserve">To study the diversity of BLS </w:t>
        </w:r>
        <w:r w:rsidRPr="00F10513" w:rsidDel="00633067">
          <w:rPr>
            <w:rFonts w:ascii="Times New Roman" w:hAnsi="Times New Roman" w:cs="Times New Roman"/>
            <w:i/>
            <w:iCs/>
            <w:color w:val="000000" w:themeColor="text1"/>
          </w:rPr>
          <w:t>Xanthomonas</w:t>
        </w:r>
        <w:r w:rsidRPr="00F10513" w:rsidDel="00633067">
          <w:rPr>
            <w:rFonts w:ascii="Times New Roman" w:hAnsi="Times New Roman" w:cs="Times New Roman"/>
            <w:color w:val="000000" w:themeColor="text1"/>
          </w:rPr>
          <w:t xml:space="preserve"> in the southeastern United States, we collected 66</w:t>
        </w:r>
        <w:r w:rsidDel="00633067">
          <w:rPr>
            <w:rFonts w:ascii="Times New Roman" w:hAnsi="Times New Roman" w:cs="Times New Roman"/>
            <w:color w:val="000000" w:themeColor="text1"/>
          </w:rPr>
          <w:t xml:space="preserve"> leaf</w:t>
        </w:r>
        <w:r w:rsidRPr="00F10513" w:rsidDel="00633067">
          <w:rPr>
            <w:rFonts w:ascii="Times New Roman" w:hAnsi="Times New Roman" w:cs="Times New Roman"/>
            <w:color w:val="000000" w:themeColor="text1"/>
          </w:rPr>
          <w:t xml:space="preserve"> samples from 22 fields</w:t>
        </w:r>
        <w:r w:rsidDel="00633067">
          <w:rPr>
            <w:rFonts w:ascii="Times New Roman" w:hAnsi="Times New Roman" w:cs="Times New Roman"/>
            <w:color w:val="000000" w:themeColor="text1"/>
          </w:rPr>
          <w:t xml:space="preserve">, </w:t>
        </w:r>
        <w:r w:rsidRPr="003F40CC" w:rsidDel="00633067">
          <w:rPr>
            <w:rFonts w:ascii="Times New Roman" w:eastAsia="Times New Roman" w:hAnsi="Times New Roman" w:cs="Times New Roman"/>
            <w:color w:val="000000" w:themeColor="text1"/>
          </w:rPr>
          <w:t>designated as either commercial-scale or small-scale (Table S1)</w:t>
        </w:r>
        <w:r w:rsidRPr="003F40CC" w:rsidDel="00633067">
          <w:rPr>
            <w:rFonts w:ascii="Times New Roman" w:hAnsi="Times New Roman" w:cs="Times New Roman"/>
            <w:color w:val="000000" w:themeColor="text1"/>
          </w:rPr>
          <w:t>. Th</w:t>
        </w:r>
        <w:r w:rsidRPr="00F10513" w:rsidDel="00633067">
          <w:rPr>
            <w:rFonts w:ascii="Times New Roman" w:hAnsi="Times New Roman" w:cs="Times New Roman"/>
            <w:color w:val="000000" w:themeColor="text1"/>
          </w:rPr>
          <w:t>ese samples were collected from symptomatic and asymptomatic tomato plants grown in Alabama, Georgia, South Carolina, and North Carolina over 2020, 2021, and 2022 (Fig. 1A). Samples were taken during mid-season, end-season of the summer growing season, and when available, in the fall growing season (S1A</w:t>
        </w:r>
        <w:r w:rsidRPr="00013B2F" w:rsidDel="00633067">
          <w:rPr>
            <w:rFonts w:ascii="Times New Roman" w:hAnsi="Times New Roman" w:cs="Times New Roman"/>
            <w:color w:val="000000" w:themeColor="text1"/>
          </w:rPr>
          <w:t xml:space="preserve"> </w:t>
        </w:r>
        <w:r w:rsidRPr="00F10513" w:rsidDel="00633067">
          <w:rPr>
            <w:rFonts w:ascii="Times New Roman" w:hAnsi="Times New Roman" w:cs="Times New Roman"/>
            <w:color w:val="000000" w:themeColor="text1"/>
          </w:rPr>
          <w:t>Table) to capture the temporal dynamics of the pathogen population. While sampling, two to three leaflets were randomly taken from individual plants in the field</w:t>
        </w:r>
        <w:r w:rsidDel="00633067">
          <w:rPr>
            <w:rFonts w:ascii="Times New Roman" w:hAnsi="Times New Roman" w:cs="Times New Roman"/>
            <w:color w:val="000000" w:themeColor="text1"/>
          </w:rPr>
          <w:t xml:space="preserve"> using variable sampling methods based on the scale of the field (Fig. 2B)</w:t>
        </w:r>
        <w:r w:rsidRPr="00F10513" w:rsidDel="00633067">
          <w:rPr>
            <w:rFonts w:ascii="Times New Roman" w:hAnsi="Times New Roman" w:cs="Times New Roman"/>
            <w:color w:val="000000" w:themeColor="text1"/>
          </w:rPr>
          <w:t>. Multiple plants were sampled across the field to obtain a representative 50-100 grams leaf tissue sample. Assessments of the disease were made by estimating the percent of disease symptoms and defoliation caused by bacterial spots (S1B</w:t>
        </w:r>
        <w:r w:rsidRPr="00013B2F" w:rsidDel="00633067">
          <w:rPr>
            <w:rFonts w:ascii="Times New Roman" w:hAnsi="Times New Roman" w:cs="Times New Roman"/>
            <w:color w:val="000000" w:themeColor="text1"/>
          </w:rPr>
          <w:t xml:space="preserve"> </w:t>
        </w:r>
        <w:r w:rsidRPr="00F10513" w:rsidDel="00633067">
          <w:rPr>
            <w:rFonts w:ascii="Times New Roman" w:hAnsi="Times New Roman" w:cs="Times New Roman"/>
            <w:color w:val="000000" w:themeColor="text1"/>
          </w:rPr>
          <w:t xml:space="preserve">Table) using the Horsfall-Barratt scale, which ranges from 1 to 12, with scale of 1 being no disease and 12 being 100% defoliation </w:t>
        </w:r>
        <w:r w:rsidDel="00633067">
          <w:rPr>
            <w:rFonts w:ascii="Times New Roman" w:eastAsia="Times New Roman" w:hAnsi="Times New Roman" w:cs="Times New Roman"/>
          </w:rPr>
          <w:fldChar w:fldCharType="begin"/>
        </w:r>
        <w:r w:rsidDel="00633067">
          <w:rPr>
            <w:rFonts w:ascii="Times New Roman" w:eastAsia="Times New Roman" w:hAnsi="Times New Roman" w:cs="Times New Roman"/>
          </w:rPr>
          <w:instrText xml:space="preserve"> ADDIN ZOTERO_ITEM CSL_CITATION {"citationID":"GXmSn0WV","properties":{"formattedCitation":"\\super 51\\nosupersub{}","plainCitation":"51","noteIndex":0},"citationItems":[{"id":3303,"uris":["http://zotero.org/users/10053306/items/N78BGD8F"],"itemData":{"id":3303,"type":"article-journal","container-title":"Phytopathology","page":"655","title":"An improved grading system for measuring plant diseases","volume":"35","author":[{"family":"Horsfall","given":"J. G."},{"family":"Barratt","given":"R. W."}],"issued":{"date-parts":[["1945"]]}}}],"schema":"https://github.com/citation-style-language/schema/raw/master/csl-citation.json"} </w:instrText>
        </w:r>
        <w:r w:rsidDel="00633067">
          <w:rPr>
            <w:rFonts w:ascii="Times New Roman" w:eastAsia="Times New Roman" w:hAnsi="Times New Roman" w:cs="Times New Roman"/>
          </w:rPr>
          <w:fldChar w:fldCharType="separate"/>
        </w:r>
        <w:r w:rsidRPr="002B5CD6" w:rsidDel="00633067">
          <w:rPr>
            <w:rFonts w:ascii="Times New Roman" w:hAnsi="Times New Roman" w:cs="Times New Roman"/>
            <w:vertAlign w:val="superscript"/>
          </w:rPr>
          <w:t>51</w:t>
        </w:r>
        <w:r w:rsidDel="00633067">
          <w:rPr>
            <w:rFonts w:ascii="Times New Roman" w:eastAsia="Times New Roman" w:hAnsi="Times New Roman" w:cs="Times New Roman"/>
          </w:rPr>
          <w:fldChar w:fldCharType="end"/>
        </w:r>
        <w:r w:rsidRPr="00D8161D" w:rsidDel="00633067">
          <w:rPr>
            <w:rFonts w:ascii="Times New Roman" w:eastAsia="Times New Roman" w:hAnsi="Times New Roman" w:cs="Times New Roman"/>
          </w:rPr>
          <w:t>.</w:t>
        </w:r>
        <w:r w:rsidRPr="00F10513" w:rsidDel="00633067">
          <w:rPr>
            <w:rFonts w:ascii="Times New Roman" w:hAnsi="Times New Roman" w:cs="Times New Roman"/>
            <w:color w:val="000000" w:themeColor="text1"/>
          </w:rPr>
          <w:t xml:space="preserve"> </w:t>
        </w:r>
      </w:moveFrom>
    </w:p>
    <w:p w14:paraId="6947D863" w14:textId="381F7F5F" w:rsidR="00D03C2A" w:rsidRPr="00F10513" w:rsidDel="00633067" w:rsidRDefault="00D03C2A">
      <w:pPr>
        <w:pStyle w:val="Heading3"/>
        <w:numPr>
          <w:ilvl w:val="0"/>
          <w:numId w:val="0"/>
        </w:numPr>
        <w:spacing w:after="240" w:line="360" w:lineRule="auto"/>
        <w:jc w:val="both"/>
        <w:rPr>
          <w:moveFrom w:id="868" w:author="Amanpreet Kaur" w:date="2025-01-23T10:45:00Z" w16du:dateUtc="2025-01-23T16:45:00Z"/>
          <w:rFonts w:cs="Times New Roman"/>
        </w:rPr>
        <w:pPrChange w:id="869" w:author="Amanpreet Kaur" w:date="2025-01-23T10:44:00Z" w16du:dateUtc="2025-01-23T16:44:00Z">
          <w:pPr>
            <w:pStyle w:val="Heading3"/>
            <w:numPr>
              <w:ilvl w:val="0"/>
              <w:numId w:val="0"/>
            </w:numPr>
            <w:spacing w:after="240" w:line="480" w:lineRule="auto"/>
            <w:ind w:left="0" w:firstLine="0"/>
            <w:jc w:val="both"/>
          </w:pPr>
        </w:pPrChange>
      </w:pPr>
      <w:moveFrom w:id="870" w:author="Amanpreet Kaur" w:date="2025-01-23T10:45:00Z" w16du:dateUtc="2025-01-23T16:45:00Z">
        <w:r w:rsidRPr="00F10513" w:rsidDel="00633067">
          <w:rPr>
            <w:rFonts w:cs="Times New Roman"/>
          </w:rPr>
          <w:t>DNA extraction and sequencing</w:t>
        </w:r>
      </w:moveFrom>
    </w:p>
    <w:p w14:paraId="044548C7" w14:textId="5764B6DF" w:rsidR="00D03C2A" w:rsidRPr="00893386" w:rsidDel="00633067" w:rsidRDefault="00D03C2A">
      <w:pPr>
        <w:spacing w:after="240" w:line="360" w:lineRule="auto"/>
        <w:ind w:firstLine="720"/>
        <w:jc w:val="both"/>
        <w:rPr>
          <w:moveFrom w:id="871" w:author="Amanpreet Kaur" w:date="2025-01-23T10:45:00Z" w16du:dateUtc="2025-01-23T16:45:00Z"/>
          <w:rFonts w:ascii="Times New Roman" w:hAnsi="Times New Roman" w:cs="Times New Roman"/>
          <w:color w:val="000000"/>
        </w:rPr>
        <w:pPrChange w:id="872" w:author="Amanpreet Kaur" w:date="2025-01-23T10:44:00Z" w16du:dateUtc="2025-01-23T16:44:00Z">
          <w:pPr>
            <w:spacing w:after="240" w:line="480" w:lineRule="auto"/>
            <w:ind w:firstLine="720"/>
            <w:jc w:val="both"/>
          </w:pPr>
        </w:pPrChange>
      </w:pPr>
      <w:moveFrom w:id="873" w:author="Amanpreet Kaur" w:date="2025-01-23T10:45:00Z" w16du:dateUtc="2025-01-23T16:45:00Z">
        <w:r w:rsidRPr="00F10513" w:rsidDel="00633067">
          <w:rPr>
            <w:rFonts w:ascii="Times New Roman" w:hAnsi="Times New Roman" w:cs="Times New Roman"/>
            <w:color w:val="000000" w:themeColor="text1"/>
          </w:rPr>
          <w:t xml:space="preserve">Metagenomic DNA extraction, quantification, and sequencing of the samples were done as described earlier </w:t>
        </w:r>
        <w:r w:rsidDel="00633067">
          <w:rPr>
            <w:rFonts w:ascii="Times New Roman" w:hAnsi="Times New Roman" w:cs="Times New Roman"/>
          </w:rPr>
          <w:fldChar w:fldCharType="begin"/>
        </w:r>
        <w:r w:rsidDel="00633067">
          <w:rPr>
            <w:rFonts w:ascii="Times New Roman" w:hAnsi="Times New Roman" w:cs="Times New Roman"/>
          </w:rPr>
          <w:instrText xml:space="preserve"> ADDIN ZOTERO_ITEM CSL_CITATION {"citationID":"vL5Qv2bW","properties":{"formattedCitation":"\\super 23\\nosupersub{}","plainCitation":"23","noteIndex":0},"citationItems":[{"id":"XYuG4LVb/QRBMXiGD","uris":["http://zotero.org/users/10053306/items/K6QEYCQU"],"itemData":{"id":"jKPra7XX/iscM1W6V","type":"article-journal","abstract":"Assessment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sidDel="00633067">
          <w:rPr>
            <w:rFonts w:ascii="Times New Roman" w:hAnsi="Times New Roman" w:cs="Times New Roman"/>
          </w:rPr>
          <w:fldChar w:fldCharType="separate"/>
        </w:r>
        <w:r w:rsidRPr="002B5CD6" w:rsidDel="00633067">
          <w:rPr>
            <w:rFonts w:ascii="Times New Roman" w:hAnsi="Times New Roman" w:cs="Times New Roman"/>
            <w:vertAlign w:val="superscript"/>
          </w:rPr>
          <w:t>23</w:t>
        </w:r>
        <w:r w:rsidDel="00633067">
          <w:rPr>
            <w:rFonts w:ascii="Times New Roman" w:hAnsi="Times New Roman" w:cs="Times New Roman"/>
          </w:rPr>
          <w:fldChar w:fldCharType="end"/>
        </w:r>
        <w:r w:rsidDel="00633067">
          <w:rPr>
            <w:rFonts w:ascii="Times New Roman" w:hAnsi="Times New Roman" w:cs="Times New Roman"/>
          </w:rPr>
          <w:t>.</w:t>
        </w:r>
        <w:r w:rsidRPr="00F10513" w:rsidDel="00633067">
          <w:rPr>
            <w:rFonts w:ascii="Times New Roman" w:hAnsi="Times New Roman" w:cs="Times New Roman"/>
            <w:color w:val="000000" w:themeColor="text1"/>
          </w:rPr>
          <w:t xml:space="preserve"> Approximately 40 grams of the leaf sample was taken in a Ziploc bag (Ziploc®) with 50 ml 0.1% wash buffer (0.05M PBS, 8.5 g NaCl, and 0.2 ml tween 20 per liter of water), sonicated for 20 minutes, followed by transfer of the buffer to a 50 ml falcon tube with the help of a sterile </w:t>
        </w:r>
        <w:r w:rsidDel="00633067">
          <w:rPr>
            <w:rFonts w:ascii="Times New Roman" w:hAnsi="Times New Roman" w:cs="Times New Roman"/>
            <w:color w:val="000000" w:themeColor="text1"/>
          </w:rPr>
          <w:t xml:space="preserve">plastic serological </w:t>
        </w:r>
        <w:r w:rsidRPr="00F10513" w:rsidDel="00633067">
          <w:rPr>
            <w:rFonts w:ascii="Times New Roman" w:hAnsi="Times New Roman" w:cs="Times New Roman"/>
            <w:color w:val="000000" w:themeColor="text1"/>
          </w:rPr>
          <w:t>pipette. The tubes were centrifuged at 4000 rpm, 4</w:t>
        </w:r>
        <w:r w:rsidRPr="00F10513" w:rsidDel="00633067">
          <w:rPr>
            <w:rFonts w:ascii="Times New Roman" w:hAnsi="Times New Roman" w:cs="Times New Roman"/>
            <w:color w:val="000000" w:themeColor="text1"/>
            <w:vertAlign w:val="superscript"/>
          </w:rPr>
          <w:t>°</w:t>
        </w:r>
        <w:r w:rsidRPr="00F10513" w:rsidDel="00633067">
          <w:rPr>
            <w:rFonts w:ascii="Times New Roman" w:hAnsi="Times New Roman" w:cs="Times New Roman"/>
            <w:color w:val="000000" w:themeColor="text1"/>
          </w:rPr>
          <w:t>C for 20 minutes (Eppendorf</w:t>
        </w:r>
        <w:r w:rsidRPr="00F10513" w:rsidDel="00633067">
          <w:rPr>
            <w:rFonts w:ascii="Times New Roman" w:hAnsi="Times New Roman" w:cs="Times New Roman"/>
            <w:color w:val="000000" w:themeColor="text1"/>
            <w:vertAlign w:val="superscript"/>
          </w:rPr>
          <w:t>®</w:t>
        </w:r>
        <w:r w:rsidRPr="00F10513" w:rsidDel="00633067">
          <w:rPr>
            <w:rFonts w:ascii="Times New Roman" w:hAnsi="Times New Roman" w:cs="Times New Roman"/>
            <w:color w:val="000000" w:themeColor="text1"/>
          </w:rPr>
          <w:t xml:space="preserve"> 5418 R) to collect all the cells. The cells were then washed twice with sterile deionized water, and the metagenomic DNA extraction was done using Wizard® Genomic DNA Purification Kit (Promega) as per the manufacturer's instructions with the addition of a phenol-chloroform step to remove protein contamination. The extracted DNA was quantified using a Qubit</w:t>
        </w:r>
        <w:r w:rsidRPr="00F10513" w:rsidDel="00633067">
          <w:rPr>
            <w:rFonts w:ascii="Times New Roman" w:hAnsi="Times New Roman" w:cs="Times New Roman"/>
            <w:color w:val="000000" w:themeColor="text1"/>
            <w:vertAlign w:val="superscript"/>
          </w:rPr>
          <w:t>®</w:t>
        </w:r>
        <w:r w:rsidRPr="00F10513" w:rsidDel="00633067">
          <w:rPr>
            <w:rFonts w:ascii="Times New Roman" w:hAnsi="Times New Roman" w:cs="Times New Roman"/>
            <w:color w:val="000000" w:themeColor="text1"/>
          </w:rPr>
          <w:t xml:space="preserve"> fluorometer and dsDNA high-sensitivity assay kit (Life Technologies, Carlsbad, </w:t>
        </w:r>
        <w:r w:rsidRPr="00305345" w:rsidDel="00633067">
          <w:rPr>
            <w:rFonts w:ascii="Times New Roman" w:hAnsi="Times New Roman" w:cs="Times New Roman"/>
            <w:color w:val="000000" w:themeColor="text1"/>
          </w:rPr>
          <w:t>CA, USA) and kept at -80</w:t>
        </w:r>
        <w:r w:rsidRPr="00F91AC9" w:rsidDel="00633067">
          <w:rPr>
            <w:rFonts w:ascii="Times New Roman" w:hAnsi="Times New Roman" w:cs="Times New Roman"/>
            <w:color w:val="000000" w:themeColor="text1"/>
            <w:vertAlign w:val="superscript"/>
          </w:rPr>
          <w:t>0</w:t>
        </w:r>
        <w:r w:rsidRPr="00791A38" w:rsidDel="00633067">
          <w:rPr>
            <w:rFonts w:ascii="Times New Roman" w:hAnsi="Times New Roman" w:cs="Times New Roman"/>
            <w:color w:val="000000" w:themeColor="text1"/>
          </w:rPr>
          <w:t>C until further processing. Sequencing was performed on the Illumina HiSeq 4000 platform. The raw reads were proces</w:t>
        </w:r>
        <w:r w:rsidRPr="001760F9" w:rsidDel="00633067">
          <w:rPr>
            <w:rFonts w:ascii="Times New Roman" w:hAnsi="Times New Roman" w:cs="Times New Roman"/>
            <w:color w:val="000000" w:themeColor="text1"/>
          </w:rPr>
          <w:t xml:space="preserve">sed and trimmed for the adapter using BBDuk </w:t>
        </w:r>
        <w:r w:rsidRPr="00C47DE4" w:rsidDel="00633067">
          <w:rPr>
            <w:rFonts w:ascii="Times New Roman" w:hAnsi="Times New Roman" w:cs="Times New Roman"/>
          </w:rPr>
          <w:t>(Bushnell, 2014)</w:t>
        </w:r>
        <w:r w:rsidRPr="00305345" w:rsidDel="00633067">
          <w:rPr>
            <w:rFonts w:ascii="Times New Roman" w:hAnsi="Times New Roman" w:cs="Times New Roman"/>
            <w:color w:val="000000" w:themeColor="text1"/>
          </w:rPr>
          <w:t>.</w:t>
        </w:r>
        <w:r w:rsidRPr="00F91AC9" w:rsidDel="00633067">
          <w:rPr>
            <w:rFonts w:ascii="Times New Roman" w:hAnsi="Times New Roman" w:cs="Times New Roman"/>
            <w:color w:val="000000" w:themeColor="text1"/>
          </w:rPr>
          <w:t xml:space="preserve"> </w:t>
        </w:r>
        <w:r w:rsidRPr="00C47DE4" w:rsidDel="00633067">
          <w:rPr>
            <w:rFonts w:ascii="Times New Roman" w:hAnsi="Times New Roman" w:cs="Times New Roman"/>
            <w:color w:val="000000" w:themeColor="text1"/>
          </w:rPr>
          <w:t>DynamicTrim</w:t>
        </w:r>
        <w:r w:rsidRPr="00F10513" w:rsidDel="00633067">
          <w:rPr>
            <w:rFonts w:ascii="Times New Roman" w:hAnsi="Times New Roman" w:cs="Times New Roman"/>
            <w:color w:val="000000" w:themeColor="text1"/>
          </w:rPr>
          <w:t xml:space="preserve"> command of SolexaQa was used to trim the reads based on quality values with Qphred less than 20, followed by filtering the reads shorter than 50bp</w:t>
        </w:r>
        <w:r w:rsidDel="00633067">
          <w:rPr>
            <w:rFonts w:ascii="Times New Roman" w:hAnsi="Times New Roman" w:cs="Times New Roman"/>
            <w:color w:val="000000" w:themeColor="text1"/>
          </w:rPr>
          <w:t xml:space="preserve"> </w:t>
        </w:r>
        <w:r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{"citationID":"hWxXGLw7","properties":{"formattedCitation":"\\super 97\\nosupersub{}","plainCitation":"97","noteIndex":0},"citationItems":[{"id":3555,"uris":["http://zotero.org/users/10053306/items/IM5F7TZD"],"itemData":{"id":3555,"type":"article-journal","abstract":"Background: Illumina's second-generation sequencing platform is playing an increasingly prominent role in modern DNA and RNA sequencing efforts. However, rapid, simple, standardized and independent measures of run quality are currently lacking, as are tools to process sequences for use in downstream applications based on read-level quality data.Results: We present SolexaQA, a user-friendly software package designed to generate detailed statistics and at-a-glance graphics of sequence data quality both quickly and in an automated fashion. This package contains associated software to trim sequences dynamically using the quality scores of bases within individual reads.Conclusion: The SolexaQA package produces standardized outputs within minutes, thus facilitating ready comparison between flow cell lanes and machine runs, as well as providing immediate diagnostic information to guide the manipulation of sequence data for downstream analyses. © 2010 Cox et al; licensee BioMed Central Ltd.","container-title":"BMC Bioinformatics","DOI":"10.1186/1471-2105-11-485","ISSN":"14712105","issue":"1","note":"number: 1\nPMID: 20875133\npublisher: BioMed Central","page":"485","title":"SolexaQA: At-a-glance quality assessment of Illumina second-generation sequencing data","volume":"11","author":[{"family":"Cox","given":"Murray P."},{"family":"Peterson","given":"Daniel A."},{"family":"Biggs","given":"Patrick J."}],"issued":{"date-parts":[["2010",9,27]]}}}],"schema":"https://github.com/citation-style-language/schema/raw/master/csl-citation.json"} </w:instrText>
        </w:r>
        <w:r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97</w:t>
        </w:r>
        <w:r w:rsidDel="00633067">
          <w:rPr>
            <w:rFonts w:ascii="Times New Roman" w:hAnsi="Times New Roman" w:cs="Times New Roman"/>
            <w:color w:val="000000" w:themeColor="text1"/>
          </w:rPr>
          <w:fldChar w:fldCharType="end"/>
        </w:r>
        <w:r w:rsidDel="00633067">
          <w:rPr>
            <w:rFonts w:ascii="Times New Roman" w:hAnsi="Times New Roman" w:cs="Times New Roman"/>
            <w:color w:val="000000" w:themeColor="text1"/>
          </w:rPr>
          <w:t xml:space="preserve">. </w:t>
        </w:r>
        <w:r w:rsidRPr="00F10513" w:rsidDel="00633067">
          <w:rPr>
            <w:rFonts w:ascii="Times New Roman" w:hAnsi="Times New Roman" w:cs="Times New Roman"/>
            <w:color w:val="000000" w:themeColor="text1"/>
          </w:rPr>
          <w:t xml:space="preserve">Host reads were separated and removed using tomato cv. Heinz 1706 </w:t>
        </w:r>
        <w:r w:rsidDel="00633067">
          <w:rPr>
            <w:rFonts w:ascii="Times New Roman" w:hAnsi="Times New Roman" w:cs="Times New Roman"/>
            <w:color w:val="000000" w:themeColor="text1"/>
          </w:rPr>
          <w:t xml:space="preserve">as a reference </w:t>
        </w:r>
        <w:r w:rsidRPr="00F10513" w:rsidDel="00633067">
          <w:rPr>
            <w:rFonts w:ascii="Times New Roman" w:hAnsi="Times New Roman" w:cs="Times New Roman"/>
            <w:color w:val="000000" w:themeColor="text1"/>
          </w:rPr>
          <w:t>(</w:t>
        </w:r>
        <w:r w:rsidRPr="00F10513" w:rsidDel="00633067">
          <w:rPr>
            <w:rFonts w:ascii="Times New Roman" w:hAnsi="Times New Roman" w:cs="Times New Roman"/>
            <w:color w:val="000000" w:themeColor="text1"/>
            <w:spacing w:val="2"/>
            <w:shd w:val="clear" w:color="auto" w:fill="FFFFFF"/>
          </w:rPr>
          <w:t>GCA_022405115.1</w:t>
        </w:r>
        <w:r w:rsidRPr="00F10513" w:rsidDel="00633067">
          <w:rPr>
            <w:rFonts w:ascii="Times New Roman" w:hAnsi="Times New Roman" w:cs="Times New Roman"/>
            <w:color w:val="000000" w:themeColor="text1"/>
          </w:rPr>
          <w:t>) from the metagenomic samples using KneadData tools</w:t>
        </w:r>
        <w:r w:rsidDel="00633067">
          <w:rPr>
            <w:rFonts w:ascii="Times New Roman" w:hAnsi="Times New Roman" w:cs="Times New Roman"/>
            <w:color w:val="000000" w:themeColor="text1"/>
          </w:rPr>
          <w:t xml:space="preserve"> </w:t>
        </w:r>
        <w:r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{"citationID":"jhGjSw0F","properties":{"formattedCitation":"\\super 98\\nosupersub{}","plainCitation":"98","noteIndex":0},"citationItems":[{"id":4993,"uris":["http://zotero.org/users/10053306/items/UDGMZ76F"],"itemData":{"id":4993,"type":"webpage","title":"Kneaddata","URL":"https://github.com/biobakery/kneaddata","author":[{"literal":"The Huttenhower Lab"}],"issued":{"date-parts":[["2020",5,27]]}}}],"schema":"https://github.com/citation-style-language/schema/raw/master/csl-citation.json"} </w:instrText>
        </w:r>
        <w:r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98</w:t>
        </w:r>
        <w:r w:rsidDel="00633067">
          <w:rPr>
            <w:rFonts w:ascii="Times New Roman" w:hAnsi="Times New Roman" w:cs="Times New Roman"/>
            <w:color w:val="000000" w:themeColor="text1"/>
          </w:rPr>
          <w:fldChar w:fldCharType="end"/>
        </w:r>
        <w:r w:rsidRPr="00F10513" w:rsidDel="00633067">
          <w:rPr>
            <w:rFonts w:ascii="Times New Roman" w:hAnsi="Times New Roman" w:cs="Times New Roman"/>
            <w:color w:val="000000" w:themeColor="text1"/>
          </w:rPr>
          <w:t xml:space="preserve"> as a reference. </w:t>
        </w:r>
      </w:moveFrom>
    </w:p>
    <w:p w14:paraId="7105A29A" w14:textId="1E147962" w:rsidR="00D03C2A" w:rsidRPr="00F10513" w:rsidDel="00633067" w:rsidRDefault="00D03C2A">
      <w:pPr>
        <w:pStyle w:val="Heading3"/>
        <w:numPr>
          <w:ilvl w:val="0"/>
          <w:numId w:val="0"/>
        </w:numPr>
        <w:spacing w:after="240" w:line="360" w:lineRule="auto"/>
        <w:jc w:val="both"/>
        <w:rPr>
          <w:moveFrom w:id="874" w:author="Amanpreet Kaur" w:date="2025-01-23T10:45:00Z" w16du:dateUtc="2025-01-23T16:45:00Z"/>
          <w:rFonts w:cs="Times New Roman"/>
        </w:rPr>
        <w:pPrChange w:id="875" w:author="Amanpreet Kaur" w:date="2025-01-23T10:44:00Z" w16du:dateUtc="2025-01-23T16:44:00Z">
          <w:pPr>
            <w:pStyle w:val="Heading3"/>
            <w:numPr>
              <w:ilvl w:val="0"/>
              <w:numId w:val="0"/>
            </w:numPr>
            <w:spacing w:after="240" w:line="480" w:lineRule="auto"/>
            <w:ind w:left="0" w:firstLine="0"/>
            <w:jc w:val="both"/>
          </w:pPr>
        </w:pPrChange>
      </w:pPr>
      <w:moveFrom w:id="876" w:author="Amanpreet Kaur" w:date="2025-01-23T10:45:00Z" w16du:dateUtc="2025-01-23T16:45:00Z">
        <w:r w:rsidRPr="00F10513" w:rsidDel="00633067">
          <w:rPr>
            <w:rFonts w:cs="Times New Roman"/>
          </w:rPr>
          <w:t>Taxonomic profiling and diversity estimation</w:t>
        </w:r>
      </w:moveFrom>
    </w:p>
    <w:p w14:paraId="003BE383" w14:textId="600EA7AA" w:rsidR="00D03C2A" w:rsidRPr="00F10513" w:rsidDel="00633067" w:rsidRDefault="00D03C2A">
      <w:pPr>
        <w:spacing w:after="240" w:line="360" w:lineRule="auto"/>
        <w:ind w:firstLine="720"/>
        <w:jc w:val="both"/>
        <w:rPr>
          <w:moveFrom w:id="877" w:author="Amanpreet Kaur" w:date="2025-01-23T10:45:00Z" w16du:dateUtc="2025-01-23T16:45:00Z"/>
          <w:rFonts w:ascii="Times New Roman" w:hAnsi="Times New Roman" w:cs="Times New Roman"/>
          <w:color w:val="000000" w:themeColor="text1"/>
        </w:rPr>
        <w:pPrChange w:id="878" w:author="Amanpreet Kaur" w:date="2025-01-23T10:44:00Z" w16du:dateUtc="2025-01-23T16:44:00Z">
          <w:pPr>
            <w:spacing w:after="240" w:line="480" w:lineRule="auto"/>
            <w:ind w:firstLine="720"/>
            <w:jc w:val="both"/>
          </w:pPr>
        </w:pPrChange>
      </w:pPr>
      <w:moveFrom w:id="879" w:author="Amanpreet Kaur" w:date="2025-01-23T10:45:00Z" w16du:dateUtc="2025-01-23T16:45:00Z">
        <w:r w:rsidRPr="00F10513" w:rsidDel="00633067">
          <w:rPr>
            <w:rFonts w:ascii="Times New Roman" w:hAnsi="Times New Roman" w:cs="Times New Roman"/>
            <w:color w:val="000000" w:themeColor="text1"/>
          </w:rPr>
          <w:t xml:space="preserve">The relative abundance of </w:t>
        </w:r>
        <w:r w:rsidRPr="00F10513" w:rsidDel="00633067">
          <w:rPr>
            <w:rFonts w:ascii="Times New Roman" w:hAnsi="Times New Roman" w:cs="Times New Roman"/>
            <w:i/>
            <w:iCs/>
            <w:color w:val="000000" w:themeColor="text1"/>
          </w:rPr>
          <w:t>Xanthomonas</w:t>
        </w:r>
        <w:r w:rsidRPr="00F10513" w:rsidDel="00633067">
          <w:rPr>
            <w:rFonts w:ascii="Times New Roman" w:hAnsi="Times New Roman" w:cs="Times New Roman"/>
            <w:color w:val="000000" w:themeColor="text1"/>
          </w:rPr>
          <w:t xml:space="preserve"> sp. in quality-controlled and host-decontaminated reads was performed using Kraken2 (v2.1.2) </w:t>
        </w:r>
        <w:r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{"citationID":"VEEmTRDS","properties":{"formattedCitation":"\\super 99\\nosupersub{}","plainCitation":"99","noteIndex":0},"citationItems":[{"id":2381,"uris":["http://zotero.org/users/10053306/items/7YV9ZQUP"],"itemData":{"id":2381,"type":"article-journal","abstract":"Although Kraken’s k-mer-based approach provides a fast taxonomic classification of metagenomic sequence data, its large memory requirements can be limiting for some applications. Kraken 2 improves upon Kraken 1 by reducing memory usage by 85%, allowing greater amounts of reference genomic data to be used, while maintaining high accuracy and increasing speed fivefold. Kraken 2 also introduces a translated search mode, providing increased sensitivity in viral metagenomics analysis.","container-title":"Genome Biology","DOI":"10.1186/s13059-019-1891-0","ISSN":"1474-760X","issue":"1","journalAbbreviation":"Genome Biol","language":"en","note":"number: 1","page":"257","source":"Springer Link","title":"Improved metagenomic analysis with Kraken 2","volume":"20","author":[{"family":"Wood","given":"Derrick E."},{"family":"Lu","given":"Jennifer"},{"family":"Langmead","given":"Ben"}],"issued":{"date-parts":[["2019",11,28]]}}}],"schema":"https://github.com/citation-style-language/schema/raw/master/csl-citation.json"} </w:instrText>
        </w:r>
        <w:r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99</w:t>
        </w:r>
        <w:r w:rsidDel="00633067">
          <w:rPr>
            <w:rFonts w:ascii="Times New Roman" w:hAnsi="Times New Roman" w:cs="Times New Roman"/>
            <w:color w:val="000000" w:themeColor="text1"/>
          </w:rPr>
          <w:fldChar w:fldCharType="end"/>
        </w:r>
        <w:r w:rsidRPr="00F10513" w:rsidDel="00633067">
          <w:rPr>
            <w:rFonts w:ascii="Times New Roman" w:hAnsi="Times New Roman" w:cs="Times New Roman"/>
            <w:color w:val="000000" w:themeColor="text1"/>
          </w:rPr>
          <w:t xml:space="preserve"> against a standard Kraken2 standard database. The database contained RefSeq libraries of archaeal, bacterial, human, and viral sequences as of March 1, 2022 </w:t>
        </w:r>
        <w:r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{"citationID":"yJfcgCgt","properties":{"formattedCitation":"\\super 100\\nosupersub{}","plainCitation":"100","noteIndex":0},"citationItems":[{"id":2378,"uris":["http://zotero.org/users/10053306/items/3ITDRTUY"],"itemData":{"id":2378,"type":"article-journal","abstract":"The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Res","language":"eng","note":"number: D1\nPMID: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100</w:t>
        </w:r>
        <w:r w:rsidDel="00633067">
          <w:rPr>
            <w:rFonts w:ascii="Times New Roman" w:hAnsi="Times New Roman" w:cs="Times New Roman"/>
            <w:color w:val="000000" w:themeColor="text1"/>
          </w:rPr>
          <w:fldChar w:fldCharType="end"/>
        </w:r>
        <w:r w:rsidRPr="00F10513" w:rsidDel="00633067">
          <w:rPr>
            <w:rFonts w:ascii="Times New Roman" w:hAnsi="Times New Roman" w:cs="Times New Roman"/>
            <w:color w:val="000000" w:themeColor="text1"/>
          </w:rPr>
          <w:t xml:space="preserve">. The resulting Kraken2 report files were used as inputs for Bayesian re-estimation of abundance using Kraken (Bracken) (v2.6.2) </w:t>
        </w:r>
        <w:r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{"citationID":"cNrxmKVv","properties":{"formattedCitation":"\\super 101\\nosupersub{}","plainCitation":"101","noteIndex":0},"citationItems":[{"id":2375,"uris":["http://zotero.org/users/10053306/items/3Q7WMIWE"],"itemData":{"id":2375,"type":"article-journal","abstract":"Metagenomic experiments attempt to characterize microbial communities using high-throughput DNA sequencing. Identification of the microorganisms in a sample provides information about the genetic profile, population structure, and role of microorganisms within an environment. Until recently, most metagenomics studies focused on high-level characterization at the level of phyla, or alternatively sequenced the 16S ribosomal RNA gene that is present in bacterial species. As the cost of sequencing has fallen, though, metagenomics experiments have increasingly used unbiased shotgun sequencing to capture all the organisms in a sample. This approach requires a method for estimating abundance directly from the raw read data. Here we describe a fast, accurate new method that computes the abundance at the species level using the reads collected in a metagenomics experiment. Bracken (Bayesian Reestimation of Abundance after Classification with KrakEN) uses the taxonomic assignments made by Kraken, a very fast read-level classifier, along with information about the genomes themselves to estimate abundance at the species level, the genus level, or above. We demonstrate that Bracken can produce accurate species- and genus-level abundance estimates even when a sample contains multiple near-identical species.","container-title":"PeerJ Computer Science","DOI":"10.7717/peerj-cs.104","ISSN":"2376-5992","journalAbbreviation":"PeerJ Comput. Sci.","language":"en","note":"publisher: PeerJ Inc.","page":"e104","source":"peerj.com","title":"Bracken: estimating species abundance in metagenomics data","title-short":"Bracken","volume":"3","author":[{"family":"Lu","given":"Jennifer"},{"family":"Breitwieser","given":"Florian P."},{"family":"Thielen","given":"Peter"},{"family":"Salzberg","given":"Steven L."}],"issued":{"date-parts":[["2017",1,2]]}}}],"schema":"https://github.com/citation-style-language/schema/raw/master/csl-citation.json"} </w:instrText>
        </w:r>
        <w:r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101</w:t>
        </w:r>
        <w:r w:rsidDel="00633067">
          <w:rPr>
            <w:rFonts w:ascii="Times New Roman" w:hAnsi="Times New Roman" w:cs="Times New Roman"/>
            <w:color w:val="000000" w:themeColor="text1"/>
          </w:rPr>
          <w:fldChar w:fldCharType="end"/>
        </w:r>
        <w:r w:rsidRPr="00F10513" w:rsidDel="00633067">
          <w:rPr>
            <w:rFonts w:ascii="Times New Roman" w:hAnsi="Times New Roman" w:cs="Times New Roman"/>
            <w:color w:val="000000" w:themeColor="text1"/>
          </w:rPr>
          <w:t xml:space="preserve">. We also calculated the absolute abundance estimates for </w:t>
        </w:r>
        <w:r w:rsidRPr="00F10513" w:rsidDel="00633067">
          <w:rPr>
            <w:rFonts w:ascii="Times New Roman" w:hAnsi="Times New Roman" w:cs="Times New Roman"/>
            <w:i/>
            <w:iCs/>
            <w:color w:val="000000" w:themeColor="text1"/>
          </w:rPr>
          <w:t>Xp</w:t>
        </w:r>
        <w:r w:rsidRPr="00F10513" w:rsidDel="00633067">
          <w:rPr>
            <w:rFonts w:ascii="Times New Roman" w:hAnsi="Times New Roman" w:cs="Times New Roman"/>
            <w:color w:val="000000" w:themeColor="text1"/>
          </w:rPr>
          <w:t xml:space="preserve"> by combining their relative abundance with the total DNA content in each sample. Microbiota density, expressed as total DNA (ng) per mg of fresh sample, was computed for each sample. This information was utilized to determine the absolute abundance of </w:t>
        </w:r>
        <w:r w:rsidRPr="00F10513" w:rsidDel="00633067">
          <w:rPr>
            <w:rFonts w:ascii="Times New Roman" w:hAnsi="Times New Roman" w:cs="Times New Roman"/>
            <w:i/>
            <w:iCs/>
            <w:color w:val="000000" w:themeColor="text1"/>
          </w:rPr>
          <w:t>Xp</w:t>
        </w:r>
        <w:r w:rsidRPr="00F10513" w:rsidDel="00633067">
          <w:rPr>
            <w:rFonts w:ascii="Times New Roman" w:hAnsi="Times New Roman" w:cs="Times New Roman"/>
            <w:color w:val="000000" w:themeColor="text1"/>
          </w:rPr>
          <w:t xml:space="preserve"> by multiplying the amount of DNA per mg of the sample with its relative abundance.</w:t>
        </w:r>
      </w:moveFrom>
    </w:p>
    <w:p w14:paraId="1493CBEB" w14:textId="45B0981A" w:rsidR="00D03C2A" w:rsidRPr="00F10513" w:rsidDel="00633067" w:rsidRDefault="00D03C2A">
      <w:pPr>
        <w:spacing w:line="360" w:lineRule="auto"/>
        <w:ind w:firstLine="720"/>
        <w:jc w:val="both"/>
        <w:rPr>
          <w:moveFrom w:id="880" w:author="Amanpreet Kaur" w:date="2025-01-23T10:45:00Z" w16du:dateUtc="2025-01-23T16:45:00Z"/>
          <w:rFonts w:ascii="Times New Roman" w:hAnsi="Times New Roman" w:cs="Times New Roman"/>
          <w:color w:val="000000" w:themeColor="text1"/>
        </w:rPr>
        <w:pPrChange w:id="881" w:author="Amanpreet Kaur" w:date="2025-01-23T10:44:00Z" w16du:dateUtc="2025-01-23T16:44:00Z">
          <w:pPr>
            <w:spacing w:line="480" w:lineRule="auto"/>
            <w:ind w:firstLine="720"/>
            <w:jc w:val="both"/>
          </w:pPr>
        </w:pPrChange>
      </w:pPr>
      <w:moveFrom w:id="882" w:author="Amanpreet Kaur" w:date="2025-01-23T10:45:00Z" w16du:dateUtc="2025-01-23T16:45:00Z">
        <w:r w:rsidRPr="00F10513" w:rsidDel="00633067">
          <w:rPr>
            <w:rFonts w:ascii="Times New Roman" w:hAnsi="Times New Roman" w:cs="Times New Roman"/>
            <w:color w:val="000000" w:themeColor="text1"/>
          </w:rPr>
          <w:t xml:space="preserve">To explore the intraspecific diversity and dynamics of </w:t>
        </w:r>
        <w:r w:rsidRPr="00F10513" w:rsidDel="00633067">
          <w:rPr>
            <w:rFonts w:ascii="Times New Roman" w:hAnsi="Times New Roman" w:cs="Times New Roman"/>
            <w:i/>
            <w:iCs/>
            <w:color w:val="000000" w:themeColor="text1"/>
          </w:rPr>
          <w:t>Xp</w:t>
        </w:r>
        <w:r w:rsidRPr="00F10513" w:rsidDel="00633067">
          <w:rPr>
            <w:rFonts w:ascii="Times New Roman" w:hAnsi="Times New Roman" w:cs="Times New Roman"/>
            <w:color w:val="000000" w:themeColor="text1"/>
          </w:rPr>
          <w:t xml:space="preserve"> in the metagenomic samples, we employed the StrainEst pipeline </w:t>
        </w:r>
        <w:r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{"citationID":"WzoDp4GF","properties":{"formattedCitation":"\\super 102\\nosupersub{}","plainCitation":"102","noteIndex":0},"citationItems":[{"id":2802,"uris":["http://zotero.org/users/10053306/items/24FG9BNQ"],"itemData":{"id":2802,"type":"article-journal","abstract":"Microbial communities are often composed by complex mixtures of multiple strains of the same species, characterized by a wide genomic and phenotypic variability. Computational methods able to identify, quantify and classify the different strains present in a sample are essential to fully exploit the potential of metagenomic sequencing in microbial ecology, with applications that range from the epidemiology of infectious diseases to the characterization of the dynamics of microbial colonization. Here we present a computational approach that uses the available genomic data to reconstruct complex strain profiles from metagenomic sequencing, quantifying the abundances of the different strains and cataloging them according to the population structure of the species. We validate the method on synthetic data sets and apply it to the characterization of the strain distribution of several important bacterial species in real samples, showing how its application provides novel insights on the structure and complexity of the microbiota.","container-title":"Nature Communications","DOI":"10.1038/s41467-017-02209-5","ISSN":"2041-1723","issue":"1","note":"number: 1\npublisher: Nature Publishing Group","page":"2260","title":"Strain profiling and epidemiology of bacterial species from metagenomic sequencing","volume":"8","author":[{"family":"Albanese","given":"Davide"},{"family":"Donati","given":"Claudio"}],"issued":{"date-parts":[["2017",12,22]]}}}],"schema":"https://github.com/citation-style-language/schema/raw/master/csl-citation.json"} </w:instrText>
        </w:r>
        <w:r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102</w:t>
        </w:r>
        <w:r w:rsidDel="00633067">
          <w:rPr>
            <w:rFonts w:ascii="Times New Roman" w:hAnsi="Times New Roman" w:cs="Times New Roman"/>
            <w:color w:val="000000" w:themeColor="text1"/>
          </w:rPr>
          <w:fldChar w:fldCharType="end"/>
        </w:r>
        <w:r w:rsidRPr="00F10513" w:rsidDel="00633067">
          <w:rPr>
            <w:rFonts w:ascii="Times New Roman" w:hAnsi="Times New Roman" w:cs="Times New Roman"/>
            <w:color w:val="000000" w:themeColor="text1"/>
          </w:rPr>
          <w:t xml:space="preserve">. StrainEst is a reference-based method that utilizes single-nucleotide variant (SNV) profiles from carefully selected reference genomes. This approach enables us to estimate strains' presence and relative abundance within a given sample. Initially, we conducted SNV profiling of representative strains from </w:t>
        </w:r>
        <w:r w:rsidRPr="00F10513" w:rsidDel="00633067">
          <w:rPr>
            <w:rFonts w:ascii="Times New Roman" w:hAnsi="Times New Roman" w:cs="Times New Roman"/>
            <w:i/>
            <w:iCs/>
            <w:color w:val="000000" w:themeColor="text1"/>
          </w:rPr>
          <w:t>Xp</w:t>
        </w:r>
        <w:r w:rsidRPr="00F10513" w:rsidDel="00633067">
          <w:rPr>
            <w:rFonts w:ascii="Times New Roman" w:hAnsi="Times New Roman" w:cs="Times New Roman"/>
            <w:color w:val="000000" w:themeColor="text1"/>
          </w:rPr>
          <w:t xml:space="preserve">, </w:t>
        </w:r>
        <w:r w:rsidRPr="00F10513" w:rsidDel="00633067">
          <w:rPr>
            <w:rFonts w:ascii="Times New Roman" w:hAnsi="Times New Roman" w:cs="Times New Roman"/>
            <w:i/>
            <w:iCs/>
            <w:color w:val="000000" w:themeColor="text1"/>
          </w:rPr>
          <w:t>Xeu</w:t>
        </w:r>
        <w:r w:rsidRPr="00F10513" w:rsidDel="00633067">
          <w:rPr>
            <w:rFonts w:ascii="Times New Roman" w:hAnsi="Times New Roman" w:cs="Times New Roman"/>
            <w:color w:val="000000" w:themeColor="text1"/>
          </w:rPr>
          <w:t xml:space="preserve">, and other closely related pathovars belonging to </w:t>
        </w:r>
        <w:r w:rsidRPr="00F10513" w:rsidDel="00633067">
          <w:rPr>
            <w:rFonts w:ascii="Times New Roman" w:hAnsi="Times New Roman" w:cs="Times New Roman"/>
            <w:i/>
            <w:iCs/>
            <w:color w:val="000000" w:themeColor="text1"/>
          </w:rPr>
          <w:t>Xeu</w:t>
        </w:r>
        <w:r w:rsidRPr="00F10513" w:rsidDel="00633067">
          <w:rPr>
            <w:rFonts w:ascii="Times New Roman" w:hAnsi="Times New Roman" w:cs="Times New Roman"/>
            <w:color w:val="000000" w:themeColor="text1"/>
          </w:rPr>
          <w:t xml:space="preserve"> species complex to determine their presence. A second round of profiling was done to identify the diversity of </w:t>
        </w:r>
        <w:r w:rsidRPr="00893386" w:rsidDel="00633067">
          <w:rPr>
            <w:rFonts w:ascii="Times New Roman" w:hAnsi="Times New Roman" w:cs="Times New Roman"/>
            <w:i/>
            <w:iCs/>
            <w:color w:val="000000" w:themeColor="text1"/>
          </w:rPr>
          <w:t xml:space="preserve">Xp </w:t>
        </w:r>
        <w:r w:rsidRPr="00F10513" w:rsidDel="00633067">
          <w:rPr>
            <w:rFonts w:ascii="Times New Roman" w:hAnsi="Times New Roman" w:cs="Times New Roman"/>
            <w:color w:val="000000" w:themeColor="text1"/>
          </w:rPr>
          <w:t xml:space="preserve">strains. A representative genome from each </w:t>
        </w:r>
        <w:r w:rsidRPr="00F10513" w:rsidDel="00633067">
          <w:rPr>
            <w:rFonts w:ascii="Times New Roman" w:hAnsi="Times New Roman" w:cs="Times New Roman"/>
            <w:i/>
            <w:iCs/>
            <w:color w:val="000000" w:themeColor="text1"/>
          </w:rPr>
          <w:t>Xp</w:t>
        </w:r>
        <w:r w:rsidRPr="00F10513" w:rsidDel="00633067">
          <w:rPr>
            <w:rFonts w:ascii="Times New Roman" w:hAnsi="Times New Roman" w:cs="Times New Roman"/>
            <w:color w:val="000000" w:themeColor="text1"/>
          </w:rPr>
          <w:t xml:space="preserve"> SC (Fig </w:t>
        </w:r>
        <w:r w:rsidDel="00633067">
          <w:rPr>
            <w:rFonts w:ascii="Times New Roman" w:hAnsi="Times New Roman" w:cs="Times New Roman"/>
            <w:color w:val="000000" w:themeColor="text1"/>
          </w:rPr>
          <w:t>2</w:t>
        </w:r>
        <w:r w:rsidRPr="00F10513" w:rsidDel="00633067">
          <w:rPr>
            <w:rFonts w:ascii="Times New Roman" w:hAnsi="Times New Roman" w:cs="Times New Roman"/>
            <w:color w:val="000000" w:themeColor="text1"/>
          </w:rPr>
          <w:t xml:space="preserve">) was selected and aligned against the completed reference genome of </w:t>
        </w:r>
        <w:r w:rsidRPr="00F10513" w:rsidDel="00633067">
          <w:rPr>
            <w:rFonts w:ascii="Times New Roman" w:hAnsi="Times New Roman" w:cs="Times New Roman"/>
            <w:i/>
            <w:iCs/>
            <w:color w:val="000000" w:themeColor="text1"/>
          </w:rPr>
          <w:t xml:space="preserve">Xp </w:t>
        </w:r>
        <w:r w:rsidRPr="00F10513" w:rsidDel="00633067">
          <w:rPr>
            <w:rFonts w:ascii="Times New Roman" w:hAnsi="Times New Roman" w:cs="Times New Roman"/>
            <w:color w:val="000000" w:themeColor="text1"/>
          </w:rPr>
          <w:t xml:space="preserve">strain 91-118 using the MUMmer algorithm </w:t>
        </w:r>
        <w:r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{"citationID":"27zJMVaB","properties":{"formattedCitation":"\\super 103\\nosupersub{}","plainCitation":"103","noteIndex":0},"citationItems":[{"id":2486,"uris":["http://zotero.org/users/10053306/items/GHEGUX24"],"itemData":{"id":2486,"type":"article-journal","abstract":"The newest version of MUMmer easily handles comparisons of large eukaryotic genomes at varying evolutionary distances, as demonstrated by applications to multiple genomes. Two new graphical viewing tools provide alternative ways to analyze genome alignments. The new system is the first version of MUMmer to be released as open-source software. This allows other developers to contribute to the code base and freely redistribute the code. The MUMmer sources are available at http://www.tigr.org/software/mummer.","container-title":"Genome biology","DOI":"10.1186/gb-2004-5-2-r12","ISSN":"1474-760X","issue":"2","note":"number: 2\nPMID: 14759262\npublisher: BioMed Central","page":"R12","title":"Versatile and open software for comparing large genomes.","volume":"5","author":[{"family":"Kurtz","given":"Stefan"},{"family":"Phillippy","given":"Adam"},{"family":"Delcher","given":"Arthur L"},{"family":"Smoot","given":"Michael"},{"family":"Shumway","given":"Martin"},{"family":"Antonescu","given":"Corina"},{"family":"Salzberg","given":"Steven L"}],"issued":{"date-parts":[["2004"]]}}}],"schema":"https://github.com/citation-style-language/schema/raw/master/csl-citation.json"} </w:instrText>
        </w:r>
        <w:r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103</w:t>
        </w:r>
        <w:r w:rsidDel="00633067">
          <w:rPr>
            <w:rFonts w:ascii="Times New Roman" w:hAnsi="Times New Roman" w:cs="Times New Roman"/>
            <w:color w:val="000000" w:themeColor="text1"/>
          </w:rPr>
          <w:fldChar w:fldCharType="end"/>
        </w:r>
        <w:r w:rsidDel="00633067">
          <w:rPr>
            <w:rFonts w:ascii="Times New Roman" w:hAnsi="Times New Roman" w:cs="Times New Roman"/>
            <w:color w:val="000000" w:themeColor="text1"/>
          </w:rPr>
          <w:t xml:space="preserve">. </w:t>
        </w:r>
        <w:r w:rsidRPr="00F10513" w:rsidDel="00633067">
          <w:rPr>
            <w:rFonts w:ascii="Times New Roman" w:hAnsi="Times New Roman" w:cs="Times New Roman"/>
            <w:color w:val="000000" w:themeColor="text1"/>
          </w:rPr>
          <w:t xml:space="preserve">This genome alignment was used to construct a SNV matrix, where each row corresponded to a variable position in the reference genome, and columns contained allelic variants present in the reference strains. This matrix was used as a reference in modeling strain level abundance. </w:t>
        </w:r>
      </w:moveFrom>
    </w:p>
    <w:p w14:paraId="0502BA1D" w14:textId="77FF46CE" w:rsidR="00D03C2A" w:rsidRPr="00F10513" w:rsidDel="00633067" w:rsidRDefault="00D03C2A">
      <w:pPr>
        <w:spacing w:line="360" w:lineRule="auto"/>
        <w:ind w:firstLine="720"/>
        <w:jc w:val="both"/>
        <w:rPr>
          <w:moveFrom w:id="883" w:author="Amanpreet Kaur" w:date="2025-01-23T10:45:00Z" w16du:dateUtc="2025-01-23T16:45:00Z"/>
          <w:rFonts w:ascii="Times New Roman" w:hAnsi="Times New Roman" w:cs="Times New Roman"/>
        </w:rPr>
        <w:pPrChange w:id="884" w:author="Amanpreet Kaur" w:date="2025-01-23T10:44:00Z" w16du:dateUtc="2025-01-23T16:44:00Z">
          <w:pPr>
            <w:spacing w:line="480" w:lineRule="auto"/>
            <w:ind w:firstLine="720"/>
            <w:jc w:val="both"/>
          </w:pPr>
        </w:pPrChange>
      </w:pPr>
      <w:moveFrom w:id="885" w:author="Amanpreet Kaur" w:date="2025-01-23T10:45:00Z" w16du:dateUtc="2025-01-23T16:45:00Z">
        <w:r w:rsidRPr="00F10513" w:rsidDel="00633067">
          <w:rPr>
            <w:rFonts w:ascii="Times New Roman" w:hAnsi="Times New Roman" w:cs="Times New Roman"/>
            <w:color w:val="000000" w:themeColor="text1"/>
          </w:rPr>
          <w:t xml:space="preserve">To assess the diversity of </w:t>
        </w:r>
        <w:r w:rsidRPr="00F10513" w:rsidDel="00633067">
          <w:rPr>
            <w:rFonts w:ascii="Times New Roman" w:hAnsi="Times New Roman" w:cs="Times New Roman"/>
            <w:i/>
            <w:iCs/>
            <w:color w:val="000000" w:themeColor="text1"/>
          </w:rPr>
          <w:t>Xp</w:t>
        </w:r>
        <w:r w:rsidRPr="00F10513" w:rsidDel="00633067">
          <w:rPr>
            <w:rFonts w:ascii="Times New Roman" w:hAnsi="Times New Roman" w:cs="Times New Roman"/>
            <w:color w:val="000000" w:themeColor="text1"/>
          </w:rPr>
          <w:t xml:space="preserve"> SCs within the samples, we computed the Shannon diversity index (Shannon-Wiener diversity index) using the "diversity()" function from the R package </w:t>
        </w:r>
        <w:r w:rsidRPr="00F10513" w:rsidDel="00633067">
          <w:rPr>
            <w:rFonts w:ascii="Times New Roman" w:hAnsi="Times New Roman" w:cs="Times New Roman"/>
            <w:i/>
            <w:iCs/>
            <w:color w:val="000000" w:themeColor="text1"/>
          </w:rPr>
          <w:t>vegan</w:t>
        </w:r>
        <w:r w:rsidRPr="00F10513" w:rsidDel="00633067">
          <w:rPr>
            <w:rFonts w:ascii="Times New Roman" w:hAnsi="Times New Roman" w:cs="Times New Roman"/>
            <w:color w:val="000000" w:themeColor="text1"/>
          </w:rPr>
          <w:t xml:space="preserve"> (v2.6-4) </w:t>
        </w:r>
        <w:r w:rsidRPr="00F10513"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{"citationID":"LM3ybA5O","properties":{"formattedCitation":"\\super 104\\nosupersub{}","plainCitation":"104","noteIndex":0},"citationItems":[{"id":"XYuG4LVb/zbPpmsqv","uris":["http://zotero.org/users/9239339/items/K2FCWP9L"],"itemData":{"id":143,"type":"article-journal","abstract":"Abstract. VEGAN adds vegetation analysis functions to the general-purpose statistical program R. Both R and VEGAN can be downloaded for free. VEGAN implements several ordination methods, including Canonical Correspondence Analysis and Non-metric Multidimensional Scaling, vector fitting of environmental variables, randomization tests, and various other analyses of vegetation data. It can be used for large data. Graphical output can be customized using the R language's extensive graphics capabilities. VEGAN is appropriate for routine and research use, if you are willing to learn some R.","container-title":"Journal of Vegetation Science","DOI":"10.1111/j.1654-1103.2003.tb02228.x","ISSN":"1654-1103","issue":"6","language":"en","note":"_eprint: https://onlinelibrary.wiley.com/doi/pdf/10.1111/j.1654-1103.2003.tb02228.x","page":"927-930","source":"Wiley Online Library","title":"VEGAN, a package of R functions for community ecology","URL":"https://onlinelibrary.wiley.com/doi/abs/10.1111/j.1654-1103.2003.tb02228.x","volume":"14","author":[{"family":"Dixon","given":"Philip"}],"accessed":{"date-parts":[["2022",3,21]]},"issued":{"date-parts":[["2003"]]}}}],"schema":"https://github.com/citation-style-language/schema/raw/master/csl-citation.json"} </w:instrText>
        </w:r>
        <w:r w:rsidRPr="00F10513"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104</w:t>
        </w:r>
        <w:r w:rsidRPr="00F10513" w:rsidDel="00633067">
          <w:rPr>
            <w:rFonts w:ascii="Times New Roman" w:hAnsi="Times New Roman" w:cs="Times New Roman"/>
            <w:color w:val="000000" w:themeColor="text1"/>
          </w:rPr>
          <w:fldChar w:fldCharType="end"/>
        </w:r>
        <w:r w:rsidRPr="00F10513" w:rsidDel="00633067">
          <w:rPr>
            <w:rFonts w:ascii="Times New Roman" w:hAnsi="Times New Roman" w:cs="Times New Roman"/>
            <w:color w:val="000000" w:themeColor="text1"/>
          </w:rPr>
          <w:t>.</w:t>
        </w:r>
        <w:r w:rsidDel="00633067">
          <w:rPr>
            <w:rFonts w:ascii="Times New Roman" w:hAnsi="Times New Roman" w:cs="Times New Roman"/>
            <w:color w:val="000000" w:themeColor="text1"/>
          </w:rPr>
          <w:t xml:space="preserve"> </w:t>
        </w:r>
        <w:r w:rsidRPr="00F10513" w:rsidDel="00633067">
          <w:rPr>
            <w:rFonts w:ascii="Times New Roman" w:hAnsi="Times New Roman" w:cs="Times New Roman"/>
            <w:color w:val="000000" w:themeColor="text1"/>
          </w:rPr>
          <w:t>The index considers the count of SCs present (richness) and their proportional distribution (evenness). A higher index value indicates greater species diversity in the habitat. When the Shannon diversity index of a sample is equal to 0, it implies that only a single SC is detected in that sample.</w:t>
        </w:r>
      </w:moveFrom>
    </w:p>
    <w:p w14:paraId="54AA8DCF" w14:textId="6120D940" w:rsidR="00D03C2A" w:rsidRPr="00F10513" w:rsidDel="00633067" w:rsidRDefault="00D03C2A">
      <w:pPr>
        <w:pStyle w:val="Heading3"/>
        <w:numPr>
          <w:ilvl w:val="0"/>
          <w:numId w:val="0"/>
        </w:numPr>
        <w:spacing w:after="240" w:line="360" w:lineRule="auto"/>
        <w:jc w:val="both"/>
        <w:rPr>
          <w:moveFrom w:id="886" w:author="Amanpreet Kaur" w:date="2025-01-23T10:45:00Z" w16du:dateUtc="2025-01-23T16:45:00Z"/>
          <w:rFonts w:cs="Times New Roman"/>
        </w:rPr>
        <w:pPrChange w:id="887" w:author="Amanpreet Kaur" w:date="2025-01-23T10:44:00Z" w16du:dateUtc="2025-01-23T16:44:00Z">
          <w:pPr>
            <w:pStyle w:val="Heading3"/>
            <w:numPr>
              <w:ilvl w:val="0"/>
              <w:numId w:val="0"/>
            </w:numPr>
            <w:spacing w:after="240" w:line="480" w:lineRule="auto"/>
            <w:ind w:left="0" w:firstLine="0"/>
            <w:jc w:val="both"/>
          </w:pPr>
        </w:pPrChange>
      </w:pPr>
      <w:moveFrom w:id="888" w:author="Amanpreet Kaur" w:date="2025-01-23T10:45:00Z" w16du:dateUtc="2025-01-23T16:45:00Z">
        <w:r w:rsidRPr="00F10513" w:rsidDel="00633067">
          <w:rPr>
            <w:rFonts w:cs="Times New Roman"/>
          </w:rPr>
          <w:t>Weather data</w:t>
        </w:r>
      </w:moveFrom>
    </w:p>
    <w:p w14:paraId="2E0F0EBB" w14:textId="4E4D4CFC" w:rsidR="00D03C2A" w:rsidRPr="00F10513" w:rsidDel="00633067" w:rsidRDefault="00D03C2A">
      <w:pPr>
        <w:spacing w:after="240" w:line="360" w:lineRule="auto"/>
        <w:ind w:firstLine="720"/>
        <w:jc w:val="both"/>
        <w:rPr>
          <w:moveFrom w:id="889" w:author="Amanpreet Kaur" w:date="2025-01-23T10:45:00Z" w16du:dateUtc="2025-01-23T16:45:00Z"/>
          <w:rFonts w:ascii="Times New Roman" w:hAnsi="Times New Roman" w:cs="Times New Roman"/>
          <w:color w:val="000000" w:themeColor="text1"/>
        </w:rPr>
        <w:pPrChange w:id="890" w:author="Amanpreet Kaur" w:date="2025-01-23T10:44:00Z" w16du:dateUtc="2025-01-23T16:44:00Z">
          <w:pPr>
            <w:spacing w:after="240" w:line="480" w:lineRule="auto"/>
            <w:ind w:firstLine="720"/>
            <w:jc w:val="both"/>
          </w:pPr>
        </w:pPrChange>
      </w:pPr>
      <w:moveFrom w:id="891" w:author="Amanpreet Kaur" w:date="2025-01-23T10:45:00Z" w16du:dateUtc="2025-01-23T16:45:00Z">
        <w:r w:rsidRPr="00F10513" w:rsidDel="00633067">
          <w:rPr>
            <w:rFonts w:ascii="Times New Roman" w:hAnsi="Times New Roman" w:cs="Times New Roman"/>
            <w:color w:val="000000" w:themeColor="text1"/>
          </w:rPr>
          <w:t xml:space="preserve">Daily climate data spanning three years for all 22 fields were compiled from the NASA Power database using the nasapower (v4.0.12) package </w:t>
        </w:r>
        <w:r w:rsidRPr="00F10513"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{"citationID":"dhGajouJ","properties":{"formattedCitation":"\\super 105\\nosupersub{}","plainCitation":"105","noteIndex":0},"citationItems":[{"id":"XYuG4LVb/j271YirD","uris":["http://zotero.org/users/9239339/items/HZITDEC9"],"itemData":{"id":10,"type":"webpage","genre":"Software","language":"en","license":"CC BY 4.0","note":"publisher-place: Baltimore, Maryland, United States\npublisher: NumFOCUS\nDOI: 10.21105/joss.01035","title":"nasapower: a NASA POWER global meteorology, surface solar energy and climatology data client for R [Journal of Open Source Software, vol. 3, no. 30, 1035","title-short":"nasapower","URL":"http://joss.theoj.org/papers/10.21105/joss.01035","author":[{"family":"Sparks","given":"Adam H."}],"accessed":{"date-parts":[["2023",10,18]]},"issued":{"date-parts":[["2018",1,1]]}}}],"schema":"https://github.com/citation-style-language/schema/raw/master/csl-citation.json"} </w:instrText>
        </w:r>
        <w:r w:rsidRPr="00F10513"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105</w:t>
        </w:r>
        <w:r w:rsidRPr="00F10513" w:rsidDel="00633067">
          <w:rPr>
            <w:rFonts w:ascii="Times New Roman" w:hAnsi="Times New Roman" w:cs="Times New Roman"/>
            <w:color w:val="000000" w:themeColor="text1"/>
          </w:rPr>
          <w:fldChar w:fldCharType="end"/>
        </w:r>
        <w:r w:rsidRPr="00F10513" w:rsidDel="00633067">
          <w:rPr>
            <w:rFonts w:ascii="Times New Roman" w:hAnsi="Times New Roman" w:cs="Times New Roman"/>
            <w:color w:val="000000" w:themeColor="text1"/>
          </w:rPr>
          <w:t xml:space="preserve"> in R. Data were collected during mid-season, end-season of summer, and fall samples as per the sampling time in Table S1. The gridded weather data used in this analysis are based on satellite observations and models and are offered globally at a horizontal resolution of 0.5° X 0.625° latitude–longitude grid cell. Weather variables, such as temperature, precipitation, solar radiation, relative humidity, wind, and others (S2</w:t>
        </w:r>
        <w:r w:rsidRPr="00013B2F" w:rsidDel="00633067">
          <w:rPr>
            <w:rFonts w:ascii="Times New Roman" w:hAnsi="Times New Roman" w:cs="Times New Roman"/>
            <w:color w:val="000000" w:themeColor="text1"/>
          </w:rPr>
          <w:t xml:space="preserve"> </w:t>
        </w:r>
        <w:r w:rsidRPr="00F10513" w:rsidDel="00633067">
          <w:rPr>
            <w:rFonts w:ascii="Times New Roman" w:hAnsi="Times New Roman" w:cs="Times New Roman"/>
            <w:color w:val="000000" w:themeColor="text1"/>
          </w:rPr>
          <w:t>Table), were consolidated over time and space</w:t>
        </w:r>
        <w:r w:rsidDel="00633067">
          <w:rPr>
            <w:rFonts w:ascii="Times New Roman" w:hAnsi="Times New Roman" w:cs="Times New Roman"/>
            <w:color w:val="000000" w:themeColor="text1"/>
          </w:rPr>
          <w:t xml:space="preserve">. </w:t>
        </w:r>
        <w:r w:rsidRPr="2DBD7FEB" w:rsidDel="00633067">
          <w:rPr>
            <w:rFonts w:ascii="Times New Roman" w:eastAsia="Times New Roman" w:hAnsi="Times New Roman" w:cs="Times New Roman"/>
            <w:color w:val="000000" w:themeColor="text1"/>
          </w:rPr>
          <w:t>The intervening period between the planting and sampling times was accounted for in the analysis for each weather parameter by calculating averages. For instance, the mid-season average was determined by averaging daily weather data from the planting date to the mid-season sampling time, which usually occurred 60 days after transplanting. The end-season average was calculated from the planting date to the end-of-season sampling time, typically 30 days after the mid-season sampling.</w:t>
        </w:r>
        <w:r w:rsidRPr="00F10513" w:rsidDel="00633067">
          <w:rPr>
            <w:rFonts w:ascii="Times New Roman" w:hAnsi="Times New Roman" w:cs="Times New Roman"/>
            <w:color w:val="000000" w:themeColor="text1"/>
          </w:rPr>
          <w:tab/>
        </w:r>
        <w:r w:rsidDel="00633067">
          <w:rPr>
            <w:rFonts w:ascii="Times New Roman" w:hAnsi="Times New Roman" w:cs="Times New Roman"/>
            <w:color w:val="000000" w:themeColor="text1"/>
          </w:rPr>
          <w:t>To account for interseason climatic events, v</w:t>
        </w:r>
        <w:r w:rsidRPr="00F10513" w:rsidDel="00633067">
          <w:rPr>
            <w:rFonts w:ascii="Times New Roman" w:hAnsi="Times New Roman" w:cs="Times New Roman"/>
            <w:color w:val="000000" w:themeColor="text1"/>
          </w:rPr>
          <w:t xml:space="preserve">ariability among the weather parameters was measured using descriptive statistics (standard deviation, skewness, entropy, and kurtosis) for all the climatic variables to see if the extreme </w:t>
        </w:r>
        <w:r w:rsidDel="00633067">
          <w:rPr>
            <w:rFonts w:ascii="Times New Roman" w:hAnsi="Times New Roman" w:cs="Times New Roman"/>
            <w:color w:val="000000" w:themeColor="text1"/>
          </w:rPr>
          <w:t xml:space="preserve">weather </w:t>
        </w:r>
        <w:r w:rsidRPr="00F10513" w:rsidDel="00633067">
          <w:rPr>
            <w:rFonts w:ascii="Times New Roman" w:hAnsi="Times New Roman" w:cs="Times New Roman"/>
            <w:color w:val="000000" w:themeColor="text1"/>
          </w:rPr>
          <w:t xml:space="preserve">events during the growing season impact disease severity, pathogen diversity, and abundance. Standard deviation measures the deviation from the mean value. A higher standard deviation indicates greater weather parameter variability, while a lower standard deviation suggests a more consistent pattern. Skewness measures the degree and direction of asymmetry. A positive skewness implies more extreme high weather parameters, while a negative skewness suggests more extreme low, with zero suggesting a symmetric distribution. Kurtosis is a measure of tail extremity reflecting the presence of outliers in a distribution </w:t>
        </w:r>
        <w:r w:rsidRPr="00F10513" w:rsidDel="00633067">
          <w:rPr>
            <w:rFonts w:ascii="Times New Roman" w:hAnsi="Times New Roman" w:cs="Times New Roman"/>
            <w:color w:val="000000" w:themeColor="text1"/>
          </w:rPr>
          <w:fldChar w:fldCharType="begin"/>
        </w:r>
        <w:r w:rsidDel="00633067">
          <w:rPr>
            <w:rFonts w:ascii="Times New Roman" w:hAnsi="Times New Roman" w:cs="Times New Roman"/>
            <w:color w:val="000000" w:themeColor="text1"/>
          </w:rPr>
          <w:instrText xml:space="preserve"> ADDIN ZOTERO_ITEM CSL_CITATION {"citationID":"yW1HotMm","properties":{"formattedCitation":"\\super 106\\nosupersub{}","plainCitation":"106","noteIndex":0},"citationItems":[{"id":"XYuG4LVb/rzj5ZLCy","uris":["http://zotero.org/users/9239339/items/44R3YSH4"],"itemData":{"id":1236,"type":"article-journal","abstract":"The incorrect notion that kurtosis somehow measures \"peakedness\" (flatness, pointiness or modality) of a distribution is remarkably persistent, despite attempts by statisticians to set the record straight. This article puts the notion to rest once and for all. Kurtosis tells you virtually nothing about the shape of the peak - its only unambiguous interpretation is in terms of tail extremity; i.e., either existing outliers (for the sample kurtosis) or propensity to produce outliers (for the kurtosis of a probability distribution). To clarify this point, relevant literature is reviewed, counterexample distributions are given, and it is shown that the proportion of the kurtosis that is determined by the central μ ± σ range is usually quite small.","container-title":"The American Statistician","DOI":"10.1080/00031305.2014.917055","ISSN":"0003-1305","issue":"3","journalAbbreviation":"Am Stat","language":"eng","note":"PMID: 25678714\nPMCID: PMC4321753","page":"191-195","source":"PubMed","title":"Kurtosis as Peakedness, 1905 - 2014. R.I.P","volume":"68","author":[{"family":"Westfall","given":"Peter H."}],"issued":{"date-parts":[["2014"]]}}}],"schema":"https://github.com/citation-style-language/schema/raw/master/csl-citation.json"} </w:instrText>
        </w:r>
        <w:r w:rsidRPr="00F10513" w:rsidDel="00633067">
          <w:rPr>
            <w:rFonts w:ascii="Times New Roman" w:hAnsi="Times New Roman" w:cs="Times New Roman"/>
            <w:color w:val="000000" w:themeColor="text1"/>
          </w:rPr>
          <w:fldChar w:fldCharType="separate"/>
        </w:r>
        <w:r w:rsidRPr="002B5CD6" w:rsidDel="00633067">
          <w:rPr>
            <w:rFonts w:ascii="Times New Roman" w:hAnsi="Times New Roman" w:cs="Times New Roman"/>
            <w:color w:val="000000"/>
            <w:vertAlign w:val="superscript"/>
          </w:rPr>
          <w:t>106</w:t>
        </w:r>
        <w:r w:rsidRPr="00F10513" w:rsidDel="00633067">
          <w:rPr>
            <w:rFonts w:ascii="Times New Roman" w:hAnsi="Times New Roman" w:cs="Times New Roman"/>
            <w:color w:val="000000" w:themeColor="text1"/>
          </w:rPr>
          <w:fldChar w:fldCharType="end"/>
        </w:r>
        <w:r w:rsidRPr="00F10513" w:rsidDel="00633067">
          <w:rPr>
            <w:rFonts w:ascii="Times New Roman" w:hAnsi="Times New Roman" w:cs="Times New Roman"/>
            <w:color w:val="000000" w:themeColor="text1"/>
          </w:rPr>
          <w:t xml:space="preserve">. Higher positive kurtosis implies extreme weather values or outliers, while negative kurtosis indicates a flatter distribution with less extreme weather values. Similarly, entropy quantifies the level of unpredictability in the weather values. The higher the entropy, the more unpredictability in the weather fluctuations will be. </w:t>
        </w:r>
      </w:moveFrom>
    </w:p>
    <w:p w14:paraId="12B4E165" w14:textId="068F4348" w:rsidR="00D03C2A" w:rsidRPr="00F10513" w:rsidDel="00633067" w:rsidRDefault="00D03C2A">
      <w:pPr>
        <w:spacing w:line="360" w:lineRule="auto"/>
        <w:jc w:val="both"/>
        <w:rPr>
          <w:moveFrom w:id="892" w:author="Amanpreet Kaur" w:date="2025-01-23T10:45:00Z" w16du:dateUtc="2025-01-23T16:45:00Z"/>
          <w:rFonts w:ascii="Times New Roman" w:hAnsi="Times New Roman" w:cs="Times New Roman"/>
          <w:color w:val="000000" w:themeColor="text1"/>
          <w:spacing w:val="5"/>
        </w:rPr>
        <w:pPrChange w:id="893" w:author="Amanpreet Kaur" w:date="2025-01-23T10:44:00Z" w16du:dateUtc="2025-01-23T16:44:00Z">
          <w:pPr>
            <w:spacing w:line="480" w:lineRule="auto"/>
            <w:jc w:val="both"/>
          </w:pPr>
        </w:pPrChange>
      </w:pPr>
    </w:p>
    <w:p w14:paraId="4037A1C7" w14:textId="55D24C2C" w:rsidR="00D03C2A" w:rsidRPr="00F10513" w:rsidDel="00633067" w:rsidRDefault="00D03C2A">
      <w:pPr>
        <w:pStyle w:val="Heading3"/>
        <w:numPr>
          <w:ilvl w:val="0"/>
          <w:numId w:val="0"/>
        </w:numPr>
        <w:spacing w:after="240" w:line="360" w:lineRule="auto"/>
        <w:jc w:val="both"/>
        <w:rPr>
          <w:moveFrom w:id="894" w:author="Amanpreet Kaur" w:date="2025-01-23T10:45:00Z" w16du:dateUtc="2025-01-23T16:45:00Z"/>
          <w:rFonts w:cs="Times New Roman"/>
        </w:rPr>
        <w:pPrChange w:id="895" w:author="Amanpreet Kaur" w:date="2025-01-23T10:44:00Z" w16du:dateUtc="2025-01-23T16:44:00Z">
          <w:pPr>
            <w:pStyle w:val="Heading3"/>
            <w:numPr>
              <w:ilvl w:val="0"/>
              <w:numId w:val="0"/>
            </w:numPr>
            <w:spacing w:after="240" w:line="480" w:lineRule="auto"/>
            <w:ind w:left="0" w:firstLine="0"/>
            <w:jc w:val="both"/>
          </w:pPr>
        </w:pPrChange>
      </w:pPr>
      <w:moveFrom w:id="896" w:author="Amanpreet Kaur" w:date="2025-01-23T10:45:00Z" w16du:dateUtc="2025-01-23T16:45:00Z">
        <w:r w:rsidRPr="00915171" w:rsidDel="00633067">
          <w:rPr>
            <w:rFonts w:cs="Times New Roman"/>
            <w:highlight w:val="green"/>
          </w:rPr>
          <w:t>Statistical analysis via regression models</w:t>
        </w:r>
      </w:moveFrom>
    </w:p>
    <w:p w14:paraId="31463113" w14:textId="7AF15D90" w:rsidR="00D03C2A" w:rsidRPr="00A94C80" w:rsidDel="00633067" w:rsidRDefault="00D03C2A">
      <w:pPr>
        <w:spacing w:after="240" w:line="360" w:lineRule="auto"/>
        <w:jc w:val="both"/>
        <w:rPr>
          <w:moveFrom w:id="897" w:author="Amanpreet Kaur" w:date="2025-01-23T10:45:00Z" w16du:dateUtc="2025-01-23T16:45:00Z"/>
          <w:rFonts w:ascii="Times New Roman" w:hAnsi="Times New Roman" w:cs="Times New Roman"/>
          <w:b/>
          <w:bCs/>
          <w:color w:val="000000" w:themeColor="text1"/>
        </w:rPr>
        <w:pPrChange w:id="898" w:author="Amanpreet Kaur" w:date="2025-01-23T10:44:00Z" w16du:dateUtc="2025-01-23T16:44:00Z">
          <w:pPr>
            <w:spacing w:after="240" w:line="480" w:lineRule="auto"/>
            <w:jc w:val="both"/>
          </w:pPr>
        </w:pPrChange>
      </w:pPr>
      <w:moveFrom w:id="899" w:author="Amanpreet Kaur" w:date="2025-01-23T10:45:00Z" w16du:dateUtc="2025-01-23T16:45:00Z">
        <w:r w:rsidRPr="00F10513" w:rsidDel="00633067">
          <w:rPr>
            <w:rFonts w:ascii="Times New Roman" w:hAnsi="Times New Roman" w:cs="Times New Roman"/>
            <w:color w:val="000000" w:themeColor="text1"/>
          </w:rPr>
          <w:t xml:space="preserve"> </w:t>
        </w:r>
        <w:r w:rsidRPr="00915171" w:rsidDel="00633067">
          <w:rPr>
            <w:rFonts w:ascii="Times New Roman" w:hAnsi="Times New Roman" w:cs="Times New Roman"/>
            <w:color w:val="000000" w:themeColor="text1"/>
            <w:highlight w:val="green"/>
          </w:rPr>
          <w:t xml:space="preserve">We quantified the relative abundance of various </w:t>
        </w:r>
        <w:r w:rsidRPr="00915171" w:rsidDel="00633067">
          <w:rPr>
            <w:rFonts w:ascii="Times New Roman" w:hAnsi="Times New Roman" w:cs="Times New Roman"/>
            <w:i/>
            <w:iCs/>
            <w:color w:val="000000" w:themeColor="text1"/>
            <w:highlight w:val="green"/>
          </w:rPr>
          <w:t>Xp</w:t>
        </w:r>
        <w:r w:rsidRPr="00915171" w:rsidDel="00633067">
          <w:rPr>
            <w:rFonts w:ascii="Times New Roman" w:hAnsi="Times New Roman" w:cs="Times New Roman"/>
            <w:color w:val="000000" w:themeColor="text1"/>
            <w:highlight w:val="green"/>
          </w:rPr>
          <w:t xml:space="preserve"> lineages across the samples and analyzed their distribution patterns in relation to different climatic factors. </w:t>
        </w:r>
        <w:r w:rsidRPr="00915171" w:rsidDel="00633067">
          <w:rPr>
            <w:rFonts w:ascii="Times New Roman" w:eastAsia="Times New Roman" w:hAnsi="Times New Roman" w:cs="Times New Roman"/>
            <w:color w:val="000000"/>
            <w:highlight w:val="green"/>
          </w:rPr>
          <w:t xml:space="preserve">This analysis was designed to explain three different types of responses based on climatic and other variables: (i) relative abundance, (ii) absolute abundance, and (iii) disease severity. </w:t>
        </w:r>
        <w:r w:rsidRPr="00915171" w:rsidDel="00633067">
          <w:rPr>
            <w:rFonts w:ascii="Times New Roman" w:hAnsi="Times New Roman" w:cs="Times New Roman"/>
            <w:color w:val="000000" w:themeColor="text1"/>
            <w:highlight w:val="green"/>
          </w:rPr>
          <w:t xml:space="preserve">Before running these regressions, we chose to run a predictor-selection procedure for each of these (given the high number of predictors we considered for this work) by using Least Absolute Shrinkage and Selection Operator (Lasso) regression, which jointly aims at correctly predicting the response and selecting the most associated variables </w:t>
        </w:r>
        <w:r w:rsidRPr="00915171" w:rsidDel="00633067">
          <w:rPr>
            <w:rFonts w:ascii="Times New Roman" w:hAnsi="Times New Roman" w:cs="Times New Roman"/>
            <w:color w:val="000000" w:themeColor="text1"/>
            <w:highlight w:val="green"/>
          </w:rPr>
          <w:fldChar w:fldCharType="begin"/>
        </w:r>
        <w:r w:rsidRPr="00915171" w:rsidDel="00633067">
          <w:rPr>
            <w:rFonts w:ascii="Times New Roman" w:hAnsi="Times New Roman" w:cs="Times New Roman"/>
            <w:color w:val="000000" w:themeColor="text1"/>
            <w:highlight w:val="green"/>
          </w:rPr>
          <w:instrText xml:space="preserve"> ADDIN ZOTERO_ITEM CSL_CITATION {"citationID":"EP3HDVH4","properties":{"formattedCitation":"\\super 107\\nosupersub{}","plainCitation":"107","noteIndex":0},"citationItems":[{"id":"XYuG4LVb/6zU1qmwu","uris":["http://zotero.org/users/9239339/items/P6X3IBK8"],"itemData":{"id":1284,"type":"article-journal","abstract":"We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described.","container-title":"Journal of the Royal Statistical Society: Series B (Methodological)","DOI":"10.1111/j.2517-6161.1996.tb02080.x","ISSN":"0035-9246","issue":"1","journalAbbreviation":"Journal of the Royal Statistical Society: Series B (Methodological)","page":"267-288","source":"Silverchair","title":"Regression Shrinkage and Selection Via the Lasso","URL":"https://doi.org/10.1111/j.2517-6161.1996.tb02080.x","volume":"58","author":[{"family":"Tibshirani","given":"Robert"}],"accessed":{"date-parts":[["2023",10,22]]},"issued":{"date-parts":[["1996",1,1]]}}}],"schema":"https://github.com/citation-style-language/schema/raw/master/csl-citation.json"} </w:instrText>
        </w:r>
        <w:r w:rsidRPr="00915171" w:rsidDel="00633067">
          <w:rPr>
            <w:rFonts w:ascii="Times New Roman" w:hAnsi="Times New Roman" w:cs="Times New Roman"/>
            <w:color w:val="000000" w:themeColor="text1"/>
            <w:highlight w:val="green"/>
          </w:rPr>
          <w:fldChar w:fldCharType="separate"/>
        </w:r>
        <w:r w:rsidRPr="00915171" w:rsidDel="00633067">
          <w:rPr>
            <w:rFonts w:ascii="Times New Roman" w:hAnsi="Times New Roman" w:cs="Times New Roman"/>
            <w:color w:val="000000"/>
            <w:highlight w:val="green"/>
            <w:vertAlign w:val="superscript"/>
          </w:rPr>
          <w:t>107</w:t>
        </w:r>
        <w:r w:rsidRPr="00915171" w:rsidDel="00633067">
          <w:rPr>
            <w:rFonts w:ascii="Times New Roman" w:hAnsi="Times New Roman" w:cs="Times New Roman"/>
            <w:color w:val="000000" w:themeColor="text1"/>
            <w:highlight w:val="green"/>
          </w:rPr>
          <w:fldChar w:fldCharType="end"/>
        </w:r>
        <w:r w:rsidRPr="00915171" w:rsidDel="00633067">
          <w:rPr>
            <w:rFonts w:ascii="Times New Roman" w:hAnsi="Times New Roman" w:cs="Times New Roman"/>
            <w:color w:val="000000" w:themeColor="text1"/>
            <w:highlight w:val="green"/>
          </w:rPr>
          <w:t xml:space="preserve">. As no implemented or stable versions of the Lasso directly address the types of responses we have considered in our work, we decided to use proxy responses to run the Lasso and then use the selected variables from this step to run the specific regressions and inference described above. More specifically, we use a logistic Lasso to select the variables for the (relative abundance) where we classify low and high abundance based on the 50% threshold. In contrast, we use standard Lasso regression on the severity scales (assuming they can be considered as continuous) and the Shannon entropy (a continuous scale proxy for the distribution of abundance between clusters). Predictor-selection was performed on the variables that still have non-zero coefficients after the shrinkage process using the "cv.glmnet" function to prevent the overfitting of the model. This study determined the tuning parameter for regularization using 10-fold cross-validation. The path length (min_lambda/max-lambda) was chosen to be 0.001, and 100 default values along the regularization path were tested to find the best lambda value. Once a selection was run for all responses (proxies) of interest, we ran the appropriate regressions for each response. More specifically, </w:t>
        </w:r>
        <w:r w:rsidRPr="00915171" w:rsidDel="00633067">
          <w:rPr>
            <w:rFonts w:ascii="Times New Roman" w:eastAsia="Times New Roman" w:hAnsi="Times New Roman" w:cs="Times New Roman"/>
            <w:color w:val="000000"/>
            <w:highlight w:val="green"/>
          </w:rPr>
          <w:t>since</w:t>
        </w:r>
        <w:r w:rsidRPr="00915171" w:rsidDel="00633067">
          <w:rPr>
            <w:rFonts w:ascii="Times New Roman" w:hAnsi="Times New Roman" w:cs="Times New Roman"/>
            <w:color w:val="000000" w:themeColor="text1"/>
            <w:highlight w:val="green"/>
          </w:rPr>
          <w:t xml:space="preserve"> disease severity is measured on a discrete ordered scale in the 0-12 range, we used an ordinal logistic regression, which accounts for the order of severity and the discrete scale of the response </w:t>
        </w:r>
        <w:r w:rsidRPr="00915171" w:rsidDel="00633067">
          <w:rPr>
            <w:rFonts w:ascii="Times New Roman" w:hAnsi="Times New Roman" w:cs="Times New Roman"/>
            <w:color w:val="000000" w:themeColor="text1"/>
            <w:highlight w:val="green"/>
          </w:rPr>
          <w:fldChar w:fldCharType="begin"/>
        </w:r>
        <w:r w:rsidRPr="00915171" w:rsidDel="00633067">
          <w:rPr>
            <w:rFonts w:ascii="Times New Roman" w:hAnsi="Times New Roman" w:cs="Times New Roman"/>
            <w:color w:val="000000" w:themeColor="text1"/>
            <w:highlight w:val="green"/>
          </w:rPr>
          <w:instrText xml:space="preserve"> ADDIN ZOTERO_ITEM CSL_CITATION {"citationID":"fWlM2zBi","properties":{"formattedCitation":"\\super 108\\nosupersub{}","plainCitation":"108","noteIndex":0},"citationItems":[{"id":"XYuG4LVb/OiF1E9L0","uris":["http://zotero.org/users/9239339/items/3XXEHKR2"],"itemData":{"id":3690,"type":"article-journal","abstract":"A general class of regression models for ordinal data is developed and discussed. These models utilize the ordinal nature of the data by describing various modes of stochastic ordering and this eliminates the need for assigning scores or otherwise assuming cardinality instead of ordinality. Two models in particular, the proportional odds and the proportional hazards models are likely to be most useful in practice because of the simplicity of their interpretation. These linear models are shown to be multivariate extensions of generalized linear models. Extensions to non-linear models are discussed and it is shown that even here the method of iteratively reweighted least squares converges to the maximum likelihood estimate, a property which greatly simplifies the necessary computation. Applications are discussed with the aid of examples.","container-title":"Journal of the Royal Statistical Society: Series B (Methodological)","DOI":"10.1111/j.2517-6161.1980.tb01109.x","ISSN":"0035-9246","issue":"2","journalAbbreviation":"Journal of the Royal Statistical Society: Series B (Methodological)","page":"109-127","source":"Silverchair","title":"Regression Models for Ordinal Data","URL":"https://doi.org/10.1111/j.2517-6161.1980.tb01109.x","volume":"42","author":[{"family":"McCullagh","given":"Peter"}],"accessed":{"date-parts":[["2024",8,20]]},"issued":{"date-parts":[["1980",1,1]]}}}],"schema":"https://github.com/citation-style-language/schema/raw/master/csl-citation.json"} </w:instrText>
        </w:r>
        <w:r w:rsidRPr="00915171" w:rsidDel="00633067">
          <w:rPr>
            <w:rFonts w:ascii="Times New Roman" w:hAnsi="Times New Roman" w:cs="Times New Roman"/>
            <w:color w:val="000000" w:themeColor="text1"/>
            <w:highlight w:val="green"/>
          </w:rPr>
          <w:fldChar w:fldCharType="separate"/>
        </w:r>
        <w:r w:rsidRPr="00915171" w:rsidDel="00633067">
          <w:rPr>
            <w:rFonts w:ascii="Times New Roman" w:hAnsi="Times New Roman" w:cs="Times New Roman"/>
            <w:color w:val="000000"/>
            <w:highlight w:val="green"/>
            <w:vertAlign w:val="superscript"/>
          </w:rPr>
          <w:t>108</w:t>
        </w:r>
        <w:r w:rsidRPr="00915171" w:rsidDel="00633067">
          <w:rPr>
            <w:rFonts w:ascii="Times New Roman" w:hAnsi="Times New Roman" w:cs="Times New Roman"/>
            <w:color w:val="000000" w:themeColor="text1"/>
            <w:highlight w:val="green"/>
          </w:rPr>
          <w:fldChar w:fldCharType="end"/>
        </w:r>
        <w:r w:rsidRPr="00915171" w:rsidDel="00633067">
          <w:rPr>
            <w:rFonts w:ascii="Times New Roman" w:hAnsi="Times New Roman" w:cs="Times New Roman"/>
            <w:color w:val="000000" w:themeColor="text1"/>
            <w:highlight w:val="green"/>
          </w:rPr>
          <w:t xml:space="preserve">. On the other hand, as the abundance (both absolute and relative) of </w:t>
        </w:r>
        <w:r w:rsidRPr="00915171" w:rsidDel="00633067">
          <w:rPr>
            <w:rFonts w:ascii="Times New Roman" w:hAnsi="Times New Roman" w:cs="Times New Roman"/>
            <w:i/>
            <w:iCs/>
            <w:color w:val="000000" w:themeColor="text1"/>
            <w:highlight w:val="green"/>
          </w:rPr>
          <w:t>Xp</w:t>
        </w:r>
        <w:r w:rsidRPr="00915171" w:rsidDel="00633067">
          <w:rPr>
            <w:rFonts w:ascii="Times New Roman" w:hAnsi="Times New Roman" w:cs="Times New Roman"/>
            <w:color w:val="000000" w:themeColor="text1"/>
            <w:highlight w:val="green"/>
          </w:rPr>
          <w:t xml:space="preserve"> is measured on a 0-1 range, we employed a Beta regression </w:t>
        </w:r>
        <w:r w:rsidRPr="00915171" w:rsidDel="00633067">
          <w:rPr>
            <w:rFonts w:ascii="Times New Roman" w:hAnsi="Times New Roman" w:cs="Times New Roman"/>
            <w:color w:val="000000" w:themeColor="text1"/>
            <w:highlight w:val="green"/>
          </w:rPr>
          <w:fldChar w:fldCharType="begin"/>
        </w:r>
        <w:r w:rsidRPr="00915171" w:rsidDel="00633067">
          <w:rPr>
            <w:rFonts w:ascii="Times New Roman" w:hAnsi="Times New Roman" w:cs="Times New Roman"/>
            <w:color w:val="000000" w:themeColor="text1"/>
            <w:highlight w:val="green"/>
          </w:rPr>
          <w:instrText xml:space="preserve"> ADDIN ZOTERO_ITEM CSL_CITATION {"citationID":"ZNd1hXIg","properties":{"formattedCitation":"\\super 109\\nosupersub{}","plainCitation":"109","noteIndex":0},"citationItems":[{"id":"XYuG4LVb/P3xMbfyL","uris":["http://zotero.org/users/9239339/items/6BXZS3PS"],"itemData":{"id":1275,"type":"article-journal","abstract":"This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Statistics","ISSN":"0266-4763","issue":"7","note":"publisher: Taylor &amp; Francis Journals","page":"799-815","source":"RePEc - Econpapers","title":"Beta Regression for Modelling Rates and Proportions","URL":"https://econpapers.repec.org/article/tafjapsta/v_3a31_3ay_3a2004_3ai_3a7_3ap_3a799-815.htm","volume":"31","author":[{"family":"Ferrari","given":"Silvia"},{"family":"Cribari-Neto","given":"Francisco"}],"accessed":{"date-parts":[["2023",10,26]]},"issued":{"date-parts":[["2004"]]}}}],"schema":"https://github.com/citation-style-language/schema/raw/master/csl-citation.json"} </w:instrText>
        </w:r>
        <w:r w:rsidRPr="00915171" w:rsidDel="00633067">
          <w:rPr>
            <w:rFonts w:ascii="Times New Roman" w:hAnsi="Times New Roman" w:cs="Times New Roman"/>
            <w:color w:val="000000" w:themeColor="text1"/>
            <w:highlight w:val="green"/>
          </w:rPr>
          <w:fldChar w:fldCharType="separate"/>
        </w:r>
        <w:r w:rsidRPr="00915171" w:rsidDel="00633067">
          <w:rPr>
            <w:rFonts w:ascii="Times New Roman" w:hAnsi="Times New Roman" w:cs="Times New Roman"/>
            <w:color w:val="000000"/>
            <w:highlight w:val="green"/>
            <w:vertAlign w:val="superscript"/>
          </w:rPr>
          <w:t>109</w:t>
        </w:r>
        <w:r w:rsidRPr="00915171" w:rsidDel="00633067">
          <w:rPr>
            <w:rFonts w:ascii="Times New Roman" w:hAnsi="Times New Roman" w:cs="Times New Roman"/>
            <w:color w:val="000000" w:themeColor="text1"/>
            <w:highlight w:val="green"/>
          </w:rPr>
          <w:fldChar w:fldCharType="end"/>
        </w:r>
        <w:r w:rsidRPr="00915171" w:rsidDel="00633067">
          <w:rPr>
            <w:rFonts w:ascii="Times New Roman" w:hAnsi="Times New Roman" w:cs="Times New Roman"/>
            <w:color w:val="000000" w:themeColor="text1"/>
            <w:highlight w:val="green"/>
          </w:rPr>
          <w:t xml:space="preserve"> using the </w:t>
        </w:r>
        <w:r w:rsidRPr="00915171" w:rsidDel="00633067">
          <w:rPr>
            <w:rFonts w:ascii="Times New Roman" w:hAnsi="Times New Roman" w:cs="Times New Roman"/>
            <w:i/>
            <w:iCs/>
            <w:color w:val="000000" w:themeColor="text1"/>
            <w:highlight w:val="green"/>
          </w:rPr>
          <w:t>betareg</w:t>
        </w:r>
        <w:r w:rsidRPr="00915171" w:rsidDel="00633067">
          <w:rPr>
            <w:rFonts w:ascii="Times New Roman" w:hAnsi="Times New Roman" w:cs="Times New Roman"/>
            <w:color w:val="000000" w:themeColor="text1"/>
            <w:highlight w:val="green"/>
          </w:rPr>
          <w:t xml:space="preserve"> package </w:t>
        </w:r>
        <w:r w:rsidRPr="00915171" w:rsidDel="00633067">
          <w:rPr>
            <w:rFonts w:ascii="Times New Roman" w:hAnsi="Times New Roman" w:cs="Times New Roman"/>
            <w:color w:val="000000" w:themeColor="text1"/>
            <w:highlight w:val="green"/>
          </w:rPr>
          <w:fldChar w:fldCharType="begin"/>
        </w:r>
        <w:r w:rsidRPr="00915171" w:rsidDel="00633067">
          <w:rPr>
            <w:rFonts w:ascii="Times New Roman" w:hAnsi="Times New Roman" w:cs="Times New Roman"/>
            <w:color w:val="000000" w:themeColor="text1"/>
            <w:highlight w:val="green"/>
          </w:rPr>
          <w:instrText xml:space="preserve"> ADDIN ZOTERO_ITEM CSL_CITATION {"citationID":"SmnbhXAD","properties":{"formattedCitation":"\\super 110\\nosupersub{}","plainCitation":"110","noteIndex":0},"citationItems":[{"id":"XYuG4LVb/FMNLyHqk","uris":["http://zotero.org/users/9239339/items/PL97WYVG"],"itemData":{"id":1276,"type":"article-journal","abstract":"The class of beta regression models is commonly used by practitioners to model variables that assume values in the standard unit interval (0, 1). It is based on the assumption that the dependent variable is beta-distributed and that its mean is related to a set of regressors through a linear predictor with unknown coefficients and a link function. The model also includes a precision parameter which may be constant or depend on a (potentially different) set of regressors through a link function as well. This approach naturally incorporates features such as heteroskedasticity or skewness which are commonly observed in data taking values in the standard unit interval, such as rates or proportions. This paper describes the betareg package which provides the class of beta regressions in the R system for statistical computing. The underlying theory is briefly outlined, the implementation discussed and illustrated in various replication exercises.","container-title":"Journal of Statistical Software","DOI":"10.18637/jss.v034.i02","ISSN":"1548-7660","language":"en","license":"Copyright (c) 2009 Francisco Cribari-Neto, Achim Zeileis","page":"1-24","source":"www.jstatsoft.org","title":"Beta Regression in R","URL":"https://doi.org/10.18637/jss.v034.i02","volume":"34","author":[{"family":"Cribari-Neto","given":"Francisco"},{"family":"Zeileis","given":"Achim"}],"accessed":{"date-parts":[["2023",10,25]]},"issued":{"date-parts":[["2010",4,5]]}}}],"schema":"https://github.com/citation-style-language/schema/raw/master/csl-citation.json"} </w:instrText>
        </w:r>
        <w:r w:rsidRPr="00915171" w:rsidDel="00633067">
          <w:rPr>
            <w:rFonts w:ascii="Times New Roman" w:hAnsi="Times New Roman" w:cs="Times New Roman"/>
            <w:color w:val="000000" w:themeColor="text1"/>
            <w:highlight w:val="green"/>
          </w:rPr>
          <w:fldChar w:fldCharType="separate"/>
        </w:r>
        <w:r w:rsidRPr="00915171" w:rsidDel="00633067">
          <w:rPr>
            <w:rFonts w:ascii="Times New Roman" w:hAnsi="Times New Roman" w:cs="Times New Roman"/>
            <w:color w:val="000000"/>
            <w:highlight w:val="green"/>
            <w:vertAlign w:val="superscript"/>
          </w:rPr>
          <w:t>110</w:t>
        </w:r>
        <w:r w:rsidRPr="00915171" w:rsidDel="00633067">
          <w:rPr>
            <w:rFonts w:ascii="Times New Roman" w:hAnsi="Times New Roman" w:cs="Times New Roman"/>
            <w:color w:val="000000" w:themeColor="text1"/>
            <w:highlight w:val="green"/>
          </w:rPr>
          <w:fldChar w:fldCharType="end"/>
        </w:r>
        <w:r w:rsidRPr="00915171" w:rsidDel="00633067">
          <w:rPr>
            <w:rFonts w:ascii="Times New Roman" w:hAnsi="Times New Roman" w:cs="Times New Roman"/>
            <w:color w:val="000000" w:themeColor="text1"/>
            <w:highlight w:val="green"/>
          </w:rPr>
          <w:t xml:space="preserve">. The beta regression model is employed for non-normally distributed data with a range between 0 and 1, addressing heteroskedasticity and asymmetry issues </w:t>
        </w:r>
        <w:r w:rsidRPr="00915171" w:rsidDel="00633067">
          <w:rPr>
            <w:rFonts w:ascii="Times New Roman" w:hAnsi="Times New Roman" w:cs="Times New Roman"/>
            <w:color w:val="000000" w:themeColor="text1"/>
            <w:highlight w:val="green"/>
          </w:rPr>
          <w:fldChar w:fldCharType="begin"/>
        </w:r>
        <w:r w:rsidRPr="00915171" w:rsidDel="00633067">
          <w:rPr>
            <w:rFonts w:ascii="Times New Roman" w:hAnsi="Times New Roman" w:cs="Times New Roman"/>
            <w:color w:val="000000" w:themeColor="text1"/>
            <w:highlight w:val="green"/>
          </w:rPr>
          <w:instrText xml:space="preserve"> ADDIN ZOTERO_ITEM CSL_CITATION {"citationID":"qhK1BpwJ","properties":{"formattedCitation":"\\super 109\\nosupersub{}","plainCitation":"109","noteIndex":0},"citationItems":[{"id":"XYuG4LVb/P3xMbfyL","uris":["http://zotero.org/users/9239339/items/6BXZS3PS"],"itemData":{"id":1275,"type":"article-journal","abstract":"This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Statistics","ISSN":"0266-4763","issue":"7","note":"publisher: Taylor &amp; Francis Journals","page":"799-815","source":"RePEc - Econpapers","title":"Beta Regression for Modelling Rates and Proportions","URL":"https://econpapers.repec.org/article/tafjapsta/v_3a31_3ay_3a2004_3ai_3a7_3ap_3a799-815.htm","volume":"31","author":[{"family":"Ferrari","given":"Silvia"},{"family":"Cribari-Neto","given":"Francisco"}],"accessed":{"date-parts":[["2023",10,26]]},"issued":{"date-parts":[["2004"]]}}}],"schema":"https://github.com/citation-style-language/schema/raw/master/csl-citation.json"} </w:instrText>
        </w:r>
        <w:r w:rsidRPr="00915171" w:rsidDel="00633067">
          <w:rPr>
            <w:rFonts w:ascii="Times New Roman" w:hAnsi="Times New Roman" w:cs="Times New Roman"/>
            <w:color w:val="000000" w:themeColor="text1"/>
            <w:highlight w:val="green"/>
          </w:rPr>
          <w:fldChar w:fldCharType="separate"/>
        </w:r>
        <w:r w:rsidRPr="00915171" w:rsidDel="00633067">
          <w:rPr>
            <w:rFonts w:ascii="Times New Roman" w:hAnsi="Times New Roman" w:cs="Times New Roman"/>
            <w:color w:val="000000"/>
            <w:highlight w:val="green"/>
            <w:vertAlign w:val="superscript"/>
          </w:rPr>
          <w:t>109</w:t>
        </w:r>
        <w:r w:rsidRPr="00915171" w:rsidDel="00633067">
          <w:rPr>
            <w:rFonts w:ascii="Times New Roman" w:hAnsi="Times New Roman" w:cs="Times New Roman"/>
            <w:color w:val="000000" w:themeColor="text1"/>
            <w:highlight w:val="green"/>
          </w:rPr>
          <w:fldChar w:fldCharType="end"/>
        </w:r>
        <w:r w:rsidRPr="00915171" w:rsidDel="00633067">
          <w:rPr>
            <w:rFonts w:ascii="Times New Roman" w:hAnsi="Times New Roman" w:cs="Times New Roman"/>
            <w:color w:val="000000" w:themeColor="text1"/>
            <w:highlight w:val="green"/>
          </w:rPr>
          <w:t xml:space="preserve">, and is specifically chosen here due to the non-normal distribution of </w:t>
        </w:r>
        <w:r w:rsidRPr="00915171" w:rsidDel="00633067">
          <w:rPr>
            <w:rFonts w:ascii="Times New Roman" w:hAnsi="Times New Roman" w:cs="Times New Roman"/>
            <w:i/>
            <w:iCs/>
            <w:color w:val="000000" w:themeColor="text1"/>
            <w:highlight w:val="green"/>
          </w:rPr>
          <w:t>Xp</w:t>
        </w:r>
        <w:r w:rsidRPr="00915171" w:rsidDel="00633067">
          <w:rPr>
            <w:rFonts w:ascii="Times New Roman" w:hAnsi="Times New Roman" w:cs="Times New Roman"/>
            <w:color w:val="000000" w:themeColor="text1"/>
            <w:highlight w:val="green"/>
          </w:rPr>
          <w:t xml:space="preserve"> relative abundance in the sample, which conforms to a beta distribution. To analyze the distribution of abundance among different Xp lineages, we used a compositional regression approach, which ensures that the regression model explains and preserves the property that the total abundance among the clusters should sum to one (indeed, a separate regression for each cluster would not consider the dependence between clusters).</w:t>
        </w:r>
        <w:r w:rsidRPr="00915171" w:rsidDel="00633067">
          <w:rPr>
            <w:rFonts w:ascii="Times New Roman" w:hAnsi="Times New Roman" w:cs="Times New Roman"/>
            <w:highlight w:val="green"/>
          </w:rPr>
          <w:t xml:space="preserve"> We used the Dirichlet regression approach, </w:t>
        </w:r>
        <w:r w:rsidRPr="00915171" w:rsidDel="00633067">
          <w:rPr>
            <w:rFonts w:ascii="Times New Roman" w:hAnsi="Times New Roman" w:cs="Times New Roman"/>
            <w:color w:val="000000" w:themeColor="text1"/>
            <w:highlight w:val="green"/>
          </w:rPr>
          <w:t xml:space="preserve">using the </w:t>
        </w:r>
        <w:r w:rsidRPr="00915171" w:rsidDel="00633067">
          <w:rPr>
            <w:rFonts w:ascii="Times New Roman" w:hAnsi="Times New Roman" w:cs="Times New Roman"/>
            <w:i/>
            <w:iCs/>
            <w:color w:val="000000" w:themeColor="text1"/>
            <w:highlight w:val="green"/>
          </w:rPr>
          <w:t>DirichletReg</w:t>
        </w:r>
        <w:r w:rsidRPr="00915171" w:rsidDel="00633067">
          <w:rPr>
            <w:rFonts w:ascii="Times New Roman" w:hAnsi="Times New Roman" w:cs="Times New Roman"/>
            <w:color w:val="000000" w:themeColor="text1"/>
            <w:highlight w:val="green"/>
          </w:rPr>
          <w:t xml:space="preserve"> package in R, </w:t>
        </w:r>
        <w:r w:rsidRPr="00915171" w:rsidDel="00633067">
          <w:rPr>
            <w:rFonts w:ascii="Times New Roman" w:hAnsi="Times New Roman" w:cs="Times New Roman"/>
            <w:highlight w:val="green"/>
          </w:rPr>
          <w:t xml:space="preserve"> to describe how the distribution of various </w:t>
        </w:r>
        <w:r w:rsidRPr="00915171" w:rsidDel="00633067">
          <w:rPr>
            <w:rFonts w:ascii="Times New Roman" w:hAnsi="Times New Roman" w:cs="Times New Roman"/>
            <w:i/>
            <w:iCs/>
            <w:highlight w:val="green"/>
          </w:rPr>
          <w:t>Xp</w:t>
        </w:r>
        <w:r w:rsidRPr="00915171" w:rsidDel="00633067">
          <w:rPr>
            <w:rFonts w:ascii="Times New Roman" w:hAnsi="Times New Roman" w:cs="Times New Roman"/>
            <w:highlight w:val="green"/>
          </w:rPr>
          <w:t xml:space="preserve"> lineages changes according to changes in these potential predictors </w:t>
        </w:r>
        <w:r w:rsidRPr="00915171" w:rsidDel="00633067">
          <w:rPr>
            <w:rFonts w:ascii="Times New Roman" w:hAnsi="Times New Roman" w:cs="Times New Roman"/>
            <w:highlight w:val="green"/>
          </w:rPr>
          <w:fldChar w:fldCharType="begin"/>
        </w:r>
        <w:r w:rsidRPr="00915171" w:rsidDel="00633067">
          <w:rPr>
            <w:rFonts w:ascii="Times New Roman" w:hAnsi="Times New Roman" w:cs="Times New Roman"/>
            <w:highlight w:val="green"/>
          </w:rPr>
          <w:instrText xml:space="preserve"> ADDIN ZOTERO_ITEM CSL_CITATION {"citationID":"RaYHFRkr","properties":{"formattedCitation":"\\super 111\\nosupersub{}","plainCitation":"111","noteIndex":0},"citationItems":[{"id":"XYuG4LVb/4vP4lrqK","uris":["http://zotero.org/users/9239339/items/MJTEK8BG"],"itemData":{"id":3696,"type":"article-journal","abstract":"Compositional data are non-negative proportions with unit-sum. These types of data arise whenever we classify objects into disjoint categories and record their resulting relative frequencies, or partition a whole measurement into percentage contributions from its various parts. Under the unit-sum constraint, the elementary concepts of covariance and correlation are misleading. Therefore, compositional data are rarely analyzed with the usual multivariate statistical methods. Aitchison (1986) introduced the logratio analysis to model compositional data. Campbell and Mosimann (1987a) suggested the Dirichlet Covariate Model as a null model for such data. In this paper we investigate the Dirichlet Covariate Model and compare it to the logratio analysis. Maximum likelihood estimation methods are developed and the sampling distributions of these estimates are investigated. Measures of total variability and goodness of ﬁt are proposed to assess the adequacy of the suggested models in analyzing compositional data.","issue":"1","journalAbbreviation":"Journal of Applied Probability &amp; Statistics","language":"en","page":"77-91","source":"Zotero","title":"Modelling Compositional Data Using Dirichlet Regression Models","volume":"4","author":[{"family":"Hijazi","given":"Raﬁq H"},{"family":"Jernigan","given":"Robert W"}],"issued":{"date-parts":[["2009"]]}}}],"schema":"https://github.com/citation-style-language/schema/raw/master/csl-citation.json"} </w:instrText>
        </w:r>
        <w:r w:rsidRPr="00915171" w:rsidDel="00633067">
          <w:rPr>
            <w:rFonts w:ascii="Times New Roman" w:hAnsi="Times New Roman" w:cs="Times New Roman"/>
            <w:highlight w:val="green"/>
          </w:rPr>
          <w:fldChar w:fldCharType="separate"/>
        </w:r>
        <w:r w:rsidRPr="00915171" w:rsidDel="00633067">
          <w:rPr>
            <w:rFonts w:ascii="Times New Roman" w:hAnsi="Times New Roman" w:cs="Times New Roman"/>
            <w:highlight w:val="green"/>
            <w:vertAlign w:val="superscript"/>
          </w:rPr>
          <w:t>111</w:t>
        </w:r>
        <w:r w:rsidRPr="00915171" w:rsidDel="00633067">
          <w:rPr>
            <w:rFonts w:ascii="Times New Roman" w:hAnsi="Times New Roman" w:cs="Times New Roman"/>
            <w:highlight w:val="green"/>
          </w:rPr>
          <w:fldChar w:fldCharType="end"/>
        </w:r>
        <w:r w:rsidRPr="00915171" w:rsidDel="00633067">
          <w:rPr>
            <w:rFonts w:ascii="Times New Roman" w:hAnsi="Times New Roman" w:cs="Times New Roman"/>
            <w:highlight w:val="green"/>
          </w:rPr>
          <w:t xml:space="preserve">. As for the previous response variables, the use of the Lasso for this type of regression is computationally unstable. Therefore, we chose to use the Shannon diversity of </w:t>
        </w:r>
        <w:r w:rsidRPr="00915171" w:rsidDel="00633067">
          <w:rPr>
            <w:rFonts w:ascii="Times New Roman" w:hAnsi="Times New Roman" w:cs="Times New Roman"/>
            <w:i/>
            <w:iCs/>
            <w:color w:val="000000" w:themeColor="text1"/>
            <w:highlight w:val="green"/>
          </w:rPr>
          <w:t>Xp</w:t>
        </w:r>
        <w:r w:rsidRPr="00915171" w:rsidDel="00633067">
          <w:rPr>
            <w:rFonts w:ascii="Times New Roman" w:hAnsi="Times New Roman" w:cs="Times New Roman"/>
            <w:highlight w:val="green"/>
          </w:rPr>
          <w:t xml:space="preserve"> as the response when using the Lasso: this is a reasonable proxy since Shannon diversity is related to how the data is distributed (in this case, across the lineages). Once this was obtained, 18 variables were selected to run the Dirichlet regression.</w:t>
        </w:r>
      </w:moveFrom>
    </w:p>
    <w:p w14:paraId="6CD58150" w14:textId="32FBF7E9" w:rsidR="00D03C2A" w:rsidRPr="00D8161D" w:rsidDel="00633067" w:rsidRDefault="00D03C2A">
      <w:pPr>
        <w:spacing w:after="240" w:line="360" w:lineRule="auto"/>
        <w:jc w:val="both"/>
        <w:rPr>
          <w:moveFrom w:id="900" w:author="Amanpreet Kaur" w:date="2025-01-23T10:45:00Z" w16du:dateUtc="2025-01-23T16:45:00Z"/>
          <w:rFonts w:ascii="Times New Roman" w:eastAsia="Times New Roman" w:hAnsi="Times New Roman" w:cs="Times New Roman"/>
          <w:b/>
          <w:bCs/>
        </w:rPr>
        <w:pPrChange w:id="901" w:author="Amanpreet Kaur" w:date="2025-01-23T10:44:00Z" w16du:dateUtc="2025-01-23T16:44:00Z">
          <w:pPr>
            <w:spacing w:after="240" w:line="480" w:lineRule="auto"/>
            <w:jc w:val="both"/>
          </w:pPr>
        </w:pPrChange>
      </w:pPr>
      <w:moveFrom w:id="902" w:author="Amanpreet Kaur" w:date="2025-01-23T10:45:00Z" w16du:dateUtc="2025-01-23T16:45:00Z">
        <w:r w:rsidRPr="00D8161D" w:rsidDel="00633067">
          <w:rPr>
            <w:rFonts w:ascii="Times New Roman" w:eastAsia="Times New Roman" w:hAnsi="Times New Roman" w:cs="Times New Roman"/>
            <w:b/>
            <w:bCs/>
          </w:rPr>
          <w:t>Greenhouse Experiment</w:t>
        </w:r>
      </w:moveFrom>
    </w:p>
    <w:p w14:paraId="55CECAFA" w14:textId="3E2F0C30" w:rsidR="00D03C2A" w:rsidDel="00633067" w:rsidRDefault="00D03C2A">
      <w:pPr>
        <w:spacing w:line="360" w:lineRule="auto"/>
        <w:jc w:val="both"/>
        <w:rPr>
          <w:moveFrom w:id="903" w:author="Amanpreet Kaur" w:date="2025-01-23T10:45:00Z" w16du:dateUtc="2025-01-23T16:45:00Z"/>
          <w:rFonts w:ascii="Times New Roman" w:eastAsia="Times New Roman" w:hAnsi="Times New Roman" w:cs="Times New Roman"/>
        </w:rPr>
        <w:pPrChange w:id="904" w:author="Amanpreet Kaur" w:date="2025-01-23T10:44:00Z" w16du:dateUtc="2025-01-23T16:44:00Z">
          <w:pPr>
            <w:spacing w:line="480" w:lineRule="auto"/>
            <w:jc w:val="both"/>
          </w:pPr>
        </w:pPrChange>
      </w:pPr>
      <w:moveFrom w:id="905" w:author="Amanpreet Kaur" w:date="2025-01-23T10:45:00Z" w16du:dateUtc="2025-01-23T16:45:00Z">
        <w:r w:rsidRPr="00D8161D" w:rsidDel="00633067">
          <w:rPr>
            <w:rFonts w:ascii="Times New Roman" w:eastAsia="Times New Roman" w:hAnsi="Times New Roman" w:cs="Times New Roman"/>
          </w:rPr>
          <w:t xml:space="preserve">We evaluated the effects of different SCs of </w:t>
        </w:r>
        <w:r w:rsidRPr="00D8161D" w:rsidDel="00633067">
          <w:rPr>
            <w:rFonts w:ascii="Times New Roman" w:eastAsia="Times New Roman" w:hAnsi="Times New Roman" w:cs="Times New Roman"/>
            <w:i/>
            <w:iCs/>
          </w:rPr>
          <w:t>Xp</w:t>
        </w:r>
        <w:r w:rsidRPr="00D8161D" w:rsidDel="00633067">
          <w:rPr>
            <w:rFonts w:ascii="Times New Roman" w:eastAsia="Times New Roman" w:hAnsi="Times New Roman" w:cs="Times New Roman"/>
          </w:rPr>
          <w:t xml:space="preserve"> on 4-5 week old tomato cultivar FL47 plants grown under greenhouse conditions. Plants were dip-inoculated for approximately 30 seconds in bacterial suspensions containing 10⁶cfu/ml of representative strains from different SCs (SC3 (Xp2010), SC4 (AL57), SC5 (AL37), and SC6 (AL65)). These SCs were chosen based on their observed abundance in samples from our previous study </w:t>
        </w:r>
        <w:r w:rsidDel="00633067">
          <w:rPr>
            <w:rFonts w:ascii="Times New Roman" w:hAnsi="Times New Roman" w:cs="Times New Roman"/>
          </w:rPr>
          <w:fldChar w:fldCharType="begin"/>
        </w:r>
        <w:r w:rsidDel="00633067">
          <w:rPr>
            <w:rFonts w:ascii="Times New Roman" w:hAnsi="Times New Roman" w:cs="Times New Roman"/>
          </w:rPr>
          <w:instrText xml:space="preserve"> ADDIN ZOTERO_ITEM CSL_CITATION {"citationID":"jjeUVhdN","properties":{"formattedCitation":"\\super 23\\nosupersub{}","plainCitation":"23","noteIndex":0},"citationItems":[{"id":"XYuG4LVb/QRBMXiGD","uris":["http://zotero.org/users/10053306/items/K6QEYCQU"],"itemData":{"id":"jKPra7XX/iscM1W6V","type":"article-journal","abstract":"Assessment of pathogen diversity in agricultural fields is essential for informing management decisions and the development of resistant plant varieties. However, many population genomic studies have relied on culture-based approaches that do not provide quantitative assessment of pathogen populations at the field-level or the associated host microbiome. Here, we applied whole-genome shotgun sequencing of microbial DNA extracted directly from the washings of pooled leaf samples, collected from individual tomato and pepper fields in Alabama that displayed the classical symptoms of bacterial spot disease caused by Xanthomonas spp. Our results revealed that while the occurrence of both X. perforans and X. euvesicatoria within fields was limited, evidence of co-occurrence of up to three distinct X. perforans genotypes was obtained in 7 of 10 tomato fields sampled. These population dynamics were accompanied by the corresponding type 3 secreted effector repertoires associated with the co-occurring X. perforans genotypes, indicating that metapopulation structure within fields should be considered when assessing the adaptive potential of X. perforans. Finally, analysis of microbial community composition revealed that co-occurrence of the bacterial spot pathogens Pseudomonas cichorii and Xanthomonas spp. is common in Alabama fields and provided evidence for the non-random association of several other human and plant opportunists.","container-title":"Environmental Microbiology","DOI":"10.1111/1462-2920.14989","ISSN":"1462-2912","issue":"7","note":"number: 7\npublisher: Blackwell Publishing Ltd","page":"2693-2708","title":"Genome‐resolved metagenomics to study co‐occurrence patterns and intraspecific heterogeneity among plant pathogen metapopulations","volume":"22","author":[{"family":"Newberry","given":"Eric"},{"family":"Bhandari","given":"Rishi"},{"family":"Kemble","given":"Joseph"},{"family":"Sikora","given":"Edward"},{"family":"Potnis","given":"Neha"}],"issued":{"date-parts":[["2020",7,2]]}}}],"schema":"https://github.com/citation-style-language/schema/raw/master/csl-citation.json"} </w:instrText>
        </w:r>
        <w:r w:rsidDel="00633067">
          <w:rPr>
            <w:rFonts w:ascii="Times New Roman" w:hAnsi="Times New Roman" w:cs="Times New Roman"/>
          </w:rPr>
          <w:fldChar w:fldCharType="separate"/>
        </w:r>
        <w:r w:rsidRPr="002B5CD6" w:rsidDel="00633067">
          <w:rPr>
            <w:rFonts w:ascii="Times New Roman" w:hAnsi="Times New Roman" w:cs="Times New Roman"/>
            <w:vertAlign w:val="superscript"/>
          </w:rPr>
          <w:t>23</w:t>
        </w:r>
        <w:r w:rsidDel="00633067">
          <w:rPr>
            <w:rFonts w:ascii="Times New Roman" w:hAnsi="Times New Roman" w:cs="Times New Roman"/>
          </w:rPr>
          <w:fldChar w:fldCharType="end"/>
        </w:r>
        <w:r w:rsidDel="00633067">
          <w:rPr>
            <w:rFonts w:ascii="Times New Roman" w:eastAsia="Times New Roman" w:hAnsi="Times New Roman" w:cs="Times New Roman"/>
          </w:rPr>
          <w:t xml:space="preserve">. </w:t>
        </w:r>
        <w:r w:rsidRPr="00D8161D" w:rsidDel="00633067">
          <w:rPr>
            <w:rFonts w:ascii="Times New Roman" w:eastAsia="Times New Roman" w:hAnsi="Times New Roman" w:cs="Times New Roman"/>
          </w:rPr>
          <w:t>Treatments included a control (0.01M MgSO₄), individual inoculations with SC3, SC4, SC5, and SC6, as well as mixed co-infections of SC4 + SC3, SC5 + SC6, SC3 + SC6, SC3 + SC5, and SC3 + SC5 + SC6. All treatments were supplemented with 0.00025% Swilvet and replicated five times, with plants randomly arranged in the greenhouse. Plants were watered daily, and disease severity was assessed on days 7 and 14, with additional evaluations on days 9 and 12 for plants exhibiting delayed symptoms. Disease severity was measured using the Horsfall-Barratt scale</w:t>
        </w:r>
        <w:r w:rsidDel="00633067">
          <w:rPr>
            <w:rFonts w:ascii="Times New Roman" w:eastAsia="Times New Roman" w:hAnsi="Times New Roman" w:cs="Times New Roman"/>
          </w:rPr>
          <w:t xml:space="preserve"> </w:t>
        </w:r>
        <w:r w:rsidDel="00633067">
          <w:rPr>
            <w:rFonts w:ascii="Times New Roman" w:eastAsia="Times New Roman" w:hAnsi="Times New Roman" w:cs="Times New Roman"/>
          </w:rPr>
          <w:fldChar w:fldCharType="begin"/>
        </w:r>
        <w:r w:rsidDel="00633067">
          <w:rPr>
            <w:rFonts w:ascii="Times New Roman" w:eastAsia="Times New Roman" w:hAnsi="Times New Roman" w:cs="Times New Roman"/>
          </w:rPr>
          <w:instrText xml:space="preserve"> ADDIN ZOTERO_ITEM CSL_CITATION {"citationID":"4o45kYQj","properties":{"formattedCitation":"\\super 51\\nosupersub{}","plainCitation":"51","noteIndex":0},"citationItems":[{"id":3303,"uris":["http://zotero.org/users/10053306/items/N78BGD8F"],"itemData":{"id":3303,"type":"article-journal","container-title":"Phytopathology","page":"655","title":"An improved grading system for measuring plant diseases","volume":"35","author":[{"family":"Horsfall","given":"J. G."},{"family":"Barratt","given":"R. W."}],"issued":{"date-parts":[["1945"]]}}}],"schema":"https://github.com/citation-style-language/schema/raw/master/csl-citation.json"} </w:instrText>
        </w:r>
        <w:r w:rsidDel="00633067">
          <w:rPr>
            <w:rFonts w:ascii="Times New Roman" w:eastAsia="Times New Roman" w:hAnsi="Times New Roman" w:cs="Times New Roman"/>
          </w:rPr>
          <w:fldChar w:fldCharType="separate"/>
        </w:r>
        <w:r w:rsidRPr="002B5CD6" w:rsidDel="00633067">
          <w:rPr>
            <w:rFonts w:ascii="Times New Roman" w:hAnsi="Times New Roman" w:cs="Times New Roman"/>
            <w:vertAlign w:val="superscript"/>
          </w:rPr>
          <w:t>51</w:t>
        </w:r>
        <w:r w:rsidDel="00633067">
          <w:rPr>
            <w:rFonts w:ascii="Times New Roman" w:eastAsia="Times New Roman" w:hAnsi="Times New Roman" w:cs="Times New Roman"/>
          </w:rPr>
          <w:fldChar w:fldCharType="end"/>
        </w:r>
        <w:r w:rsidRPr="00D8161D" w:rsidDel="00633067">
          <w:rPr>
            <w:rFonts w:ascii="Times New Roman" w:eastAsia="Times New Roman" w:hAnsi="Times New Roman" w:cs="Times New Roman"/>
          </w:rPr>
          <w:t xml:space="preserve">. To minimize bias, two observers recorded the disease severity, and the average score was used. Raw disease severity indices were then used to calculate the area under the disease progress curve (AUDPC), which correlates multiple observations of disease progression into a single value </w:t>
        </w:r>
        <w:r w:rsidDel="00633067">
          <w:rPr>
            <w:rFonts w:ascii="Times New Roman" w:eastAsia="Times New Roman" w:hAnsi="Times New Roman" w:cs="Times New Roman"/>
          </w:rPr>
          <w:fldChar w:fldCharType="begin"/>
        </w:r>
        <w:r w:rsidDel="00633067">
          <w:rPr>
            <w:rFonts w:ascii="Times New Roman" w:eastAsia="Times New Roman" w:hAnsi="Times New Roman" w:cs="Times New Roman"/>
          </w:rPr>
          <w:instrText xml:space="preserve"> ADDIN ZOTERO_ITEM CSL_CITATION {"citationID":"tyXaXbrD","properties":{"formattedCitation":"\\super 112\\nosupersub{}","plainCitation":"112","noteIndex":0},"citationItems":[{"id":4979,"uris":["http://zotero.org/users/10053306/items/HHIBGAAT"],"itemData":{"id":4979,"type":"article-journal","abstract":"The area under the disease progress curve (AUDPC) is frequently used to combine multiple observations of disease progress into a single value. However, our analysis shows that this approach severely underestimates the effect of the first and last observation. To get a better estimate of disease progress, we have developed a new formula termed the area under the disease progress stairs (AUDPS). The AUDPS approach improves the estimation of disease progress by giving a weight closer to optimal to the first and last observations. Analysis of real data indicates that AUDPS outperforms AUDPC in most of the tested trials and may be less precise than AUDPC only when assessments in the first or last observations have a comparatively large variance. We propose using AUDPS and its standardized (sAUDPS) and relative (rAUDPS) forms when combining multiple observations from disease progress experiments into a single value.","container-title":"Phytopathology","DOI":"10.1094/PHYTO-07-11-0216","ISSN":"0031-949X","issue":"4","journalAbbreviation":"Phytopathology","language":"eng","note":"PMID: 22122266","page":"381-389","source":"PubMed","title":"The area under the disease progress stairs: calculation, advantage, and application","title-short":"The area under the disease progress stairs","volume":"102","author":[{"family":"Simko","given":"Ivan"},{"family":"Piepho","given":"Hans-Peter"}],"issued":{"date-parts":[["2012",4]]}}}],"schema":"https://github.com/citation-style-language/schema/raw/master/csl-citation.json"} </w:instrText>
        </w:r>
        <w:r w:rsidDel="00633067">
          <w:rPr>
            <w:rFonts w:ascii="Times New Roman" w:eastAsia="Times New Roman" w:hAnsi="Times New Roman" w:cs="Times New Roman"/>
          </w:rPr>
          <w:fldChar w:fldCharType="separate"/>
        </w:r>
        <w:r w:rsidRPr="002B5CD6" w:rsidDel="00633067">
          <w:rPr>
            <w:rFonts w:ascii="Times New Roman" w:hAnsi="Times New Roman" w:cs="Times New Roman"/>
            <w:vertAlign w:val="superscript"/>
          </w:rPr>
          <w:t>112</w:t>
        </w:r>
        <w:r w:rsidDel="00633067">
          <w:rPr>
            <w:rFonts w:ascii="Times New Roman" w:eastAsia="Times New Roman" w:hAnsi="Times New Roman" w:cs="Times New Roman"/>
          </w:rPr>
          <w:fldChar w:fldCharType="end"/>
        </w:r>
        <w:r w:rsidDel="00633067">
          <w:rPr>
            <w:rFonts w:ascii="Times New Roman" w:eastAsia="Times New Roman" w:hAnsi="Times New Roman" w:cs="Times New Roman"/>
          </w:rPr>
          <w:t xml:space="preserve">. </w:t>
        </w:r>
        <w:r w:rsidRPr="00D8161D" w:rsidDel="00633067">
          <w:rPr>
            <w:rFonts w:ascii="Times New Roman" w:eastAsia="Times New Roman" w:hAnsi="Times New Roman" w:cs="Times New Roman"/>
          </w:rPr>
          <w:t>AUDPC values were plotted for each treatment across seven experimental batches using the "dplyr" package in R Studio and built linear and linear mixed-effects models using "lme4" and "lmerTest"</w:t>
        </w:r>
        <w:r w:rsidDel="00633067">
          <w:rPr>
            <w:rFonts w:ascii="Times New Roman" w:eastAsia="Times New Roman" w:hAnsi="Times New Roman" w:cs="Times New Roman"/>
          </w:rPr>
          <w:t xml:space="preserve"> </w:t>
        </w:r>
        <w:r w:rsidDel="00633067">
          <w:rPr>
            <w:rFonts w:ascii="Times New Roman" w:eastAsia="Times New Roman" w:hAnsi="Times New Roman" w:cs="Times New Roman"/>
          </w:rPr>
          <w:fldChar w:fldCharType="begin"/>
        </w:r>
        <w:r w:rsidDel="00633067">
          <w:rPr>
            <w:rFonts w:ascii="Times New Roman" w:eastAsia="Times New Roman" w:hAnsi="Times New Roman" w:cs="Times New Roman"/>
          </w:rPr>
          <w:instrText xml:space="preserve"> ADDIN ZOTERO_ITEM CSL_CITATION {"citationID":"LLUvJ4su","properties":{"formattedCitation":"\\super 113,114\\nosupersub{}","plainCitation":"113,114","noteIndex":0},"citationItems":[{"id":4818,"uris":["http://zotero.org/users/10053306/items/WFRNJB62"],"itemData":{"id":4818,"type":"software","title":"The lme4 package. R package","author":[{"literal":"Bates, D"},{"literal":"Sarkar, D"},{"literal":"Bated, M. D."},{"literal":"Matrix, L."}],"issued":{"date-parts":[["2007"]]}}},{"id":4819,"uris":["http://zotero.org/users/10053306/items/HK6ECBTE"],"itemData":{"id":4819,"type":"article-journal","abstract":"One of the frequent questions by users of the mixed model function lmer of the lme4 package has been: How can I get p values for the F and t tests for objects returned by lmer? The lmerTest package extends the 'lmerMod' class of the lme4 package, by overloading the anova and summary functions by providing p values for tests for fixed effects. We have implemented the Satterthwaite's method for approximating degrees of freedom for the t and F tests. We have also implemented the construction of Type I - III ANOVA tables. Furthermore, one may also obtain the summary as well as the anova table using the Kenward-Roger approximation for denominator degrees of freedom (based on the KRmodcomp function from the pbkrtest package). Some other convenient mixed model analysis tools such as a step method, that performs backward elimination of nonsignificant effects  -  both random and fixed, calculation of population means and multiple comparison tests together with plot facilities are provided by the package as well.","container-title":"Journal of Statistical Software","DOI":"10.18637/jss.v082.i13","ISSN":"1548-7660","language":"en","license":"Copyright (c) 2017 Alexandra Kuznetsova, Per B. Brockhoff, Rune H. B. Christensen","page":"1-26","source":"www.jstatsoft.org","title":"lmerTest Package: Tests in Linear Mixed Effects Models","title-short":"lmerTest Package","volume":"82","author":[{"family":"Kuznetsova","given":"Alexandra"},{"family":"Brockhoff","given":"Per B."},{"family":"Christensen","given":"Rune H. B."}],"issued":{"date-parts":[["2017",12,6]]}}}],"schema":"https://github.com/citation-style-language/schema/raw/master/csl-citation.json"} </w:instrText>
        </w:r>
        <w:r w:rsidDel="00633067">
          <w:rPr>
            <w:rFonts w:ascii="Times New Roman" w:eastAsia="Times New Roman" w:hAnsi="Times New Roman" w:cs="Times New Roman"/>
          </w:rPr>
          <w:fldChar w:fldCharType="separate"/>
        </w:r>
        <w:r w:rsidRPr="002B5CD6" w:rsidDel="00633067">
          <w:rPr>
            <w:rFonts w:ascii="Times New Roman" w:hAnsi="Times New Roman" w:cs="Times New Roman"/>
            <w:vertAlign w:val="superscript"/>
          </w:rPr>
          <w:t>113,114</w:t>
        </w:r>
        <w:r w:rsidDel="00633067">
          <w:rPr>
            <w:rFonts w:ascii="Times New Roman" w:eastAsia="Times New Roman" w:hAnsi="Times New Roman" w:cs="Times New Roman"/>
          </w:rPr>
          <w:fldChar w:fldCharType="end"/>
        </w:r>
        <w:r w:rsidRPr="00D8161D" w:rsidDel="00633067">
          <w:rPr>
            <w:rFonts w:ascii="Times New Roman" w:eastAsia="Times New Roman" w:hAnsi="Times New Roman" w:cs="Times New Roman"/>
          </w:rPr>
          <w:t xml:space="preserve">. For individual strains a generalized linear hypothesis test was used while for multiple comparisons Tukey’s method was used. Linear mixed effect models were used to assess the development of disease severity slopes across treatments.  </w:t>
        </w:r>
      </w:moveFrom>
    </w:p>
    <w:p w14:paraId="794DCED4" w14:textId="6EB0F63F" w:rsidR="00D03C2A" w:rsidRPr="00EC10B0" w:rsidDel="00633067" w:rsidRDefault="00D03C2A">
      <w:pPr>
        <w:spacing w:after="240" w:line="360" w:lineRule="auto"/>
        <w:jc w:val="both"/>
        <w:rPr>
          <w:moveFrom w:id="906" w:author="Amanpreet Kaur" w:date="2025-01-23T10:45:00Z" w16du:dateUtc="2025-01-23T16:45:00Z"/>
          <w:rFonts w:ascii="Times New Roman" w:hAnsi="Times New Roman" w:cs="Times New Roman"/>
          <w:b/>
          <w:bCs/>
        </w:rPr>
        <w:pPrChange w:id="907" w:author="Amanpreet Kaur" w:date="2025-01-23T10:44:00Z" w16du:dateUtc="2025-01-23T16:44:00Z">
          <w:pPr>
            <w:spacing w:after="240" w:line="480" w:lineRule="auto"/>
            <w:jc w:val="both"/>
          </w:pPr>
        </w:pPrChange>
      </w:pPr>
      <w:moveFrom w:id="908" w:author="Amanpreet Kaur" w:date="2025-01-23T10:45:00Z" w16du:dateUtc="2025-01-23T16:45:00Z">
        <w:r w:rsidRPr="00915171" w:rsidDel="00633067">
          <w:rPr>
            <w:rFonts w:ascii="Times New Roman" w:hAnsi="Times New Roman" w:cs="Times New Roman"/>
            <w:b/>
            <w:bCs/>
            <w:highlight w:val="cyan"/>
          </w:rPr>
          <w:t>Strain Ranking</w:t>
        </w:r>
      </w:moveFrom>
    </w:p>
    <w:p w14:paraId="39049E71" w14:textId="59113892" w:rsidR="00D03C2A" w:rsidRPr="00915171" w:rsidDel="00633067" w:rsidRDefault="00D03C2A">
      <w:pPr>
        <w:spacing w:after="240" w:line="360" w:lineRule="auto"/>
        <w:jc w:val="both"/>
        <w:rPr>
          <w:moveFrom w:id="909" w:author="Amanpreet Kaur" w:date="2025-01-23T10:45:00Z" w16du:dateUtc="2025-01-23T16:45:00Z"/>
          <w:rFonts w:ascii="Times New Roman" w:hAnsi="Times New Roman" w:cs="Times New Roman"/>
          <w:highlight w:val="cyan"/>
        </w:rPr>
        <w:pPrChange w:id="910" w:author="Amanpreet Kaur" w:date="2025-01-23T10:44:00Z" w16du:dateUtc="2025-01-23T16:44:00Z">
          <w:pPr>
            <w:spacing w:after="240" w:line="480" w:lineRule="auto"/>
            <w:jc w:val="both"/>
          </w:pPr>
        </w:pPrChange>
      </w:pPr>
      <w:moveFrom w:id="911" w:author="Amanpreet Kaur" w:date="2025-01-23T10:45:00Z" w16du:dateUtc="2025-01-23T16:45:00Z">
        <w:r w:rsidRPr="00915171" w:rsidDel="00633067">
          <w:rPr>
            <w:rFonts w:ascii="Times New Roman" w:hAnsi="Times New Roman" w:cs="Times New Roman"/>
            <w:highlight w:val="cyan"/>
          </w:rPr>
          <w:t xml:space="preserve">StrainRanking </w:t>
        </w:r>
        <w:r w:rsidRPr="00915171" w:rsidDel="00633067">
          <w:rPr>
            <w:rFonts w:ascii="Times New Roman" w:hAnsi="Times New Roman" w:cs="Times New Roman"/>
            <w:highlight w:val="cyan"/>
          </w:rPr>
          <w:fldChar w:fldCharType="begin"/>
        </w:r>
        <w:r w:rsidRPr="00915171" w:rsidDel="00633067">
          <w:rPr>
            <w:rFonts w:ascii="Times New Roman" w:hAnsi="Times New Roman" w:cs="Times New Roman"/>
            <w:highlight w:val="cyan"/>
          </w:rPr>
          <w:instrText xml:space="preserve"> ADDIN ZOTERO_ITEM CSL_CITATION {"citationID":"3EGOF6uG","properties":{"formattedCitation":"\\super 115\\nosupersub{}","plainCitation":"115","noteIndex":0},"citationItems":[{"id":4977,"uris":["http://zotero.org/users/10053306/items/IDA8F9AQ"],"itemData":{"id":4977,"type":"article-journal","abstract":"Genetic variation in pathogen populations may be an important factor driving heterogeneity in disease dynamics within their host populations. However, to date, we understand poorly how genetic diversity in diseases impact on epidemiological dynamics because data and tools required to answer this questions are lacking. Here, we combine pathogen genetic data with epidemiological monitoring of disease progression, and introduce a statistical exploratory method to investigate differences among pathogen strains in their performance in the field. The method exploits epidemiological data providing a measure of disease progress in time and space, and genetic data indicating the relative spatial patterns of the sampled pathogen strains. Applying this method allows to assign ranks to the pathogen strains with respect to their contributions to natural epidemics and to assess the significance of the ranking. This method was first tested on simulated data, including data obtained from an original, stochastic, multi-strain epidemic model. It was then applied to epidemiological and genetic data collected during one natural epidemic of powdery mildew occurring in its wild host population. Based on the simulation study, we conclude that the method can achieve its aim of ranking pathogen strains if the sampling effort is sufficient. For powdery mildew data, the method indicated that one of the sampled strains tends to have a higher fitness than the four other sampled strains, highlighting the importance of strain diversity for disease dynamics. Our approach allowing the comparison of pathogen strains in natural epidemic is complementary to the classical practice of using experimental infections in controlled conditions to estimate fitness of different pathogen strains. Our statistical tool, implemented in the R package StrainRanking, is mainly based on regression and does not rely on mechanistic assumptions on the pathogen dynamics. Thus, the method can be applied to a wide range of pathogens.","container-title":"PLOS ONE","DOI":"10.1371/journal.pone.0086591","ISSN":"1932-6203","issue":"1","journalAbbreviation":"PLOS ONE","language":"en","note":"publisher: Public Library of Science","page":"e86591","source":"PLoS Journals","title":"Regression-Based Ranking of Pathogen Strains with Respect to Their Contribution to Natural Epidemics","volume":"9","author":[{"family":"Soubeyrand","given":"Samuel"},{"family":"Tollenaere","given":"Charlotte"},{"family":"Haon-Lasportes","given":"Emilie"},{"family":"Laine","given":"Anna-Liisa"}],"issued":{"date-parts":[["2014",1,31]]}}}],"schema":"https://github.com/citation-style-language/schema/raw/master/csl-citation.json"} </w:instrText>
        </w:r>
        <w:r w:rsidRPr="00915171" w:rsidDel="00633067">
          <w:rPr>
            <w:rFonts w:ascii="Times New Roman" w:hAnsi="Times New Roman" w:cs="Times New Roman"/>
            <w:highlight w:val="cyan"/>
          </w:rPr>
          <w:fldChar w:fldCharType="separate"/>
        </w:r>
        <w:r w:rsidRPr="00915171" w:rsidDel="00633067">
          <w:rPr>
            <w:rFonts w:ascii="Times New Roman" w:hAnsi="Times New Roman" w:cs="Times New Roman"/>
            <w:highlight w:val="cyan"/>
            <w:vertAlign w:val="superscript"/>
          </w:rPr>
          <w:t>115</w:t>
        </w:r>
        <w:r w:rsidRPr="00915171" w:rsidDel="00633067">
          <w:rPr>
            <w:rFonts w:ascii="Times New Roman" w:hAnsi="Times New Roman" w:cs="Times New Roman"/>
            <w:highlight w:val="cyan"/>
          </w:rPr>
          <w:fldChar w:fldCharType="end"/>
        </w:r>
        <w:r w:rsidRPr="00915171" w:rsidDel="00633067">
          <w:rPr>
            <w:rFonts w:ascii="Times New Roman" w:hAnsi="Times New Roman" w:cs="Times New Roman"/>
            <w:highlight w:val="cyan"/>
          </w:rPr>
          <w:t xml:space="preserve"> was used to estimate and compare fitness differences between SCs (main effects), between SCs considered alone or in association (pathogen-pathogen interaction), and between SCs under specific environmental conditions (pathogen-environment interaction). StrainRanking requires input data consisting of the frequencies of the SCs and the measurement of disease growth or decline for each sampling location (i.e., fields), and estimates the fitness as the relative contributions of SCs to the growth or the decline of disease severity between two sampling times (i.e., Mid and End sampling times). SC frequencies were computed as a weighted mean of Mid and End SC frequencies: </w:t>
        </w:r>
        <m:oMath>
          <m:r>
            <w:rPr>
              <w:rFonts w:ascii="Cambria Math" w:hAnsi="Cambria Math" w:cs="Times New Roman"/>
              <w:highlight w:val="cyan"/>
            </w:rPr>
            <m:t>p×</m:t>
          </m:r>
          <m:r>
            <m:rPr>
              <m:nor/>
            </m:rPr>
            <w:rPr>
              <w:rFonts w:ascii="Times New Roman" w:hAnsi="Times New Roman" w:cs="Times New Roman"/>
              <w:highlight w:val="cyan"/>
            </w:rPr>
            <m:t>Mid frequencies</m:t>
          </m:r>
          <m:r>
            <w:rPr>
              <w:rFonts w:ascii="Cambria Math" w:hAnsi="Cambria Math" w:cs="Times New Roman"/>
              <w:highlight w:val="cyan"/>
            </w:rPr>
            <m:t>+(1-p)×</m:t>
          </m:r>
          <m:r>
            <m:rPr>
              <m:nor/>
            </m:rPr>
            <w:rPr>
              <w:rFonts w:ascii="Times New Roman" w:hAnsi="Times New Roman" w:cs="Times New Roman"/>
              <w:highlight w:val="cyan"/>
            </w:rPr>
            <m:t>End frequencies</m:t>
          </m:r>
        </m:oMath>
        <w:moveFrom w:id="912" w:author="Amanpreet Kaur" w:date="2025-01-23T10:45:00Z" w16du:dateUtc="2025-01-23T16:45:00Z">
          <w:r w:rsidRPr="00915171" w:rsidDel="00633067">
            <w:rPr>
              <w:rFonts w:ascii="Times New Roman" w:eastAsiaTheme="minorEastAsia" w:hAnsi="Times New Roman" w:cs="Times New Roman"/>
              <w:highlight w:val="cyan"/>
            </w:rPr>
            <w:t xml:space="preserve">, where </w:t>
          </w:r>
          <m:oMath>
            <m:r>
              <w:rPr>
                <w:rFonts w:ascii="Cambria Math" w:hAnsi="Cambria Math" w:cs="Times New Roman"/>
                <w:highlight w:val="cyan"/>
              </w:rPr>
              <m:t>p</m:t>
            </m:r>
          </m:oMath>
          <w:moveFrom w:id="913" w:author="Amanpreet Kaur" w:date="2025-01-23T10:45:00Z" w16du:dateUtc="2025-01-23T16:45:00Z">
            <w:r w:rsidRPr="00915171" w:rsidDel="00633067">
              <w:rPr>
                <w:rFonts w:ascii="Times New Roman" w:eastAsiaTheme="minorEastAsia" w:hAnsi="Times New Roman" w:cs="Times New Roman"/>
                <w:highlight w:val="cyan"/>
              </w:rPr>
              <w:t xml:space="preserve"> is equal to 0.1, 0.5 or 0.9 to consider different representativeness of Mid and End frequencies in terms of disease dynamics between Mid and End sampling times of summer season. (Because of low sample size, we did not include Fall season samples in this analysis.)</w:t>
            </w:r>
            <w:r w:rsidRPr="00915171" w:rsidDel="00633067">
              <w:rPr>
                <w:rFonts w:ascii="Times New Roman" w:hAnsi="Times New Roman" w:cs="Times New Roman"/>
                <w:highlight w:val="cyan"/>
              </w:rPr>
              <w:t xml:space="preserve"> Significance tests performed in StrainRanking are based on randomization, which adequately accounts for the relatively small sample sizes encountered when distributing data at the resolution of SCs or even at a higher resolution (when one considers pathogen-pathogen or pathogen-environment interactions). To account for the specificity of the severity measurement in the present study, which is a mark ranging between 0 and 8, we added to the StrainRanking method a saturation level of the growth and the decline at +8 and -8, respectively. In addition, we developed a function providing confidence intervals for estimated fitness in addition to the pairwise comparison tests embedded in the original StrainRanking R package. </w:t>
            </w:r>
          </w:moveFrom>
        </w:moveFrom>
      </w:moveFrom>
    </w:p>
    <w:p w14:paraId="013F1F9C" w14:textId="0AA64294" w:rsidR="00D03C2A" w:rsidRPr="00915171" w:rsidDel="00633067" w:rsidRDefault="00D03C2A">
      <w:pPr>
        <w:spacing w:after="240" w:line="360" w:lineRule="auto"/>
        <w:jc w:val="both"/>
        <w:rPr>
          <w:moveFrom w:id="914" w:author="Amanpreet Kaur" w:date="2025-01-23T10:45:00Z" w16du:dateUtc="2025-01-23T16:45:00Z"/>
          <w:rFonts w:ascii="Times New Roman" w:hAnsi="Times New Roman" w:cs="Times New Roman"/>
          <w:highlight w:val="cyan"/>
        </w:rPr>
        <w:pPrChange w:id="915" w:author="Amanpreet Kaur" w:date="2025-01-23T10:44:00Z" w16du:dateUtc="2025-01-23T16:44:00Z">
          <w:pPr>
            <w:spacing w:after="240" w:line="480" w:lineRule="auto"/>
            <w:jc w:val="both"/>
          </w:pPr>
        </w:pPrChange>
      </w:pPr>
      <w:moveFrom w:id="916" w:author="Amanpreet Kaur" w:date="2025-01-23T10:45:00Z" w16du:dateUtc="2025-01-23T16:45:00Z">
        <w:r w:rsidRPr="00915171" w:rsidDel="00633067">
          <w:rPr>
            <w:rFonts w:ascii="Times New Roman" w:hAnsi="Times New Roman" w:cs="Times New Roman"/>
            <w:highlight w:val="cyan"/>
          </w:rPr>
          <w:t xml:space="preserve">For the study of main effects, StrainRanking was applied to SC3, SC4, SC6 and the group of SCs with low frequencies (SC1, 2, 5, 7, and 8), say SCLowFreq. </w:t>
        </w:r>
      </w:moveFrom>
    </w:p>
    <w:p w14:paraId="6DAC4CE1" w14:textId="61372E17" w:rsidR="00D03C2A" w:rsidRPr="00915171" w:rsidDel="00633067" w:rsidRDefault="00D03C2A">
      <w:pPr>
        <w:spacing w:after="240" w:line="360" w:lineRule="auto"/>
        <w:jc w:val="both"/>
        <w:rPr>
          <w:moveFrom w:id="917" w:author="Amanpreet Kaur" w:date="2025-01-23T10:45:00Z" w16du:dateUtc="2025-01-23T16:45:00Z"/>
          <w:rFonts w:ascii="Times New Roman" w:hAnsi="Times New Roman" w:cs="Times New Roman"/>
          <w:highlight w:val="cyan"/>
        </w:rPr>
        <w:pPrChange w:id="918" w:author="Amanpreet Kaur" w:date="2025-01-23T10:44:00Z" w16du:dateUtc="2025-01-23T16:44:00Z">
          <w:pPr>
            <w:spacing w:after="240" w:line="480" w:lineRule="auto"/>
            <w:jc w:val="both"/>
          </w:pPr>
        </w:pPrChange>
      </w:pPr>
      <w:moveFrom w:id="919" w:author="Amanpreet Kaur" w:date="2025-01-23T10:45:00Z" w16du:dateUtc="2025-01-23T16:45:00Z">
        <w:r w:rsidRPr="00915171" w:rsidDel="00633067">
          <w:rPr>
            <w:rFonts w:ascii="Times New Roman" w:hAnsi="Times New Roman" w:cs="Times New Roman"/>
            <w:highlight w:val="cyan"/>
          </w:rPr>
          <w:t>For the study of pathogen-pathogen interaction, only the interaction between the two dominant SCs was accounted for, namely SC3 and SC4. We consider SC3xSC4 interaction depending on whether SC3 and SC4 are lower or larger than 20%. Thus, StrainRanking was applied to the summed frequency freq(SC3)+freq(SC4) when freq(SC3)&gt;20% and freq(SC4)&gt;20%, and to the frequencies of SC3 when freq(SC3)</w:t>
        </w:r>
        <w:r w:rsidRPr="00915171" w:rsidDel="00633067">
          <w:rPr>
            <w:rFonts w:ascii="Times New Roman" w:hAnsi="Times New Roman" w:cs="Times New Roman"/>
            <w:highlight w:val="cyan"/>
          </w:rPr>
          <w:sym w:font="Symbol" w:char="F0A3"/>
        </w:r>
        <w:r w:rsidRPr="00915171" w:rsidDel="00633067">
          <w:rPr>
            <w:rFonts w:ascii="Times New Roman" w:hAnsi="Times New Roman" w:cs="Times New Roman"/>
            <w:highlight w:val="cyan"/>
          </w:rPr>
          <w:t>20% or freq(SC4)</w:t>
        </w:r>
        <w:r w:rsidRPr="00915171" w:rsidDel="00633067">
          <w:rPr>
            <w:rFonts w:ascii="Times New Roman" w:hAnsi="Times New Roman" w:cs="Times New Roman"/>
            <w:highlight w:val="cyan"/>
          </w:rPr>
          <w:sym w:font="Symbol" w:char="F0A3"/>
        </w:r>
        <w:r w:rsidRPr="00915171" w:rsidDel="00633067">
          <w:rPr>
            <w:rFonts w:ascii="Times New Roman" w:hAnsi="Times New Roman" w:cs="Times New Roman"/>
            <w:highlight w:val="cyan"/>
          </w:rPr>
          <w:t>20%, SC4 when freq(SC4)</w:t>
        </w:r>
        <w:r w:rsidRPr="00915171" w:rsidDel="00633067">
          <w:rPr>
            <w:rFonts w:ascii="Times New Roman" w:hAnsi="Times New Roman" w:cs="Times New Roman"/>
            <w:highlight w:val="cyan"/>
          </w:rPr>
          <w:sym w:font="Symbol" w:char="F0A3"/>
        </w:r>
        <w:r w:rsidRPr="00915171" w:rsidDel="00633067">
          <w:rPr>
            <w:rFonts w:ascii="Times New Roman" w:hAnsi="Times New Roman" w:cs="Times New Roman"/>
            <w:highlight w:val="cyan"/>
          </w:rPr>
          <w:t>20% or freq(SC3)</w:t>
        </w:r>
        <w:r w:rsidRPr="00915171" w:rsidDel="00633067">
          <w:rPr>
            <w:rFonts w:ascii="Times New Roman" w:hAnsi="Times New Roman" w:cs="Times New Roman"/>
            <w:highlight w:val="cyan"/>
          </w:rPr>
          <w:sym w:font="Symbol" w:char="F0A3"/>
        </w:r>
        <w:r w:rsidRPr="00915171" w:rsidDel="00633067">
          <w:rPr>
            <w:rFonts w:ascii="Times New Roman" w:hAnsi="Times New Roman" w:cs="Times New Roman"/>
            <w:highlight w:val="cyan"/>
          </w:rPr>
          <w:t>20%, SC6 and SCLowFreq. Not that the interaction has to be understood at the field level here since we do not have information indicating whether or not SC3 and SC4 were collected on the same plants.</w:t>
        </w:r>
      </w:moveFrom>
    </w:p>
    <w:p w14:paraId="060E5033" w14:textId="332B1425" w:rsidR="00D03C2A" w:rsidRPr="000321D5" w:rsidDel="00633067" w:rsidRDefault="00D03C2A">
      <w:pPr>
        <w:spacing w:after="240" w:line="360" w:lineRule="auto"/>
        <w:jc w:val="both"/>
        <w:rPr>
          <w:moveFrom w:id="920" w:author="Amanpreet Kaur" w:date="2025-01-23T10:45:00Z" w16du:dateUtc="2025-01-23T16:45:00Z"/>
          <w:rFonts w:ascii="Times New Roman" w:hAnsi="Times New Roman" w:cs="Times New Roman"/>
        </w:rPr>
        <w:pPrChange w:id="921" w:author="Amanpreet Kaur" w:date="2025-01-23T10:44:00Z" w16du:dateUtc="2025-01-23T16:44:00Z">
          <w:pPr>
            <w:spacing w:after="240" w:line="480" w:lineRule="auto"/>
            <w:jc w:val="both"/>
          </w:pPr>
        </w:pPrChange>
      </w:pPr>
      <w:moveFrom w:id="922" w:author="Amanpreet Kaur" w:date="2025-01-23T10:45:00Z" w16du:dateUtc="2025-01-23T16:45:00Z">
        <w:r w:rsidRPr="00915171" w:rsidDel="00633067">
          <w:rPr>
            <w:rFonts w:ascii="Times New Roman" w:hAnsi="Times New Roman" w:cs="Times New Roman"/>
            <w:highlight w:val="cyan"/>
          </w:rPr>
          <w:t xml:space="preserve">For the study of pathogen-environment interaction, only the interaction with the two dominant SCs was accounted for. This step incorporated only the significant environmental parameters identified through statistical analyses using the regression model, along with their standard deviation, skewness, entropy, and kurtosis. Hence, for each factor </w:t>
        </w:r>
        <m:oMath>
          <m:r>
            <w:rPr>
              <w:rFonts w:ascii="Cambria Math" w:hAnsi="Cambria Math" w:cs="Times New Roman"/>
              <w:highlight w:val="cyan"/>
            </w:rPr>
            <m:t>X</m:t>
          </m:r>
        </m:oMath>
        <w:moveFrom w:id="923" w:author="Amanpreet Kaur" w:date="2025-01-23T10:45:00Z" w16du:dateUtc="2025-01-23T16:45:00Z">
          <w:r w:rsidRPr="00915171" w:rsidDel="00633067">
            <w:rPr>
              <w:rFonts w:ascii="Times New Roman" w:hAnsi="Times New Roman" w:cs="Times New Roman"/>
              <w:highlight w:val="cyan"/>
            </w:rPr>
            <w:t xml:space="preserve"> (e.g., average temperature, kurtosis of wind speed, etc.), StrainRanking was applied to the frequencies of SC3factor+, i.e. the frequency of SC3 when </w:t>
          </w:r>
          <m:oMath>
            <m:r>
              <w:rPr>
                <w:rFonts w:ascii="Cambria Math" w:hAnsi="Cambria Math" w:cs="Times New Roman"/>
                <w:highlight w:val="cyan"/>
              </w:rPr>
              <m:t>X</m:t>
            </m:r>
          </m:oMath>
          <w:moveFrom w:id="924" w:author="Amanpreet Kaur" w:date="2025-01-23T10:45:00Z" w16du:dateUtc="2025-01-23T16:45:00Z">
            <w:r w:rsidRPr="00915171" w:rsidDel="00633067">
              <w:rPr>
                <w:rFonts w:ascii="Times New Roman" w:hAnsi="Times New Roman" w:cs="Times New Roman"/>
                <w:highlight w:val="cyan"/>
              </w:rPr>
              <w:t xml:space="preserve"> &gt;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From w:id="925" w:author="Amanpreet Kaur" w:date="2025-01-23T10:45:00Z" w16du:dateUtc="2025-01-23T16:45:00Z">
              <w:r w:rsidRPr="00915171" w:rsidDel="00633067">
                <w:rPr>
                  <w:rFonts w:ascii="Times New Roman" w:eastAsiaTheme="minorEastAsia" w:hAnsi="Times New Roman" w:cs="Times New Roman"/>
                  <w:highlight w:val="cyan"/>
                </w:rPr>
                <w:t xml:space="preserve">(SC3) (where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From w:id="926" w:author="Amanpreet Kaur" w:date="2025-01-23T10:45:00Z" w16du:dateUtc="2025-01-23T16:45:00Z">
                <w:r w:rsidRPr="00915171" w:rsidDel="00633067">
                  <w:rPr>
                    <w:rFonts w:ascii="Times New Roman" w:eastAsiaTheme="minorEastAsia" w:hAnsi="Times New Roman" w:cs="Times New Roman"/>
                    <w:highlight w:val="cyan"/>
                  </w:rPr>
                  <w:t xml:space="preserve">(SC3) is the mean of </w:t>
                </w:r>
                <m:oMath>
                  <m:r>
                    <w:rPr>
                      <w:rFonts w:ascii="Cambria Math" w:hAnsi="Cambria Math" w:cs="Times New Roman"/>
                      <w:highlight w:val="cyan"/>
                    </w:rPr>
                    <m:t>X</m:t>
                  </m:r>
                </m:oMath>
                <w:moveFrom w:id="927" w:author="Amanpreet Kaur" w:date="2025-01-23T10:45:00Z" w16du:dateUtc="2025-01-23T16:45:00Z">
                  <w:r w:rsidRPr="00915171" w:rsidDel="00633067">
                    <w:rPr>
                      <w:rFonts w:ascii="Times New Roman" w:eastAsiaTheme="minorEastAsia" w:hAnsi="Times New Roman" w:cs="Times New Roman"/>
                      <w:highlight w:val="cyan"/>
                    </w:rPr>
                    <w:t xml:space="preserve"> at sampling points where SC3 is present, i.e. freq(SC3)&gt;0)</w:t>
                  </w:r>
                  <w:r w:rsidRPr="00915171" w:rsidDel="00633067">
                    <w:rPr>
                      <w:rFonts w:ascii="Times New Roman" w:hAnsi="Times New Roman" w:cs="Times New Roman"/>
                      <w:highlight w:val="cyan"/>
                    </w:rPr>
                    <w:t xml:space="preserve">, SC3factor- (when </w:t>
                  </w:r>
                  <m:oMath>
                    <m:r>
                      <w:rPr>
                        <w:rFonts w:ascii="Cambria Math" w:hAnsi="Cambria Math" w:cs="Times New Roman"/>
                        <w:highlight w:val="cyan"/>
                      </w:rPr>
                      <m:t>X</m:t>
                    </m:r>
                  </m:oMath>
                  <w:moveFrom w:id="928" w:author="Amanpreet Kaur" w:date="2025-01-23T10:45:00Z" w16du:dateUtc="2025-01-23T16:45:00Z">
                    <w:r w:rsidRPr="00915171" w:rsidDel="00633067">
                      <w:rPr>
                        <w:rFonts w:ascii="Times New Roman" w:hAnsi="Times New Roman" w:cs="Times New Roman"/>
                        <w:highlight w:val="cyan"/>
                      </w:rPr>
                      <w:t xml:space="preserve"> </w:t>
                    </w:r>
                    <w:r w:rsidRPr="00915171" w:rsidDel="00633067">
                      <w:rPr>
                        <w:rFonts w:ascii="Times New Roman" w:hAnsi="Times New Roman" w:cs="Times New Roman"/>
                        <w:highlight w:val="cyan"/>
                      </w:rPr>
                      <w:sym w:font="Symbol" w:char="F0A3"/>
                    </w:r>
                    <w:r w:rsidRPr="00915171" w:rsidDel="00633067">
                      <w:rPr>
                        <w:rFonts w:ascii="Times New Roman" w:hAnsi="Times New Roman" w:cs="Times New Roman"/>
                        <w:highlight w:val="cyan"/>
                      </w:rPr>
                      <w:t xml:space="preserve">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From w:id="929" w:author="Amanpreet Kaur" w:date="2025-01-23T10:45:00Z" w16du:dateUtc="2025-01-23T16:45:00Z">
                      <w:r w:rsidRPr="00915171" w:rsidDel="00633067">
                        <w:rPr>
                          <w:rFonts w:ascii="Times New Roman" w:eastAsiaTheme="minorEastAsia" w:hAnsi="Times New Roman" w:cs="Times New Roman"/>
                          <w:highlight w:val="cyan"/>
                        </w:rPr>
                        <w:t>(SC3)</w:t>
                      </w:r>
                      <w:r w:rsidRPr="00915171" w:rsidDel="00633067">
                        <w:rPr>
                          <w:rFonts w:ascii="Times New Roman" w:hAnsi="Times New Roman" w:cs="Times New Roman"/>
                          <w:highlight w:val="cyan"/>
                        </w:rPr>
                        <w:t xml:space="preserve">), SC4factor+ (when </w:t>
                      </w:r>
                      <m:oMath>
                        <m:r>
                          <w:rPr>
                            <w:rFonts w:ascii="Cambria Math" w:hAnsi="Cambria Math" w:cs="Times New Roman"/>
                            <w:highlight w:val="cyan"/>
                          </w:rPr>
                          <m:t>X</m:t>
                        </m:r>
                      </m:oMath>
                      <w:moveFrom w:id="930" w:author="Amanpreet Kaur" w:date="2025-01-23T10:45:00Z" w16du:dateUtc="2025-01-23T16:45:00Z">
                        <w:r w:rsidRPr="00915171" w:rsidDel="00633067">
                          <w:rPr>
                            <w:rFonts w:ascii="Times New Roman" w:hAnsi="Times New Roman" w:cs="Times New Roman"/>
                            <w:highlight w:val="cyan"/>
                          </w:rPr>
                          <w:t xml:space="preserve"> &gt;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From w:id="931" w:author="Amanpreet Kaur" w:date="2025-01-23T10:45:00Z" w16du:dateUtc="2025-01-23T16:45:00Z">
                          <w:r w:rsidRPr="00915171" w:rsidDel="00633067">
                            <w:rPr>
                              <w:rFonts w:ascii="Times New Roman" w:eastAsiaTheme="minorEastAsia" w:hAnsi="Times New Roman" w:cs="Times New Roman"/>
                              <w:highlight w:val="cyan"/>
                            </w:rPr>
                            <w:t>(SC3)</w:t>
                          </w:r>
                          <w:r w:rsidRPr="00915171" w:rsidDel="00633067">
                            <w:rPr>
                              <w:rFonts w:ascii="Times New Roman" w:hAnsi="Times New Roman" w:cs="Times New Roman"/>
                              <w:highlight w:val="cyan"/>
                            </w:rPr>
                            <w:t xml:space="preserve">), SC4factor- (when </w:t>
                          </w:r>
                          <m:oMath>
                            <m:r>
                              <w:rPr>
                                <w:rFonts w:ascii="Cambria Math" w:hAnsi="Cambria Math" w:cs="Times New Roman"/>
                                <w:highlight w:val="cyan"/>
                              </w:rPr>
                              <m:t>X</m:t>
                            </m:r>
                          </m:oMath>
                          <w:moveFrom w:id="932" w:author="Amanpreet Kaur" w:date="2025-01-23T10:45:00Z" w16du:dateUtc="2025-01-23T16:45:00Z">
                            <w:r w:rsidRPr="00915171" w:rsidDel="00633067">
                              <w:rPr>
                                <w:rFonts w:ascii="Times New Roman" w:hAnsi="Times New Roman" w:cs="Times New Roman"/>
                                <w:highlight w:val="cyan"/>
                              </w:rPr>
                              <w:t xml:space="preserve"> </w:t>
                            </w:r>
                            <w:r w:rsidRPr="00915171" w:rsidDel="00633067">
                              <w:rPr>
                                <w:rFonts w:ascii="Times New Roman" w:hAnsi="Times New Roman" w:cs="Times New Roman"/>
                                <w:highlight w:val="cyan"/>
                              </w:rPr>
                              <w:sym w:font="Symbol" w:char="F0A3"/>
                            </w:r>
                            <w:r w:rsidRPr="00915171" w:rsidDel="00633067">
                              <w:rPr>
                                <w:rFonts w:ascii="Times New Roman" w:hAnsi="Times New Roman" w:cs="Times New Roman"/>
                                <w:highlight w:val="cyan"/>
                              </w:rPr>
                              <w:t xml:space="preserve"> </w:t>
                            </w:r>
                            <m:oMath>
                              <m:acc>
                                <m:accPr>
                                  <m:chr m:val="̅"/>
                                  <m:ctrlPr>
                                    <w:rPr>
                                      <w:rFonts w:ascii="Cambria Math" w:hAnsi="Cambria Math" w:cs="Times New Roman"/>
                                      <w:i/>
                                      <w:highlight w:val="cyan"/>
                                    </w:rPr>
                                  </m:ctrlPr>
                                </m:accPr>
                                <m:e>
                                  <m:r>
                                    <w:rPr>
                                      <w:rFonts w:ascii="Cambria Math" w:hAnsi="Cambria Math" w:cs="Times New Roman"/>
                                      <w:highlight w:val="cyan"/>
                                    </w:rPr>
                                    <m:t>X</m:t>
                                  </m:r>
                                </m:e>
                              </m:acc>
                            </m:oMath>
                            <w:moveFrom w:id="933" w:author="Amanpreet Kaur" w:date="2025-01-23T10:45:00Z" w16du:dateUtc="2025-01-23T16:45:00Z">
                              <w:r w:rsidRPr="00915171" w:rsidDel="00633067">
                                <w:rPr>
                                  <w:rFonts w:ascii="Times New Roman" w:eastAsiaTheme="minorEastAsia" w:hAnsi="Times New Roman" w:cs="Times New Roman"/>
                                  <w:highlight w:val="cyan"/>
                                </w:rPr>
                                <w:t>(SC4)</w:t>
                              </w:r>
                              <w:r w:rsidRPr="00915171" w:rsidDel="00633067">
                                <w:rPr>
                                  <w:rFonts w:ascii="Times New Roman" w:hAnsi="Times New Roman" w:cs="Times New Roman"/>
                                  <w:highlight w:val="cyan"/>
                                </w:rPr>
                                <w:t xml:space="preserve">), SC6 and SCLowFreq. The value of </w:t>
                              </w:r>
                              <m:oMath>
                                <m:r>
                                  <w:rPr>
                                    <w:rFonts w:ascii="Cambria Math" w:hAnsi="Cambria Math" w:cs="Times New Roman"/>
                                    <w:highlight w:val="cyan"/>
                                  </w:rPr>
                                  <m:t>X</m:t>
                                </m:r>
                              </m:oMath>
                              <w:moveFrom w:id="934" w:author="Amanpreet Kaur" w:date="2025-01-23T10:45:00Z" w16du:dateUtc="2025-01-23T16:45:00Z">
                                <w:r w:rsidRPr="00915171" w:rsidDel="00633067">
                                  <w:rPr>
                                    <w:rFonts w:ascii="Times New Roman" w:hAnsi="Times New Roman" w:cs="Times New Roman"/>
                                    <w:highlight w:val="cyan"/>
                                  </w:rPr>
                                  <w:t xml:space="preserve"> is the weighted mean of </w:t>
                                </w:r>
                                <m:oMath>
                                  <m:r>
                                    <w:rPr>
                                      <w:rFonts w:ascii="Cambria Math" w:hAnsi="Cambria Math" w:cs="Times New Roman"/>
                                      <w:highlight w:val="cyan"/>
                                    </w:rPr>
                                    <m:t>X</m:t>
                                  </m:r>
                                </m:oMath>
                                <w:moveFrom w:id="935" w:author="Amanpreet Kaur" w:date="2025-01-23T10:45:00Z" w16du:dateUtc="2025-01-23T16:45:00Z">
                                  <w:r w:rsidRPr="00915171" w:rsidDel="00633067">
                                    <w:rPr>
                                      <w:rFonts w:ascii="Times New Roman" w:eastAsiaTheme="minorEastAsia" w:hAnsi="Times New Roman" w:cs="Times New Roman"/>
                                      <w:highlight w:val="cyan"/>
                                    </w:rPr>
                                    <w:t xml:space="preserve"> observed at </w:t>
                                  </w:r>
                                  <w:r w:rsidRPr="00915171" w:rsidDel="00633067">
                                    <w:rPr>
                                      <w:rFonts w:ascii="Times New Roman" w:hAnsi="Times New Roman" w:cs="Times New Roman"/>
                                      <w:highlight w:val="cyan"/>
                                    </w:rPr>
                                    <w:t xml:space="preserve">Mid and End sampling times: </w:t>
                                  </w:r>
                                  <m:oMath>
                                    <m:r>
                                      <w:rPr>
                                        <w:rFonts w:ascii="Cambria Math" w:hAnsi="Cambria Math" w:cs="Times New Roman"/>
                                        <w:highlight w:val="cyan"/>
                                      </w:rPr>
                                      <m:t xml:space="preserve">p×[X </m:t>
                                    </m:r>
                                    <m:r>
                                      <m:rPr>
                                        <m:nor/>
                                      </m:rPr>
                                      <w:rPr>
                                        <w:rFonts w:ascii="Times New Roman" w:hAnsi="Times New Roman" w:cs="Times New Roman"/>
                                        <w:highlight w:val="cyan"/>
                                      </w:rPr>
                                      <m:t>at Mid point]</m:t>
                                    </m:r>
                                    <m:r>
                                      <w:rPr>
                                        <w:rFonts w:ascii="Cambria Math" w:hAnsi="Cambria Math" w:cs="Times New Roman"/>
                                        <w:highlight w:val="cyan"/>
                                      </w:rPr>
                                      <m:t xml:space="preserve">+(1-p)×[X </m:t>
                                    </m:r>
                                    <m:r>
                                      <m:rPr>
                                        <m:nor/>
                                      </m:rPr>
                                      <w:rPr>
                                        <w:rFonts w:ascii="Times New Roman" w:hAnsi="Times New Roman" w:cs="Times New Roman"/>
                                        <w:highlight w:val="cyan"/>
                                      </w:rPr>
                                      <m:t>at End point]</m:t>
                                    </m:r>
                                  </m:oMath>
                                  <w:moveFrom w:id="936" w:author="Amanpreet Kaur" w:date="2025-01-23T10:45:00Z" w16du:dateUtc="2025-01-23T16:45:00Z">
                                    <w:r w:rsidRPr="00915171" w:rsidDel="00633067">
                                      <w:rPr>
                                        <w:rFonts w:ascii="Times New Roman" w:eastAsiaTheme="minorEastAsia" w:hAnsi="Times New Roman" w:cs="Times New Roman"/>
                                        <w:highlight w:val="cyan"/>
                                      </w:rPr>
                                      <w:t xml:space="preserve">, where </w:t>
                                    </w:r>
                                    <m:oMath>
                                      <m:r>
                                        <w:rPr>
                                          <w:rFonts w:ascii="Cambria Math" w:hAnsi="Cambria Math" w:cs="Times New Roman"/>
                                          <w:highlight w:val="cyan"/>
                                        </w:rPr>
                                        <m:t>p</m:t>
                                      </m:r>
                                    </m:oMath>
                                    <w:moveFrom w:id="937" w:author="Amanpreet Kaur" w:date="2025-01-23T10:45:00Z" w16du:dateUtc="2025-01-23T16:45:00Z">
                                      <w:r w:rsidRPr="00915171" w:rsidDel="00633067">
                                        <w:rPr>
                                          <w:rFonts w:ascii="Times New Roman" w:eastAsiaTheme="minorEastAsia" w:hAnsi="Times New Roman" w:cs="Times New Roman"/>
                                          <w:highlight w:val="cyan"/>
                                        </w:rPr>
                                        <w:t xml:space="preserve"> takes the same value as for the weighted average of genetic frequencies.</w:t>
                                      </w:r>
                                      <w:r w:rsidDel="00633067">
                                        <w:rPr>
                                          <w:rFonts w:ascii="Times New Roman" w:eastAsiaTheme="minorEastAsia" w:hAnsi="Times New Roman" w:cs="Times New Roman"/>
                                        </w:rPr>
                                        <w:t xml:space="preserve"> </w:t>
                                      </w:r>
                                    </w:moveFrom>
                                  </w:moveFrom>
                                </w:moveFrom>
                              </w:moveFrom>
                            </w:moveFrom>
                          </w:moveFrom>
                        </w:moveFrom>
                      </w:moveFrom>
                    </w:moveFrom>
                  </w:moveFrom>
                </w:moveFrom>
              </w:moveFrom>
            </w:moveFrom>
          </w:moveFrom>
        </w:moveFrom>
      </w:moveFrom>
    </w:p>
    <w:p w14:paraId="6E27684D" w14:textId="65D54FEB" w:rsidR="00D03C2A" w:rsidRPr="00F10513" w:rsidDel="00633067" w:rsidRDefault="00D03C2A">
      <w:pPr>
        <w:spacing w:line="360" w:lineRule="auto"/>
        <w:jc w:val="both"/>
        <w:rPr>
          <w:moveFrom w:id="938" w:author="Amanpreet Kaur" w:date="2025-01-23T10:45:00Z" w16du:dateUtc="2025-01-23T16:45:00Z"/>
          <w:rFonts w:ascii="Times New Roman" w:eastAsia="Arial" w:hAnsi="Times New Roman" w:cs="Times New Roman"/>
          <w:b/>
          <w:bCs/>
          <w:color w:val="121212"/>
        </w:rPr>
        <w:pPrChange w:id="939" w:author="Amanpreet Kaur" w:date="2025-01-23T10:44:00Z" w16du:dateUtc="2025-01-23T16:44:00Z">
          <w:pPr>
            <w:spacing w:line="480" w:lineRule="auto"/>
            <w:jc w:val="both"/>
          </w:pPr>
        </w:pPrChange>
      </w:pPr>
      <w:moveFrom w:id="940" w:author="Amanpreet Kaur" w:date="2025-01-23T10:45:00Z" w16du:dateUtc="2025-01-23T16:45:00Z">
        <w:r w:rsidRPr="00F10513" w:rsidDel="00633067">
          <w:rPr>
            <w:rFonts w:ascii="Times New Roman" w:eastAsia="Arial" w:hAnsi="Times New Roman" w:cs="Times New Roman"/>
            <w:b/>
            <w:bCs/>
            <w:color w:val="121212"/>
          </w:rPr>
          <w:t xml:space="preserve">Construction of </w:t>
        </w:r>
        <w:r w:rsidRPr="00EB2E9B" w:rsidDel="00633067">
          <w:rPr>
            <w:rFonts w:ascii="Times New Roman" w:eastAsia="Arial" w:hAnsi="Times New Roman" w:cs="Times New Roman"/>
            <w:b/>
            <w:bCs/>
            <w:i/>
            <w:iCs/>
            <w:color w:val="121212"/>
          </w:rPr>
          <w:t>Xanthomonas</w:t>
        </w:r>
        <w:r w:rsidRPr="00F10513" w:rsidDel="00633067">
          <w:rPr>
            <w:rFonts w:ascii="Times New Roman" w:eastAsia="Arial" w:hAnsi="Times New Roman" w:cs="Times New Roman"/>
            <w:b/>
            <w:bCs/>
            <w:color w:val="121212"/>
          </w:rPr>
          <w:t xml:space="preserve"> pan</w:t>
        </w:r>
        <w:r w:rsidDel="00633067">
          <w:rPr>
            <w:rFonts w:ascii="Times New Roman" w:eastAsia="Arial" w:hAnsi="Times New Roman" w:cs="Times New Roman"/>
            <w:b/>
            <w:bCs/>
            <w:color w:val="121212"/>
          </w:rPr>
          <w:t>-</w:t>
        </w:r>
        <w:r w:rsidRPr="00F10513" w:rsidDel="00633067">
          <w:rPr>
            <w:rFonts w:ascii="Times New Roman" w:eastAsia="Arial" w:hAnsi="Times New Roman" w:cs="Times New Roman"/>
            <w:b/>
            <w:bCs/>
            <w:color w:val="121212"/>
          </w:rPr>
          <w:t>genome</w:t>
        </w:r>
      </w:moveFrom>
    </w:p>
    <w:p w14:paraId="78D93F84" w14:textId="7722F5EE" w:rsidR="00D03C2A" w:rsidRPr="00F10513" w:rsidDel="00633067" w:rsidRDefault="00D03C2A">
      <w:pPr>
        <w:spacing w:line="360" w:lineRule="auto"/>
        <w:jc w:val="both"/>
        <w:rPr>
          <w:moveFrom w:id="941" w:author="Amanpreet Kaur" w:date="2025-01-23T10:45:00Z" w16du:dateUtc="2025-01-23T16:45:00Z"/>
          <w:rFonts w:ascii="Times New Roman" w:eastAsia="Arial" w:hAnsi="Times New Roman" w:cs="Times New Roman"/>
          <w:color w:val="121212"/>
        </w:rPr>
        <w:pPrChange w:id="942" w:author="Amanpreet Kaur" w:date="2025-01-23T10:44:00Z" w16du:dateUtc="2025-01-23T16:44:00Z">
          <w:pPr>
            <w:spacing w:line="480" w:lineRule="auto"/>
            <w:jc w:val="both"/>
          </w:pPr>
        </w:pPrChange>
      </w:pPr>
      <w:moveFrom w:id="943" w:author="Amanpreet Kaur" w:date="2025-01-23T10:45:00Z" w16du:dateUtc="2025-01-23T16:45:00Z">
        <w:r w:rsidRPr="00F10513" w:rsidDel="00633067">
          <w:rPr>
            <w:rFonts w:ascii="Times New Roman" w:eastAsia="Arial" w:hAnsi="Times New Roman" w:cs="Times New Roman"/>
            <w:color w:val="121212"/>
          </w:rPr>
          <w:t xml:space="preserve">Initially, we downloaded 287 strains of </w:t>
        </w:r>
        <w:r w:rsidDel="00633067">
          <w:rPr>
            <w:rFonts w:ascii="Times New Roman" w:eastAsia="Arial" w:hAnsi="Times New Roman" w:cs="Times New Roman"/>
            <w:i/>
            <w:iCs/>
            <w:color w:val="121212"/>
          </w:rPr>
          <w:t>Xp (</w:t>
        </w:r>
        <w:r w:rsidRPr="00F10513" w:rsidDel="00633067">
          <w:rPr>
            <w:rFonts w:ascii="Times New Roman" w:eastAsia="Arial" w:hAnsi="Times New Roman" w:cs="Times New Roman"/>
            <w:i/>
            <w:iCs/>
            <w:color w:val="121212"/>
          </w:rPr>
          <w:t xml:space="preserve">Xanthomonas euvesicatoria </w:t>
        </w:r>
        <w:r w:rsidRPr="00F10513" w:rsidDel="00633067">
          <w:rPr>
            <w:rFonts w:ascii="Times New Roman" w:eastAsia="Arial" w:hAnsi="Times New Roman" w:cs="Times New Roman"/>
            <w:color w:val="121212"/>
          </w:rPr>
          <w:t>pv.</w:t>
        </w:r>
        <w:r w:rsidRPr="00F10513" w:rsidDel="00633067">
          <w:rPr>
            <w:rFonts w:ascii="Times New Roman" w:eastAsia="Arial" w:hAnsi="Times New Roman" w:cs="Times New Roman"/>
            <w:i/>
            <w:iCs/>
            <w:color w:val="121212"/>
          </w:rPr>
          <w:t xml:space="preserve"> perforans</w:t>
        </w:r>
        <w:r w:rsidDel="00633067">
          <w:rPr>
            <w:rFonts w:ascii="Times New Roman" w:eastAsia="Arial" w:hAnsi="Times New Roman" w:cs="Times New Roman"/>
            <w:i/>
            <w:iCs/>
            <w:color w:val="121212"/>
          </w:rPr>
          <w:t xml:space="preserve">) </w:t>
        </w:r>
        <w:r w:rsidRPr="00F10513" w:rsidDel="00633067">
          <w:rPr>
            <w:rFonts w:ascii="Times New Roman" w:eastAsia="Arial" w:hAnsi="Times New Roman" w:cs="Times New Roman"/>
            <w:color w:val="121212"/>
          </w:rPr>
          <w:t xml:space="preserve">and </w:t>
        </w:r>
        <w:r w:rsidRPr="00F10513" w:rsidDel="00633067">
          <w:rPr>
            <w:rFonts w:ascii="Times New Roman" w:eastAsia="Arial" w:hAnsi="Times New Roman" w:cs="Times New Roman"/>
            <w:i/>
            <w:iCs/>
            <w:color w:val="121212"/>
          </w:rPr>
          <w:t xml:space="preserve">Xeu </w:t>
        </w:r>
        <w:r w:rsidDel="00633067">
          <w:rPr>
            <w:rFonts w:ascii="Times New Roman" w:eastAsia="Arial" w:hAnsi="Times New Roman" w:cs="Times New Roman"/>
            <w:i/>
            <w:iCs/>
            <w:color w:val="121212"/>
          </w:rPr>
          <w:t>(</w:t>
        </w:r>
        <w:r w:rsidRPr="00F10513" w:rsidDel="00633067">
          <w:rPr>
            <w:rFonts w:ascii="Times New Roman" w:eastAsia="Arial" w:hAnsi="Times New Roman" w:cs="Times New Roman"/>
            <w:i/>
            <w:iCs/>
            <w:color w:val="121212"/>
          </w:rPr>
          <w:t xml:space="preserve">Xanthomonas euvesicatoria </w:t>
        </w:r>
        <w:r w:rsidRPr="00F10513" w:rsidDel="00633067">
          <w:rPr>
            <w:rFonts w:ascii="Times New Roman" w:eastAsia="Arial" w:hAnsi="Times New Roman" w:cs="Times New Roman"/>
            <w:color w:val="121212"/>
          </w:rPr>
          <w:t>pv</w:t>
        </w:r>
        <w:r w:rsidRPr="00F10513" w:rsidDel="00633067">
          <w:rPr>
            <w:rFonts w:ascii="Times New Roman" w:eastAsia="Arial" w:hAnsi="Times New Roman" w:cs="Times New Roman"/>
            <w:i/>
            <w:iCs/>
            <w:color w:val="121212"/>
          </w:rPr>
          <w:t>. euvesicatoria)</w:t>
        </w:r>
        <w:r w:rsidRPr="00F10513" w:rsidDel="00633067">
          <w:rPr>
            <w:rFonts w:ascii="Times New Roman" w:eastAsia="Arial" w:hAnsi="Times New Roman" w:cs="Times New Roman"/>
            <w:color w:val="121212"/>
          </w:rPr>
          <w:t xml:space="preserve"> from the NCBI RefSeq database (as of February 16th, 2022). Using SuperPang (v0.9.4 beta1)</w:t>
        </w:r>
        <w:r w:rsidDel="00633067">
          <w:rPr>
            <w:rFonts w:ascii="Times New Roman" w:eastAsia="Arial" w:hAnsi="Times New Roman" w:cs="Times New Roman"/>
            <w:color w:val="121212"/>
          </w:rPr>
          <w:t xml:space="preserve"> </w:t>
        </w:r>
        <w:r w:rsidDel="00633067">
          <w:rPr>
            <w:rFonts w:ascii="Times New Roman" w:eastAsia="Arial" w:hAnsi="Times New Roman" w:cs="Times New Roman"/>
            <w:color w:val="121212"/>
          </w:rPr>
          <w:fldChar w:fldCharType="begin"/>
        </w:r>
        <w:r w:rsidDel="00633067">
          <w:rPr>
            <w:rFonts w:ascii="Times New Roman" w:eastAsia="Arial" w:hAnsi="Times New Roman" w:cs="Times New Roman"/>
            <w:color w:val="121212"/>
          </w:rPr>
          <w:instrText xml:space="preserve"> ADDIN ZOTERO_ITEM CSL_CITATION {"citationID":"aiEL6w8T","properties":{"formattedCitation":"\\super 116\\nosupersub{}","plainCitation":"116","noteIndex":0},"citationItems":[{"id":351,"uris":["http://zotero.org/users/10053306/items/ITYHHACV"],"itemData":{"id":351,"type":"article","abstract":"At the genome level, microorganisms are highly adaptable both in terms of allele and gene composition. Such heritable traits emerge in response to different environmental niches and can have a profound influence on microbial community dynamics. As a consequence of this, any individual genome or clonal population will contain merely a fraction of the total genetic diversity of any operationally defined “species”, with the collective from that group presenting the broader genomic diversity known as the pangenome. Pangenomes are valuable concepts for studying evolution and adaptation in microorganisms, as they partition genomes into core regions (present in all the genomes, and responsible for housekeeping and species-level niche adaptation) and accessory regions (present only in some genomes, and responsible for ecotype divergence).\nHere we present SuperPang, an algorithm capable of producing pangenome assemblies from a set of input genomes of varying quality, including metagenome-assembled genomes or MAGs. SuperPang runs in linear time and its results are complete, non-redundant, preserve gene ordering and contain both coding and non-coding regions. Our approach provides a modular view of the pangenome, identifying operons and genomic islands, and allowing to track their prevalence in different populations. We illustrate our approach by analyzing the intra-species diversity of Polynucleobacter, a clade of ubiquitous freshwater microorganisms characterized by their streamlined genomes and their ecological versatility. We show how SuperPang facilitates the simultaneous analysis of allelic and gene content variation under different environmental pressures, allowing us to study the drivers of microbial diversification at unprecedented resolution.","DOI":"10.1101/2022.03.25.485477","language":"en","license":"© 2022, Posted by Cold Spring Harbor Laboratory. This pre-print is available under a Creative Commons License (Attribution-NonCommercial-NoDerivs 4.0 International), CC BY-NC-ND 4.0, as described at http://creativecommons.org/licenses/by-nc-nd/4.0/","note":"page: 2022.03.25.485477\nsection: New Results","publisher":"bioRxiv","source":"bioRxiv","title":"Exploring intra-species diversity through non-redundant pangenome assemblies","URL":"https://www.biorxiv.org/content/10.1101/2022.03.25.485477v1","author":[{"family":"Puente-Sánchez","given":"Fernando"},{"family":"Hoetzinger","given":"Matthias"},{"family":"Buck","given":"Moritz"},{"family":"Bertilsson","given":"Stefan"}],"accessed":{"date-parts":[["2023",2,26]]},"issued":{"date-parts":[["2022",3,27]]}}}],"schema":"https://github.com/citation-style-language/schema/raw/master/csl-citation.json"} </w:instrText>
        </w:r>
        <w:r w:rsidDel="00633067">
          <w:rPr>
            <w:rFonts w:ascii="Times New Roman" w:eastAsia="Arial" w:hAnsi="Times New Roman" w:cs="Times New Roman"/>
            <w:color w:val="121212"/>
          </w:rPr>
          <w:fldChar w:fldCharType="separate"/>
        </w:r>
        <w:r w:rsidRPr="002B5CD6" w:rsidDel="00633067">
          <w:rPr>
            <w:rFonts w:ascii="Times New Roman" w:hAnsi="Times New Roman" w:cs="Times New Roman"/>
            <w:color w:val="000000"/>
            <w:vertAlign w:val="superscript"/>
          </w:rPr>
          <w:t>116</w:t>
        </w:r>
        <w:r w:rsidDel="00633067">
          <w:rPr>
            <w:rFonts w:ascii="Times New Roman" w:eastAsia="Arial" w:hAnsi="Times New Roman" w:cs="Times New Roman"/>
            <w:color w:val="121212"/>
          </w:rPr>
          <w:fldChar w:fldCharType="end"/>
        </w:r>
        <w:r w:rsidRPr="00F10513" w:rsidDel="00633067">
          <w:rPr>
            <w:rFonts w:ascii="Times New Roman" w:eastAsia="Arial" w:hAnsi="Times New Roman" w:cs="Times New Roman"/>
            <w:color w:val="121212"/>
          </w:rPr>
          <w:t>, we constructed a non-redundant pangenome as a reference for the subsequent analyses.</w:t>
        </w:r>
      </w:moveFrom>
    </w:p>
    <w:p w14:paraId="41669A5F" w14:textId="06A8FB9F" w:rsidR="00D03C2A" w:rsidRPr="00F10513" w:rsidDel="00633067" w:rsidRDefault="00D03C2A">
      <w:pPr>
        <w:spacing w:line="360" w:lineRule="auto"/>
        <w:jc w:val="both"/>
        <w:rPr>
          <w:moveFrom w:id="944" w:author="Amanpreet Kaur" w:date="2025-01-23T10:45:00Z" w16du:dateUtc="2025-01-23T16:45:00Z"/>
          <w:rFonts w:ascii="Times New Roman" w:eastAsia="Arial" w:hAnsi="Times New Roman" w:cs="Times New Roman"/>
        </w:rPr>
        <w:pPrChange w:id="945" w:author="Amanpreet Kaur" w:date="2025-01-23T10:44:00Z" w16du:dateUtc="2025-01-23T16:44:00Z">
          <w:pPr>
            <w:spacing w:line="480" w:lineRule="auto"/>
            <w:jc w:val="both"/>
          </w:pPr>
        </w:pPrChange>
      </w:pPr>
      <w:moveFrom w:id="946" w:author="Amanpreet Kaur" w:date="2025-01-23T10:45:00Z" w16du:dateUtc="2025-01-23T16:45:00Z">
        <w:r w:rsidRPr="00F10513" w:rsidDel="00633067">
          <w:rPr>
            <w:rFonts w:ascii="Times New Roman" w:eastAsia="Arial" w:hAnsi="Times New Roman" w:cs="Times New Roman"/>
          </w:rPr>
          <w:t xml:space="preserve">To avoid read stealing and donating of </w:t>
        </w:r>
        <w:r w:rsidRPr="00EB2E9B" w:rsidDel="00633067">
          <w:rPr>
            <w:rFonts w:ascii="Times New Roman" w:eastAsia="Arial" w:hAnsi="Times New Roman" w:cs="Times New Roman"/>
            <w:i/>
            <w:iCs/>
          </w:rPr>
          <w:t>Xanthomonas</w:t>
        </w:r>
        <w:r w:rsidRPr="00F10513" w:rsidDel="00633067">
          <w:rPr>
            <w:rFonts w:ascii="Times New Roman" w:eastAsia="Arial" w:hAnsi="Times New Roman" w:cs="Times New Roman"/>
          </w:rPr>
          <w:t xml:space="preserve"> with other microbiome species, we implemented an additional filter to remove genes with more than 97% similarity in our metagenomic reads. These genes were identified similarly to the method described by Kaur et al., 2024. We used the “run_midas.py species” command to identify the predominant species in our samples, utilizing the MIDAS (v1.3.2) default database as a reference, which consists of 31,007 bacterial reference genomes organized into 5,952 species groups </w:t>
        </w:r>
        <w:r w:rsidDel="00633067">
          <w:rPr>
            <w:rFonts w:ascii="Times New Roman" w:eastAsia="Arial" w:hAnsi="Times New Roman" w:cs="Times New Roman"/>
          </w:rPr>
          <w:fldChar w:fldCharType="begin"/>
        </w:r>
        <w:r w:rsidDel="00633067">
          <w:rPr>
            <w:rFonts w:ascii="Times New Roman" w:eastAsia="Arial" w:hAnsi="Times New Roman" w:cs="Times New Roman"/>
          </w:rPr>
          <w:instrText xml:space="preserve"> ADDIN ZOTERO_ITEM CSL_CITATION {"citationID":"tj2yt8Ae","properties":{"formattedCitation":"\\super 117\\nosupersub{}","plainCitation":"117","noteIndex":0},"citationItems":[{"id":780,"uris":["http://zotero.org/groups/4756290/items/2LBUFDYD"],"itemData":{"id":780,"type":"software","abstract":"An integrated pipeline for estimating strain-level genomic variation from metagenomic data","genre":"Python","license":"GPL-3.0","note":"original-date: 2015-02-17T23:02:37Z","source":"GitHub","title":"Metagenomic Intra-Species Diversity Analysis System (MIDAS)","URL":"https://github.com/snayfach/MIDAS","author":[{"family":"Nayfach","given":"Stephen"}],"accessed":{"date-parts":[["2022",11,9]]},"issued":{"date-parts":[["2022",9,17]]}}}],"schema":"https://github.com/citation-style-language/schema/raw/master/csl-citation.json"} </w:instrText>
        </w:r>
        <w:r w:rsidDel="00633067">
          <w:rPr>
            <w:rFonts w:ascii="Times New Roman" w:eastAsia="Arial" w:hAnsi="Times New Roman" w:cs="Times New Roman"/>
          </w:rPr>
          <w:fldChar w:fldCharType="separate"/>
        </w:r>
        <w:r w:rsidRPr="002B5CD6" w:rsidDel="00633067">
          <w:rPr>
            <w:rFonts w:ascii="Times New Roman" w:hAnsi="Times New Roman" w:cs="Times New Roman"/>
            <w:vertAlign w:val="superscript"/>
          </w:rPr>
          <w:t>117</w:t>
        </w:r>
        <w:r w:rsidDel="00633067">
          <w:rPr>
            <w:rFonts w:ascii="Times New Roman" w:eastAsia="Arial" w:hAnsi="Times New Roman" w:cs="Times New Roman"/>
          </w:rPr>
          <w:fldChar w:fldCharType="end"/>
        </w:r>
        <w:r w:rsidRPr="00F10513" w:rsidDel="00633067">
          <w:rPr>
            <w:rFonts w:ascii="Times New Roman" w:eastAsia="Arial" w:hAnsi="Times New Roman" w:cs="Times New Roman"/>
          </w:rPr>
          <w:t>. We then built a custom database of non-redundant pangenomes (</w:t>
        </w:r>
        <w:r w:rsidRPr="00EB2E9B" w:rsidDel="00633067">
          <w:rPr>
            <w:rFonts w:ascii="Times New Roman" w:eastAsia="Arial" w:hAnsi="Times New Roman" w:cs="Times New Roman"/>
            <w:i/>
            <w:iCs/>
          </w:rPr>
          <w:t xml:space="preserve">Xp </w:t>
        </w:r>
        <w:r w:rsidRPr="00F10513" w:rsidDel="00633067">
          <w:rPr>
            <w:rFonts w:ascii="Times New Roman" w:eastAsia="Arial" w:hAnsi="Times New Roman" w:cs="Times New Roman"/>
          </w:rPr>
          <w:t>and</w:t>
        </w:r>
        <w:r w:rsidRPr="00EB2E9B" w:rsidDel="00633067">
          <w:rPr>
            <w:rFonts w:ascii="Times New Roman" w:eastAsia="Arial" w:hAnsi="Times New Roman" w:cs="Times New Roman"/>
            <w:i/>
            <w:iCs/>
          </w:rPr>
          <w:t xml:space="preserve"> Xeu</w:t>
        </w:r>
        <w:r w:rsidRPr="00F10513" w:rsidDel="00633067">
          <w:rPr>
            <w:rFonts w:ascii="Times New Roman" w:eastAsia="Arial" w:hAnsi="Times New Roman" w:cs="Times New Roman"/>
          </w:rPr>
          <w:t>) using MIDAS and subjected it to BLAST (blast+) with the concatenated gene sequences from species with a mean abundance &gt; 0 from the previous step. Genes with 97% similarity to those in the database were removed from all samples using BBDuk (v37.36)</w:t>
        </w:r>
        <w:r w:rsidDel="00633067">
          <w:rPr>
            <w:rFonts w:ascii="Times New Roman" w:eastAsia="Arial" w:hAnsi="Times New Roman" w:cs="Times New Roman"/>
          </w:rPr>
          <w:t xml:space="preserve"> </w:t>
        </w:r>
        <w:r w:rsidDel="00633067">
          <w:rPr>
            <w:rFonts w:ascii="Times New Roman" w:eastAsia="Arial" w:hAnsi="Times New Roman" w:cs="Times New Roman"/>
          </w:rPr>
          <w:fldChar w:fldCharType="begin"/>
        </w:r>
        <w:r w:rsidDel="00633067">
          <w:rPr>
            <w:rFonts w:ascii="Times New Roman" w:eastAsia="Arial" w:hAnsi="Times New Roman" w:cs="Times New Roman"/>
          </w:rPr>
          <w:instrText xml:space="preserve"> ADDIN ZOTERO_ITEM CSL_CITATION {"citationID":"dJAkhomS","properties":{"formattedCitation":"\\super 118\\nosupersub{}","plainCitation":"118","noteIndex":0},"citationItems":[{"id":4527,"uris":["http://zotero.org/users/10053306/items/IYVH3TZC"],"itemData":{"id":4527,"type":"article-journal","container-title":"Jt Genome Inst. Available online: https://jgi. doe. gov/data-and-tools/bbtools/bb-tools-userguide/bbduk-guide/(accessed on 25 June 2020)","source":"Google Scholar","title":"BBDuk","author":[{"family":"Bushnell","given":"B."}],"issued":{"date-parts":[["2020"]]}}}],"schema":"https://github.com/citation-style-language/schema/raw/master/csl-citation.json"} </w:instrText>
        </w:r>
        <w:r w:rsidDel="00633067">
          <w:rPr>
            <w:rFonts w:ascii="Times New Roman" w:eastAsia="Arial" w:hAnsi="Times New Roman" w:cs="Times New Roman"/>
          </w:rPr>
          <w:fldChar w:fldCharType="separate"/>
        </w:r>
        <w:r w:rsidRPr="002B5CD6" w:rsidDel="00633067">
          <w:rPr>
            <w:rFonts w:ascii="Times New Roman" w:hAnsi="Times New Roman" w:cs="Times New Roman"/>
            <w:vertAlign w:val="superscript"/>
          </w:rPr>
          <w:t>118</w:t>
        </w:r>
        <w:r w:rsidDel="00633067">
          <w:rPr>
            <w:rFonts w:ascii="Times New Roman" w:eastAsia="Arial" w:hAnsi="Times New Roman" w:cs="Times New Roman"/>
          </w:rPr>
          <w:fldChar w:fldCharType="end"/>
        </w:r>
        <w:r w:rsidRPr="00F10513" w:rsidDel="00633067">
          <w:rPr>
            <w:rFonts w:ascii="Times New Roman" w:eastAsia="Arial" w:hAnsi="Times New Roman" w:cs="Times New Roman"/>
          </w:rPr>
          <w:t xml:space="preserve">. These reads were used for our subsequent analyses. </w:t>
        </w:r>
      </w:moveFrom>
    </w:p>
    <w:p w14:paraId="183D0C40" w14:textId="1BC9A4A2" w:rsidR="00D03C2A" w:rsidRPr="00F10513" w:rsidDel="00633067" w:rsidRDefault="00D03C2A">
      <w:pPr>
        <w:spacing w:line="360" w:lineRule="auto"/>
        <w:jc w:val="both"/>
        <w:rPr>
          <w:moveFrom w:id="947" w:author="Amanpreet Kaur" w:date="2025-01-23T10:45:00Z" w16du:dateUtc="2025-01-23T16:45:00Z"/>
          <w:rFonts w:ascii="Times New Roman" w:eastAsia="Arial" w:hAnsi="Times New Roman" w:cs="Times New Roman"/>
        </w:rPr>
        <w:pPrChange w:id="948" w:author="Amanpreet Kaur" w:date="2025-01-23T10:44:00Z" w16du:dateUtc="2025-01-23T16:44:00Z">
          <w:pPr>
            <w:spacing w:line="480" w:lineRule="auto"/>
            <w:jc w:val="both"/>
          </w:pPr>
        </w:pPrChange>
      </w:pPr>
    </w:p>
    <w:p w14:paraId="790BAFA4" w14:textId="009F7777" w:rsidR="00D03C2A" w:rsidRPr="00EB2E9B" w:rsidDel="00633067" w:rsidRDefault="00D03C2A">
      <w:pPr>
        <w:spacing w:line="360" w:lineRule="auto"/>
        <w:jc w:val="both"/>
        <w:rPr>
          <w:moveFrom w:id="949" w:author="Amanpreet Kaur" w:date="2025-01-23T10:45:00Z" w16du:dateUtc="2025-01-23T16:45:00Z"/>
          <w:rFonts w:ascii="Times New Roman" w:eastAsia="Arial" w:hAnsi="Times New Roman" w:cs="Times New Roman"/>
          <w:b/>
          <w:bCs/>
        </w:rPr>
        <w:pPrChange w:id="950" w:author="Amanpreet Kaur" w:date="2025-01-23T10:44:00Z" w16du:dateUtc="2025-01-23T16:44:00Z">
          <w:pPr>
            <w:spacing w:line="480" w:lineRule="auto"/>
            <w:jc w:val="both"/>
          </w:pPr>
        </w:pPrChange>
      </w:pPr>
      <w:moveFrom w:id="951" w:author="Amanpreet Kaur" w:date="2025-01-23T10:45:00Z" w16du:dateUtc="2025-01-23T16:45:00Z">
        <w:r w:rsidRPr="00EB2E9B" w:rsidDel="00633067">
          <w:rPr>
            <w:rFonts w:ascii="Times New Roman" w:eastAsia="Arial" w:hAnsi="Times New Roman" w:cs="Times New Roman"/>
            <w:b/>
            <w:bCs/>
          </w:rPr>
          <w:t>Genes under selection</w:t>
        </w:r>
      </w:moveFrom>
    </w:p>
    <w:p w14:paraId="505E0FDA" w14:textId="0A03E8C2" w:rsidR="00D03C2A" w:rsidRPr="00F10513" w:rsidDel="00633067" w:rsidRDefault="00D03C2A">
      <w:pPr>
        <w:spacing w:line="360" w:lineRule="auto"/>
        <w:jc w:val="both"/>
        <w:rPr>
          <w:moveFrom w:id="952" w:author="Amanpreet Kaur" w:date="2025-01-23T10:45:00Z" w16du:dateUtc="2025-01-23T16:45:00Z"/>
          <w:rFonts w:ascii="Times New Roman" w:eastAsia="Arial" w:hAnsi="Times New Roman" w:cs="Times New Roman"/>
          <w:color w:val="191919"/>
        </w:rPr>
        <w:pPrChange w:id="953" w:author="Amanpreet Kaur" w:date="2025-01-23T10:44:00Z" w16du:dateUtc="2025-01-23T16:44:00Z">
          <w:pPr>
            <w:spacing w:line="480" w:lineRule="auto"/>
            <w:jc w:val="both"/>
          </w:pPr>
        </w:pPrChange>
      </w:pPr>
      <w:moveFrom w:id="954" w:author="Amanpreet Kaur" w:date="2025-01-23T10:45:00Z" w16du:dateUtc="2025-01-23T16:45:00Z">
        <w:r w:rsidRPr="00F10513" w:rsidDel="00633067">
          <w:rPr>
            <w:rFonts w:ascii="Times New Roman" w:eastAsia="Arial" w:hAnsi="Times New Roman" w:cs="Times New Roman"/>
            <w:color w:val="191919"/>
          </w:rPr>
          <w:t xml:space="preserve">We discarded the samples with zero </w:t>
        </w:r>
        <w:r w:rsidRPr="00F10513" w:rsidDel="00633067">
          <w:rPr>
            <w:rFonts w:ascii="Times New Roman" w:eastAsia="Arial" w:hAnsi="Times New Roman" w:cs="Times New Roman"/>
            <w:i/>
            <w:iCs/>
            <w:color w:val="191919"/>
          </w:rPr>
          <w:t xml:space="preserve">Xp </w:t>
        </w:r>
        <w:r w:rsidRPr="00F10513" w:rsidDel="00633067">
          <w:rPr>
            <w:rFonts w:ascii="Times New Roman" w:eastAsia="Arial" w:hAnsi="Times New Roman" w:cs="Times New Roman"/>
            <w:color w:val="191919"/>
          </w:rPr>
          <w:t>abundance in the following evolutionary analyses. To calculate the genetic variation in our samples, we first mapped the samples to the non-redundant pangenome using BWA-MEM (v0.7.12)</w:t>
        </w:r>
        <w:r w:rsidDel="00633067">
          <w:rPr>
            <w:rFonts w:ascii="Times New Roman" w:eastAsia="Arial" w:hAnsi="Times New Roman" w:cs="Times New Roman"/>
            <w:color w:val="191919"/>
          </w:rPr>
          <w:t xml:space="preserve"> </w:t>
        </w:r>
        <w:r w:rsidDel="00633067">
          <w:rPr>
            <w:rFonts w:ascii="Times New Roman" w:eastAsia="Arial" w:hAnsi="Times New Roman" w:cs="Times New Roman"/>
            <w:color w:val="191919"/>
          </w:rPr>
          <w:fldChar w:fldCharType="begin"/>
        </w:r>
        <w:r w:rsidDel="00633067">
          <w:rPr>
            <w:rFonts w:ascii="Times New Roman" w:eastAsia="Arial" w:hAnsi="Times New Roman" w:cs="Times New Roman"/>
            <w:color w:val="191919"/>
          </w:rPr>
          <w:instrText xml:space="preserve"> ADDIN ZOTERO_ITEM CSL_CITATION {"citationID":"OSg88zuI","properties":{"formattedCitation":"\\super 119\\nosupersub{}","plainCitation":"119","noteIndex":0},"citationItems":[{"id":4797,"uris":["http://zotero.org/users/10053306/items/PQAGEKZD"],"itemData":{"id":4797,"type":"article","abstract":"Summary: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hengli@broadinstitute.org","DOI":"10.48550/arXiv.1303.3997","note":"arXiv:1303.3997 [q-bio]","number":"arXiv:1303.3997","publisher":"arXiv","source":"arXiv.org","title":"Aligning sequence reads, clone sequences and assembly contigs with BWA-MEM","URL":"http://arxiv.org/abs/1303.3997","author":[{"family":"Li","given":"Heng"}],"accessed":{"date-parts":[["2024",8,27]]},"issued":{"date-parts":[["2013",5,26]]}}}],"schema":"https://github.com/citation-style-language/schema/raw/master/csl-citation.json"} </w:instrText>
        </w:r>
        <w:r w:rsidDel="00633067">
          <w:rPr>
            <w:rFonts w:ascii="Times New Roman" w:eastAsia="Arial" w:hAnsi="Times New Roman" w:cs="Times New Roman"/>
            <w:color w:val="191919"/>
          </w:rPr>
          <w:fldChar w:fldCharType="separate"/>
        </w:r>
        <w:r w:rsidRPr="002B5CD6" w:rsidDel="00633067">
          <w:rPr>
            <w:rFonts w:ascii="Times New Roman" w:hAnsi="Times New Roman" w:cs="Times New Roman"/>
            <w:color w:val="000000"/>
            <w:vertAlign w:val="superscript"/>
          </w:rPr>
          <w:t>119</w:t>
        </w:r>
        <w:r w:rsidDel="00633067">
          <w:rPr>
            <w:rFonts w:ascii="Times New Roman" w:eastAsia="Arial" w:hAnsi="Times New Roman" w:cs="Times New Roman"/>
            <w:color w:val="191919"/>
          </w:rPr>
          <w:fldChar w:fldCharType="end"/>
        </w:r>
        <w:r w:rsidDel="00633067">
          <w:rPr>
            <w:rFonts w:ascii="Times New Roman" w:eastAsia="Arial" w:hAnsi="Times New Roman" w:cs="Times New Roman"/>
            <w:color w:val="191919"/>
          </w:rPr>
          <w:t xml:space="preserve">. </w:t>
        </w:r>
        <w:r w:rsidRPr="00F10513" w:rsidDel="00633067">
          <w:rPr>
            <w:rFonts w:ascii="Times New Roman" w:eastAsia="Arial" w:hAnsi="Times New Roman" w:cs="Times New Roman"/>
            <w:color w:val="191919"/>
          </w:rPr>
          <w:t>Next, we removed low-quality alignments and duplicate reads using samtools (v1.11)</w:t>
        </w:r>
        <w:r w:rsidDel="00633067">
          <w:rPr>
            <w:rFonts w:ascii="Times New Roman" w:eastAsia="Arial" w:hAnsi="Times New Roman" w:cs="Times New Roman"/>
            <w:color w:val="191919"/>
          </w:rPr>
          <w:t xml:space="preserve"> </w:t>
        </w:r>
        <w:r w:rsidDel="00633067">
          <w:rPr>
            <w:rFonts w:ascii="Times New Roman" w:eastAsia="Arial" w:hAnsi="Times New Roman" w:cs="Times New Roman"/>
            <w:color w:val="191919"/>
          </w:rPr>
          <w:fldChar w:fldCharType="begin"/>
        </w:r>
        <w:r w:rsidDel="00633067">
          <w:rPr>
            <w:rFonts w:ascii="Times New Roman" w:eastAsia="Arial" w:hAnsi="Times New Roman" w:cs="Times New Roman"/>
            <w:color w:val="191919"/>
          </w:rPr>
          <w:instrText xml:space="preserve"> ADDIN ZOTERO_ITEM CSL_CITATION {"citationID":"loKp70xU","properties":{"formattedCitation":"\\super 120\\nosupersub{}","plainCitation":"120","noteIndex":0},"citationItems":[{"id":588,"uris":["http://zotero.org/groups/4756290/items/5M3PCCDI"],"itemData":{"id":588,"type":"article-journal","abstract":"Summary: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alignments.Availability:http://samtools.sourceforge.netContact:rd@sanger.ac.uk","container-title":"Bioinformatics","DOI":"10.1093/bioinformatics/btp352","ISSN":"1367-4803","issue":"16","journalAbbreviation":"Bioinformatics","page":"2078-2079","source":"Silverchair","title":"The Sequence Alignment/Map format and SAMtools","volume":"25","author":[{"family":"Li","given":"Heng"},{"family":"Handsaker","given":"Bob"},{"family":"Wysoker","given":"Alec"},{"family":"Fennell","given":"Tim"},{"family":"Ruan","given":"Jue"},{"family":"Homer","given":"Nils"},{"family":"Marth","given":"Gabor"},{"family":"Abecasis","given":"Goncalo"},{"family":"Durbin","given":"Richard"},{"literal":"1000 Genome Project Data Processing Subgroup"}],"issued":{"date-parts":[["2009",8,15]]}}}],"schema":"https://github.com/citation-style-language/schema/raw/master/csl-citation.json"} </w:instrText>
        </w:r>
        <w:r w:rsidDel="00633067">
          <w:rPr>
            <w:rFonts w:ascii="Times New Roman" w:eastAsia="Arial" w:hAnsi="Times New Roman" w:cs="Times New Roman"/>
            <w:color w:val="191919"/>
          </w:rPr>
          <w:fldChar w:fldCharType="separate"/>
        </w:r>
        <w:r w:rsidRPr="002B5CD6" w:rsidDel="00633067">
          <w:rPr>
            <w:rFonts w:ascii="Times New Roman" w:hAnsi="Times New Roman" w:cs="Times New Roman"/>
            <w:color w:val="000000"/>
            <w:vertAlign w:val="superscript"/>
          </w:rPr>
          <w:t>120</w:t>
        </w:r>
        <w:r w:rsidDel="00633067">
          <w:rPr>
            <w:rFonts w:ascii="Times New Roman" w:eastAsia="Arial" w:hAnsi="Times New Roman" w:cs="Times New Roman"/>
            <w:color w:val="191919"/>
          </w:rPr>
          <w:fldChar w:fldCharType="end"/>
        </w:r>
        <w:r w:rsidRPr="00F10513" w:rsidDel="00633067">
          <w:rPr>
            <w:rFonts w:ascii="Times New Roman" w:eastAsia="Arial" w:hAnsi="Times New Roman" w:cs="Times New Roman"/>
            <w:color w:val="191919"/>
          </w:rPr>
          <w:t xml:space="preserve"> and picard (v1.79)</w:t>
        </w:r>
        <w:r w:rsidDel="00633067">
          <w:rPr>
            <w:rFonts w:ascii="Times New Roman" w:eastAsia="Arial" w:hAnsi="Times New Roman" w:cs="Times New Roman"/>
            <w:color w:val="191919"/>
          </w:rPr>
          <w:t xml:space="preserve"> </w:t>
        </w:r>
        <w:r w:rsidDel="00633067">
          <w:rPr>
            <w:rFonts w:ascii="Times New Roman" w:eastAsia="Arial" w:hAnsi="Times New Roman" w:cs="Times New Roman"/>
            <w:color w:val="191919"/>
          </w:rPr>
          <w:fldChar w:fldCharType="begin"/>
        </w:r>
        <w:r w:rsidDel="00633067">
          <w:rPr>
            <w:rFonts w:ascii="Times New Roman" w:eastAsia="Arial" w:hAnsi="Times New Roman" w:cs="Times New Roman"/>
            <w:color w:val="191919"/>
          </w:rPr>
          <w:instrText xml:space="preserve"> ADDIN ZOTERO_ITEM CSL_CITATION {"citationID":"UbmBgX57","properties":{"formattedCitation":"\\super 121\\nosupersub{}","plainCitation":"121","noteIndex":0},"citationItems":[{"id":4994,"uris":["http://zotero.org/users/10053306/items/4BSR2PZJ"],"itemData":{"id":4994,"type":"webpage","title":"Picard Toolkit","URL":"https://broadinstitute.github.io/picard/","author":[{"literal":"Broad Institute"}],"issued":{"date-parts":[["2019"]]}}}],"schema":"https://github.com/citation-style-language/schema/raw/master/csl-citation.json"} </w:instrText>
        </w:r>
        <w:r w:rsidDel="00633067">
          <w:rPr>
            <w:rFonts w:ascii="Times New Roman" w:eastAsia="Arial" w:hAnsi="Times New Roman" w:cs="Times New Roman"/>
            <w:color w:val="191919"/>
          </w:rPr>
          <w:fldChar w:fldCharType="separate"/>
        </w:r>
        <w:r w:rsidRPr="002B5CD6" w:rsidDel="00633067">
          <w:rPr>
            <w:rFonts w:ascii="Times New Roman" w:hAnsi="Times New Roman" w:cs="Times New Roman"/>
            <w:color w:val="000000"/>
            <w:vertAlign w:val="superscript"/>
          </w:rPr>
          <w:t>121</w:t>
        </w:r>
        <w:r w:rsidDel="00633067">
          <w:rPr>
            <w:rFonts w:ascii="Times New Roman" w:eastAsia="Arial" w:hAnsi="Times New Roman" w:cs="Times New Roman"/>
            <w:color w:val="191919"/>
          </w:rPr>
          <w:fldChar w:fldCharType="end"/>
        </w:r>
        <w:r w:rsidRPr="00F10513" w:rsidDel="00633067">
          <w:rPr>
            <w:rFonts w:ascii="Times New Roman" w:eastAsia="Arial" w:hAnsi="Times New Roman" w:cs="Times New Roman"/>
            <w:color w:val="191919"/>
          </w:rPr>
          <w:t>, respectively. The resulting bam files were then processed with MetaPop (v1.0)</w:t>
        </w:r>
        <w:r w:rsidDel="00633067">
          <w:rPr>
            <w:rFonts w:ascii="Times New Roman" w:eastAsia="Arial" w:hAnsi="Times New Roman" w:cs="Times New Roman"/>
            <w:color w:val="191919"/>
          </w:rPr>
          <w:t xml:space="preserve"> </w:t>
        </w:r>
        <w:r w:rsidDel="00633067">
          <w:rPr>
            <w:rFonts w:ascii="Times New Roman" w:eastAsia="Arial" w:hAnsi="Times New Roman" w:cs="Times New Roman"/>
            <w:color w:val="191919"/>
          </w:rPr>
          <w:fldChar w:fldCharType="begin"/>
        </w:r>
        <w:r w:rsidDel="00633067">
          <w:rPr>
            <w:rFonts w:ascii="Times New Roman" w:eastAsia="Arial" w:hAnsi="Times New Roman" w:cs="Times New Roman"/>
            <w:color w:val="191919"/>
          </w:rPr>
          <w:instrText xml:space="preserve"> ADDIN ZOTERO_ITEM CSL_CITATION {"citationID":"EXLtlCLO","properties":{"formattedCitation":"\\super 122\\nosupersub{}","plainCitation":"122","noteIndex":0},"citationItems":[{"id":539,"uris":["http://zotero.org/groups/4756290/items/7PWL4UG2"],"itemData":{"id":539,"type":"article-journal","abstract":"Microbes and their viruses are hidden engines driving Earth’s ecosystems from the oceans and soils to humans and bioreactors. Though gene marker approaches can now be complemented by genome-resolved studies of inter-(macrodiversity) and intra-(microdiversity) population variation, analytical tools to do so remain scattered or under-developed.","container-title":"Microbiome","DOI":"10.1186/s40168-022-01231-0","ISSN":"2049-2618","issue":"1","journalAbbreviation":"Microbiome","page":"49","source":"BioMed Central","title":"MetaPop: a pipeline for macro- and microdiversity analyses and visualization of microbial and viral metagenome-derived populations","title-short":"MetaPop","volume":"10","author":[{"family":"Gregory","given":"Ann C."},{"family":"Gerhardt","given":"Kenji"},{"family":"Zhong","given":"Zhi-Ping"},{"family":"Bolduc","given":"Benjamin"},{"family":"Temperton","given":"Ben"},{"family":"Konstantinidis","given":"Konstantinos T."},{"family":"Sullivan","given":"Matthew B."}],"issued":{"date-parts":[["2022",3,15]]}}}],"schema":"https://github.com/citation-style-language/schema/raw/master/csl-citation.json"} </w:instrText>
        </w:r>
        <w:r w:rsidDel="00633067">
          <w:rPr>
            <w:rFonts w:ascii="Times New Roman" w:eastAsia="Arial" w:hAnsi="Times New Roman" w:cs="Times New Roman"/>
            <w:color w:val="191919"/>
          </w:rPr>
          <w:fldChar w:fldCharType="separate"/>
        </w:r>
        <w:r w:rsidRPr="002B5CD6" w:rsidDel="00633067">
          <w:rPr>
            <w:rFonts w:ascii="Times New Roman" w:hAnsi="Times New Roman" w:cs="Times New Roman"/>
            <w:color w:val="000000"/>
            <w:vertAlign w:val="superscript"/>
          </w:rPr>
          <w:t>122</w:t>
        </w:r>
        <w:r w:rsidDel="00633067">
          <w:rPr>
            <w:rFonts w:ascii="Times New Roman" w:eastAsia="Arial" w:hAnsi="Times New Roman" w:cs="Times New Roman"/>
            <w:color w:val="191919"/>
          </w:rPr>
          <w:fldChar w:fldCharType="end"/>
        </w:r>
        <w:r w:rsidDel="00633067">
          <w:rPr>
            <w:rFonts w:ascii="Times New Roman" w:eastAsia="Arial" w:hAnsi="Times New Roman" w:cs="Times New Roman"/>
            <w:color w:val="191919"/>
          </w:rPr>
          <w:t xml:space="preserve"> </w:t>
        </w:r>
        <w:r w:rsidRPr="00F10513" w:rsidDel="00633067">
          <w:rPr>
            <w:rFonts w:ascii="Times New Roman" w:eastAsia="Arial" w:hAnsi="Times New Roman" w:cs="Times New Roman"/>
            <w:color w:val="191919"/>
          </w:rPr>
          <w:t>to calculate</w:t>
        </w:r>
        <w:r w:rsidDel="00633067">
          <w:rPr>
            <w:rFonts w:ascii="Times New Roman" w:eastAsia="Arial" w:hAnsi="Times New Roman" w:cs="Times New Roman"/>
            <w:color w:val="191919"/>
          </w:rPr>
          <w:t xml:space="preserve"> </w:t>
        </w:r>
        <w:r w:rsidRPr="00F10513" w:rsidDel="00633067">
          <w:rPr>
            <w:rFonts w:ascii="Times New Roman" w:eastAsia="Arial" w:hAnsi="Times New Roman" w:cs="Times New Roman"/>
            <w:color w:val="191919"/>
          </w:rPr>
          <w:t>the ratio of non-synonymous to synonymous polymorphisms (pN/pS) for each gene. In</w:t>
        </w:r>
        <w:r w:rsidDel="00633067">
          <w:rPr>
            <w:rFonts w:ascii="Times New Roman" w:eastAsia="Arial" w:hAnsi="Times New Roman" w:cs="Times New Roman"/>
            <w:color w:val="191919"/>
          </w:rPr>
          <w:t xml:space="preserve"> </w:t>
        </w:r>
        <w:r w:rsidRPr="00F10513" w:rsidDel="00633067">
          <w:rPr>
            <w:rFonts w:ascii="Times New Roman" w:eastAsia="Arial" w:hAnsi="Times New Roman" w:cs="Times New Roman"/>
            <w:color w:val="191919"/>
          </w:rPr>
          <w:t>order to find the genes under positive selection, we chose the genes with pN/pS ratios &gt;1 and present in at least 50% of the samples in a particular season.</w:t>
        </w:r>
        <w:r w:rsidDel="00633067">
          <w:rPr>
            <w:rFonts w:ascii="Times New Roman" w:eastAsia="Arial" w:hAnsi="Times New Roman" w:cs="Times New Roman"/>
            <w:color w:val="191919"/>
          </w:rPr>
          <w:t xml:space="preserve"> Average nucleotide diversity values for each farm were also estimated using this package. </w:t>
        </w:r>
      </w:moveFrom>
    </w:p>
    <w:p w14:paraId="4392FFFA" w14:textId="530514D8" w:rsidR="00D03C2A" w:rsidRPr="00F10513" w:rsidDel="00633067" w:rsidRDefault="00D03C2A">
      <w:pPr>
        <w:spacing w:line="360" w:lineRule="auto"/>
        <w:jc w:val="both"/>
        <w:rPr>
          <w:moveFrom w:id="955" w:author="Amanpreet Kaur" w:date="2025-01-23T10:45:00Z" w16du:dateUtc="2025-01-23T16:45:00Z"/>
          <w:rFonts w:ascii="Times New Roman" w:eastAsia="Lucida Sans" w:hAnsi="Times New Roman" w:cs="Times New Roman"/>
          <w:color w:val="191919"/>
        </w:rPr>
        <w:pPrChange w:id="956" w:author="Amanpreet Kaur" w:date="2025-01-23T10:44:00Z" w16du:dateUtc="2025-01-23T16:44:00Z">
          <w:pPr>
            <w:spacing w:line="480" w:lineRule="auto"/>
            <w:jc w:val="both"/>
          </w:pPr>
        </w:pPrChange>
      </w:pPr>
    </w:p>
    <w:p w14:paraId="7972F53B" w14:textId="0E73B365" w:rsidR="00D03C2A" w:rsidRPr="00F10513" w:rsidDel="00633067" w:rsidRDefault="00D03C2A">
      <w:pPr>
        <w:spacing w:line="360" w:lineRule="auto"/>
        <w:jc w:val="both"/>
        <w:rPr>
          <w:moveFrom w:id="957" w:author="Amanpreet Kaur" w:date="2025-01-23T10:45:00Z" w16du:dateUtc="2025-01-23T16:45:00Z"/>
          <w:rFonts w:ascii="Times New Roman" w:eastAsia="Lucida Sans" w:hAnsi="Times New Roman" w:cs="Times New Roman"/>
          <w:color w:val="191919"/>
        </w:rPr>
        <w:pPrChange w:id="958" w:author="Amanpreet Kaur" w:date="2025-01-23T10:44:00Z" w16du:dateUtc="2025-01-23T16:44:00Z">
          <w:pPr>
            <w:spacing w:line="480" w:lineRule="auto"/>
            <w:jc w:val="both"/>
          </w:pPr>
        </w:pPrChange>
      </w:pPr>
      <w:moveFrom w:id="959" w:author="Amanpreet Kaur" w:date="2025-01-23T10:45:00Z" w16du:dateUtc="2025-01-23T16:45:00Z">
        <w:r w:rsidRPr="00F10513" w:rsidDel="00633067">
          <w:rPr>
            <w:rFonts w:ascii="Times New Roman" w:eastAsia="Lucida Sans" w:hAnsi="Times New Roman" w:cs="Times New Roman"/>
            <w:b/>
            <w:bCs/>
            <w:color w:val="191919"/>
          </w:rPr>
          <w:t>Seasonal variants</w:t>
        </w:r>
      </w:moveFrom>
    </w:p>
    <w:p w14:paraId="4A36C95A" w14:textId="7A41A83C" w:rsidR="00D03C2A" w:rsidRPr="00F10513" w:rsidDel="00633067" w:rsidRDefault="00D03C2A">
      <w:pPr>
        <w:spacing w:line="360" w:lineRule="auto"/>
        <w:jc w:val="both"/>
        <w:rPr>
          <w:moveFrom w:id="960" w:author="Amanpreet Kaur" w:date="2025-01-23T10:45:00Z" w16du:dateUtc="2025-01-23T16:45:00Z"/>
          <w:rFonts w:ascii="Times New Roman" w:eastAsia="Arial" w:hAnsi="Times New Roman" w:cs="Times New Roman"/>
        </w:rPr>
        <w:pPrChange w:id="961" w:author="Amanpreet Kaur" w:date="2025-01-23T10:44:00Z" w16du:dateUtc="2025-01-23T16:44:00Z">
          <w:pPr>
            <w:spacing w:line="480" w:lineRule="auto"/>
            <w:jc w:val="both"/>
          </w:pPr>
        </w:pPrChange>
      </w:pPr>
      <w:moveFrom w:id="962" w:author="Amanpreet Kaur" w:date="2025-01-23T10:45:00Z" w16du:dateUtc="2025-01-23T16:45:00Z">
        <w:r w:rsidRPr="00F10513" w:rsidDel="00633067">
          <w:rPr>
            <w:rFonts w:ascii="Times New Roman" w:eastAsia="Arial" w:hAnsi="Times New Roman" w:cs="Times New Roman"/>
          </w:rPr>
          <w:t>To calculate the allele frequencies of SNV sites across the pangenome, we used the MIDAS “midas.py snps” script</w:t>
        </w:r>
        <w:r w:rsidDel="00633067">
          <w:rPr>
            <w:rFonts w:ascii="Times New Roman" w:eastAsia="Arial" w:hAnsi="Times New Roman" w:cs="Times New Roman"/>
          </w:rPr>
          <w:t xml:space="preserve"> </w:t>
        </w:r>
        <w:r w:rsidDel="00633067">
          <w:rPr>
            <w:rFonts w:ascii="Times New Roman" w:eastAsia="Arial" w:hAnsi="Times New Roman" w:cs="Times New Roman"/>
          </w:rPr>
          <w:fldChar w:fldCharType="begin"/>
        </w:r>
        <w:r w:rsidDel="00633067">
          <w:rPr>
            <w:rFonts w:ascii="Times New Roman" w:eastAsia="Arial" w:hAnsi="Times New Roman" w:cs="Times New Roman"/>
          </w:rPr>
          <w:instrText xml:space="preserve"> ADDIN ZOTERO_ITEM CSL_CITATION {"citationID":"ZHpVINeB","properties":{"formattedCitation":"\\super 117\\nosupersub{}","plainCitation":"117","noteIndex":0},"citationItems":[{"id":780,"uris":["http://zotero.org/groups/4756290/items/2LBUFDYD"],"itemData":{"id":780,"type":"software","abstract":"An integrated pipeline for estimating strain-level genomic variation from metagenomic data","genre":"Python","license":"GPL-3.0","note":"original-date: 2015-02-17T23:02:37Z","source":"GitHub","title":"Metagenomic Intra-Species Diversity Analysis System (MIDAS)","URL":"https://github.com/snayfach/MIDAS","author":[{"family":"Nayfach","given":"Stephen"}],"accessed":{"date-parts":[["2022",11,9]]},"issued":{"date-parts":[["2022",9,17]]}}}],"schema":"https://github.com/citation-style-language/schema/raw/master/csl-citation.json"} </w:instrText>
        </w:r>
        <w:r w:rsidDel="00633067">
          <w:rPr>
            <w:rFonts w:ascii="Times New Roman" w:eastAsia="Arial" w:hAnsi="Times New Roman" w:cs="Times New Roman"/>
          </w:rPr>
          <w:fldChar w:fldCharType="separate"/>
        </w:r>
        <w:r w:rsidRPr="002B5CD6" w:rsidDel="00633067">
          <w:rPr>
            <w:rFonts w:ascii="Times New Roman" w:hAnsi="Times New Roman" w:cs="Times New Roman"/>
            <w:vertAlign w:val="superscript"/>
          </w:rPr>
          <w:t>117</w:t>
        </w:r>
        <w:r w:rsidDel="00633067">
          <w:rPr>
            <w:rFonts w:ascii="Times New Roman" w:eastAsia="Arial" w:hAnsi="Times New Roman" w:cs="Times New Roman"/>
          </w:rPr>
          <w:fldChar w:fldCharType="end"/>
        </w:r>
        <w:r w:rsidRPr="00F10513" w:rsidDel="00633067">
          <w:rPr>
            <w:rFonts w:ascii="Times New Roman" w:eastAsia="Arial" w:hAnsi="Times New Roman" w:cs="Times New Roman"/>
          </w:rPr>
          <w:t>. We treated all samples from different states in the southeastern USA as a single population for each season. To increase the accuracy of results, we had additional filters for removing SNV sites with a read depth of less than 10. For seasonal oscillations, we averaged the allele frequencies of major alleles during the season. To identify parallel variants in the population, we first extracted SNV sites where the frequency of minor alleles was less than 0.2 (considered minor</w:t>
        </w:r>
        <w:r w:rsidDel="00633067">
          <w:rPr>
            <w:rFonts w:ascii="Times New Roman" w:eastAsia="Arial" w:hAnsi="Times New Roman" w:cs="Times New Roman"/>
          </w:rPr>
          <w:t xml:space="preserve"> alleles</w:t>
        </w:r>
        <w:r w:rsidRPr="00F10513" w:rsidDel="00633067">
          <w:rPr>
            <w:rFonts w:ascii="Times New Roman" w:eastAsia="Arial" w:hAnsi="Times New Roman" w:cs="Times New Roman"/>
          </w:rPr>
          <w:t>) and changed to greater than 0.8 (considered major</w:t>
        </w:r>
        <w:r w:rsidDel="00633067">
          <w:rPr>
            <w:rFonts w:ascii="Times New Roman" w:eastAsia="Arial" w:hAnsi="Times New Roman" w:cs="Times New Roman"/>
          </w:rPr>
          <w:t xml:space="preserve"> alleles</w:t>
        </w:r>
        <w:r w:rsidRPr="00F10513" w:rsidDel="00633067">
          <w:rPr>
            <w:rFonts w:ascii="Times New Roman" w:eastAsia="Arial" w:hAnsi="Times New Roman" w:cs="Times New Roman"/>
          </w:rPr>
          <w:t>) in the following season and remained major in subsequent seasons. For example, we identified sites with minor alleles (</w:t>
        </w:r>
        <w:r w:rsidRPr="00AA7E30" w:rsidDel="00633067">
          <w:rPr>
            <w:rFonts w:ascii="Times New Roman" w:eastAsia="Arial" w:hAnsi="Times New Roman" w:cs="Times New Roman"/>
            <w:i/>
            <w:iCs/>
          </w:rPr>
          <w:t xml:space="preserve">f </w:t>
        </w:r>
        <w:r w:rsidRPr="00F10513" w:rsidDel="00633067">
          <w:rPr>
            <w:rFonts w:ascii="Times New Roman" w:eastAsia="Arial" w:hAnsi="Times New Roman" w:cs="Times New Roman"/>
          </w:rPr>
          <w:t>&lt;= 0.2) during mid-season 2020 that became major alleles (</w:t>
        </w:r>
        <w:r w:rsidRPr="00AA7E30" w:rsidDel="00633067">
          <w:rPr>
            <w:rFonts w:ascii="Times New Roman" w:eastAsia="Arial" w:hAnsi="Times New Roman" w:cs="Times New Roman"/>
            <w:i/>
            <w:iCs/>
          </w:rPr>
          <w:t>f</w:t>
        </w:r>
        <w:r w:rsidRPr="00F10513" w:rsidDel="00633067">
          <w:rPr>
            <w:rFonts w:ascii="Times New Roman" w:eastAsia="Arial" w:hAnsi="Times New Roman" w:cs="Times New Roman"/>
          </w:rPr>
          <w:t>&gt;= 0.8) by the end of the 2020 season. We retained only those SNVs that exhibited this trend in at least 50% of the samples in a given season.</w:t>
        </w:r>
      </w:moveFrom>
    </w:p>
    <w:moveFromRangeEnd w:id="854"/>
    <w:p w14:paraId="36ACAA36" w14:textId="77777777" w:rsidR="00D03C2A" w:rsidRDefault="00D03C2A" w:rsidP="00633067">
      <w:pPr>
        <w:spacing w:line="360" w:lineRule="auto"/>
        <w:jc w:val="both"/>
        <w:rPr>
          <w:ins w:id="963" w:author="Amanpreet Kaur" w:date="2025-01-23T10:45:00Z" w16du:dateUtc="2025-01-23T16:45:00Z"/>
          <w:rFonts w:ascii="Times New Roman" w:hAnsi="Times New Roman" w:cs="Times New Roman"/>
        </w:rPr>
      </w:pPr>
    </w:p>
    <w:p w14:paraId="34EB2C1E" w14:textId="77777777" w:rsidR="00633067" w:rsidRPr="00DD1242" w:rsidRDefault="00633067">
      <w:pPr>
        <w:spacing w:line="360" w:lineRule="auto"/>
        <w:jc w:val="both"/>
        <w:rPr>
          <w:rFonts w:ascii="Times New Roman" w:hAnsi="Times New Roman" w:cs="Times New Roman"/>
        </w:rPr>
        <w:pPrChange w:id="964" w:author="Amanpreet Kaur" w:date="2025-01-23T10:44:00Z" w16du:dateUtc="2025-01-23T16:44:00Z">
          <w:pPr>
            <w:spacing w:line="480" w:lineRule="auto"/>
            <w:jc w:val="both"/>
          </w:pPr>
        </w:pPrChange>
      </w:pPr>
    </w:p>
    <w:p w14:paraId="78018EC7" w14:textId="77777777" w:rsidR="00D03C2A" w:rsidRPr="00F10513" w:rsidRDefault="00D03C2A">
      <w:pPr>
        <w:spacing w:line="360" w:lineRule="auto"/>
        <w:jc w:val="both"/>
        <w:rPr>
          <w:rStyle w:val="apple-converted-space"/>
          <w:rFonts w:ascii="Times New Roman" w:hAnsi="Times New Roman" w:cs="Times New Roman"/>
          <w:color w:val="222222"/>
          <w:shd w:val="clear" w:color="auto" w:fill="FFFFFF"/>
        </w:rPr>
        <w:pPrChange w:id="965" w:author="Amanpreet Kaur" w:date="2025-01-23T10:44:00Z" w16du:dateUtc="2025-01-23T16:44:00Z">
          <w:pPr>
            <w:spacing w:line="480" w:lineRule="auto"/>
            <w:jc w:val="both"/>
          </w:pPr>
        </w:pPrChange>
      </w:pPr>
    </w:p>
    <w:p w14:paraId="7E1368A0" w14:textId="15D4AC66" w:rsidR="00B84B9D" w:rsidRPr="00F10513" w:rsidRDefault="00184191">
      <w:pPr>
        <w:spacing w:line="360" w:lineRule="auto"/>
        <w:jc w:val="both"/>
        <w:rPr>
          <w:rStyle w:val="apple-converted-space"/>
          <w:rFonts w:ascii="Times New Roman" w:hAnsi="Times New Roman" w:cs="Times New Roman"/>
          <w:color w:val="222222"/>
          <w:shd w:val="clear" w:color="auto" w:fill="FFFFFF"/>
        </w:rPr>
        <w:pPrChange w:id="966" w:author="Amanpreet Kaur" w:date="2025-01-23T10:44:00Z" w16du:dateUtc="2025-01-23T16:44:00Z">
          <w:pPr>
            <w:spacing w:line="480" w:lineRule="auto"/>
            <w:jc w:val="both"/>
          </w:pPr>
        </w:pPrChange>
      </w:pPr>
      <w:r w:rsidRPr="00184191">
        <w:rPr>
          <w:rStyle w:val="apple-converted-space"/>
          <w:rFonts w:ascii="Times New Roman" w:hAnsi="Times New Roman" w:cs="Times New Roman"/>
          <w:b/>
          <w:bCs/>
          <w:color w:val="222222"/>
          <w:shd w:val="clear" w:color="auto" w:fill="FFFFFF"/>
        </w:rPr>
        <w:t>References:</w:t>
      </w:r>
      <w:r w:rsidR="00B84B9D" w:rsidRPr="00F10513">
        <w:rPr>
          <w:rStyle w:val="apple-converted-space"/>
          <w:rFonts w:ascii="Times New Roman" w:hAnsi="Times New Roman" w:cs="Times New Roman"/>
          <w:color w:val="222222"/>
          <w:shd w:val="clear" w:color="auto" w:fill="FFFFFF"/>
        </w:rPr>
        <w:t xml:space="preserve"> </w:t>
      </w:r>
    </w:p>
    <w:p w14:paraId="2AA8B482" w14:textId="77777777" w:rsidR="004A23BD" w:rsidRPr="004A23BD" w:rsidRDefault="00B84B9D" w:rsidP="004A23BD">
      <w:pPr>
        <w:pStyle w:val="Bibliography"/>
      </w:pPr>
      <w:r>
        <w:rPr>
          <w:rStyle w:val="apple-converted-space"/>
          <w:rFonts w:ascii="Times New Roman" w:hAnsi="Times New Roman" w:cs="Times New Roman"/>
          <w:color w:val="222222"/>
          <w:shd w:val="clear" w:color="auto" w:fill="FFFFFF"/>
        </w:rPr>
        <w:fldChar w:fldCharType="begin"/>
      </w:r>
      <w:r w:rsidR="00D11197">
        <w:rPr>
          <w:rStyle w:val="apple-converted-space"/>
          <w:rFonts w:ascii="Times New Roman" w:hAnsi="Times New Roman" w:cs="Times New Roman"/>
          <w:color w:val="222222"/>
          <w:shd w:val="clear" w:color="auto" w:fill="FFFFFF"/>
        </w:rPr>
        <w:instrText xml:space="preserve"> ADDIN ZOTERO_BIBL {"uncited":[],"omitted":[],"custom":[]} CSL_BIBLIOGRAPHY </w:instrText>
      </w:r>
      <w:r>
        <w:rPr>
          <w:rStyle w:val="apple-converted-space"/>
          <w:rFonts w:ascii="Times New Roman" w:hAnsi="Times New Roman" w:cs="Times New Roman"/>
          <w:color w:val="222222"/>
          <w:shd w:val="clear" w:color="auto" w:fill="FFFFFF"/>
        </w:rPr>
        <w:fldChar w:fldCharType="separate"/>
      </w:r>
      <w:r w:rsidR="004A23BD" w:rsidRPr="004A23BD">
        <w:rPr>
          <w:b/>
          <w:bCs/>
        </w:rPr>
        <w:t>Abrahamian P, Sharma A, Jones JB, Vallad GE</w:t>
      </w:r>
      <w:r w:rsidR="004A23BD" w:rsidRPr="004A23BD">
        <w:t xml:space="preserve">. </w:t>
      </w:r>
      <w:r w:rsidR="004A23BD" w:rsidRPr="004A23BD">
        <w:rPr>
          <w:b/>
          <w:bCs/>
        </w:rPr>
        <w:t>2021</w:t>
      </w:r>
      <w:r w:rsidR="004A23BD" w:rsidRPr="004A23BD">
        <w:t xml:space="preserve">. Dynamics and Spread of Bacterial Spot Epidemics in Tomato Transplants Grown for Field Production. </w:t>
      </w:r>
      <w:r w:rsidR="004A23BD" w:rsidRPr="004A23BD">
        <w:rPr>
          <w:i/>
          <w:iCs/>
        </w:rPr>
        <w:t>Plant Disease</w:t>
      </w:r>
      <w:r w:rsidR="004A23BD" w:rsidRPr="004A23BD">
        <w:t xml:space="preserve"> </w:t>
      </w:r>
      <w:r w:rsidR="004A23BD" w:rsidRPr="004A23BD">
        <w:rPr>
          <w:b/>
          <w:bCs/>
        </w:rPr>
        <w:t>105</w:t>
      </w:r>
      <w:r w:rsidR="004A23BD" w:rsidRPr="004A23BD">
        <w:t>: 566–575.</w:t>
      </w:r>
    </w:p>
    <w:p w14:paraId="2521A61C" w14:textId="77777777" w:rsidR="004A23BD" w:rsidRPr="004A23BD" w:rsidRDefault="004A23BD" w:rsidP="004A23BD">
      <w:pPr>
        <w:pStyle w:val="Bibliography"/>
      </w:pPr>
      <w:r w:rsidRPr="004A23BD">
        <w:rPr>
          <w:b/>
          <w:bCs/>
        </w:rPr>
        <w:lastRenderedPageBreak/>
        <w:t>Albanese D, Donati C</w:t>
      </w:r>
      <w:r w:rsidRPr="004A23BD">
        <w:t xml:space="preserve">. </w:t>
      </w:r>
      <w:r w:rsidRPr="004A23BD">
        <w:rPr>
          <w:b/>
          <w:bCs/>
        </w:rPr>
        <w:t>2017</w:t>
      </w:r>
      <w:r w:rsidRPr="004A23BD">
        <w:t xml:space="preserve">. Strain profiling and epidemiology of bacterial species from metagenomic sequencing. </w:t>
      </w:r>
      <w:r w:rsidRPr="004A23BD">
        <w:rPr>
          <w:i/>
          <w:iCs/>
        </w:rPr>
        <w:t>Nature Communications</w:t>
      </w:r>
      <w:r w:rsidRPr="004A23BD">
        <w:t xml:space="preserve"> </w:t>
      </w:r>
      <w:r w:rsidRPr="004A23BD">
        <w:rPr>
          <w:b/>
          <w:bCs/>
        </w:rPr>
        <w:t>8</w:t>
      </w:r>
      <w:r w:rsidRPr="004A23BD">
        <w:t>: 2260.</w:t>
      </w:r>
    </w:p>
    <w:p w14:paraId="16EE5392" w14:textId="77777777" w:rsidR="004A23BD" w:rsidRPr="004A23BD" w:rsidRDefault="004A23BD" w:rsidP="004A23BD">
      <w:pPr>
        <w:pStyle w:val="Bibliography"/>
      </w:pPr>
      <w:r w:rsidRPr="004A23BD">
        <w:rPr>
          <w:b/>
          <w:bCs/>
        </w:rPr>
        <w:t xml:space="preserve">Ali S, Gladieux P, Ravel S, Adreit H, Meusnier I, Milazzo J, Cros-Arteil S, Bonnot F, Jin B, Dumartinet T, </w:t>
      </w:r>
      <w:r w:rsidRPr="004A23BD">
        <w:rPr>
          <w:b/>
          <w:bCs/>
          <w:i/>
          <w:iCs/>
        </w:rPr>
        <w:t>et al.</w:t>
      </w:r>
      <w:r w:rsidRPr="004A23BD">
        <w:t xml:space="preserve"> </w:t>
      </w:r>
      <w:r w:rsidRPr="004A23BD">
        <w:rPr>
          <w:b/>
          <w:bCs/>
        </w:rPr>
        <w:t>2023</w:t>
      </w:r>
      <w:r w:rsidRPr="004A23BD">
        <w:t xml:space="preserve">. Evolution of the rice blast pathogen on spatially structured rice landraces maintains multiple generalist fungal lineages. </w:t>
      </w:r>
      <w:r w:rsidRPr="004A23BD">
        <w:rPr>
          <w:i/>
          <w:iCs/>
        </w:rPr>
        <w:t>Molecular Ecology</w:t>
      </w:r>
      <w:r w:rsidRPr="004A23BD">
        <w:t xml:space="preserve"> </w:t>
      </w:r>
      <w:r w:rsidRPr="004A23BD">
        <w:rPr>
          <w:b/>
          <w:bCs/>
        </w:rPr>
        <w:t>32</w:t>
      </w:r>
      <w:r w:rsidRPr="004A23BD">
        <w:t>: 2519–2533.</w:t>
      </w:r>
    </w:p>
    <w:p w14:paraId="5008C1E2" w14:textId="77777777" w:rsidR="004A23BD" w:rsidRPr="004A23BD" w:rsidRDefault="004A23BD" w:rsidP="004A23BD">
      <w:pPr>
        <w:pStyle w:val="Bibliography"/>
      </w:pPr>
      <w:r w:rsidRPr="004A23BD">
        <w:rPr>
          <w:b/>
          <w:bCs/>
        </w:rPr>
        <w:t>Alizon S, de Roode JC, Michalakis Y</w:t>
      </w:r>
      <w:r w:rsidRPr="004A23BD">
        <w:t xml:space="preserve">. </w:t>
      </w:r>
      <w:r w:rsidRPr="004A23BD">
        <w:rPr>
          <w:b/>
          <w:bCs/>
        </w:rPr>
        <w:t>2013</w:t>
      </w:r>
      <w:r w:rsidRPr="004A23BD">
        <w:t xml:space="preserve">. Multiple infections and the evolution of virulence. </w:t>
      </w:r>
      <w:r w:rsidRPr="004A23BD">
        <w:rPr>
          <w:i/>
          <w:iCs/>
        </w:rPr>
        <w:t>Ecology Letters</w:t>
      </w:r>
      <w:r w:rsidRPr="004A23BD">
        <w:t xml:space="preserve"> </w:t>
      </w:r>
      <w:r w:rsidRPr="004A23BD">
        <w:rPr>
          <w:b/>
          <w:bCs/>
        </w:rPr>
        <w:t>16</w:t>
      </w:r>
      <w:r w:rsidRPr="004A23BD">
        <w:t>: 556–567.</w:t>
      </w:r>
    </w:p>
    <w:p w14:paraId="7B02DDA1" w14:textId="77777777" w:rsidR="004A23BD" w:rsidRPr="004A23BD" w:rsidRDefault="004A23BD" w:rsidP="004A23BD">
      <w:pPr>
        <w:pStyle w:val="Bibliography"/>
      </w:pPr>
      <w:r w:rsidRPr="004A23BD">
        <w:rPr>
          <w:b/>
          <w:bCs/>
        </w:rPr>
        <w:t>Allsopp LP, Bernal P, Nolan LM, Filloux A</w:t>
      </w:r>
      <w:r w:rsidRPr="004A23BD">
        <w:t xml:space="preserve">. </w:t>
      </w:r>
      <w:r w:rsidRPr="004A23BD">
        <w:rPr>
          <w:b/>
          <w:bCs/>
        </w:rPr>
        <w:t>2020</w:t>
      </w:r>
      <w:r w:rsidRPr="004A23BD">
        <w:t xml:space="preserve">. Causalities of war: The connection between type VI secretion system and microbiota. </w:t>
      </w:r>
      <w:r w:rsidRPr="004A23BD">
        <w:rPr>
          <w:i/>
          <w:iCs/>
        </w:rPr>
        <w:t>Cellular Microbiology</w:t>
      </w:r>
      <w:r w:rsidRPr="004A23BD">
        <w:t xml:space="preserve"> </w:t>
      </w:r>
      <w:r w:rsidRPr="004A23BD">
        <w:rPr>
          <w:b/>
          <w:bCs/>
        </w:rPr>
        <w:t>22</w:t>
      </w:r>
      <w:r w:rsidRPr="004A23BD">
        <w:t>: e13153.</w:t>
      </w:r>
    </w:p>
    <w:p w14:paraId="37FD6439" w14:textId="77777777" w:rsidR="004A23BD" w:rsidRPr="004A23BD" w:rsidRDefault="004A23BD" w:rsidP="004A23BD">
      <w:pPr>
        <w:pStyle w:val="Bibliography"/>
      </w:pPr>
      <w:r w:rsidRPr="004A23BD">
        <w:rPr>
          <w:b/>
          <w:bCs/>
        </w:rPr>
        <w:t>Altizer S, Ostfeld RS, Johnson PTJ, Kutz S, Harvell CD</w:t>
      </w:r>
      <w:r w:rsidRPr="004A23BD">
        <w:t xml:space="preserve">. </w:t>
      </w:r>
      <w:r w:rsidRPr="004A23BD">
        <w:rPr>
          <w:b/>
          <w:bCs/>
        </w:rPr>
        <w:t>2013</w:t>
      </w:r>
      <w:r w:rsidRPr="004A23BD">
        <w:t xml:space="preserve">. Climate change and infectious diseases: from evidence to a predictive framework. </w:t>
      </w:r>
      <w:r w:rsidRPr="004A23BD">
        <w:rPr>
          <w:i/>
          <w:iCs/>
        </w:rPr>
        <w:t>Science (New York, N.Y.)</w:t>
      </w:r>
      <w:r w:rsidRPr="004A23BD">
        <w:t xml:space="preserve"> </w:t>
      </w:r>
      <w:r w:rsidRPr="004A23BD">
        <w:rPr>
          <w:b/>
          <w:bCs/>
        </w:rPr>
        <w:t>341</w:t>
      </w:r>
      <w:r w:rsidRPr="004A23BD">
        <w:t>: 514–519.</w:t>
      </w:r>
    </w:p>
    <w:p w14:paraId="0EFAA66B" w14:textId="77777777" w:rsidR="004A23BD" w:rsidRPr="004A23BD" w:rsidRDefault="004A23BD" w:rsidP="004A23BD">
      <w:pPr>
        <w:pStyle w:val="Bibliography"/>
      </w:pPr>
      <w:r w:rsidRPr="004A23BD">
        <w:rPr>
          <w:b/>
          <w:bCs/>
        </w:rPr>
        <w:t>Anderson AR, Moore LW</w:t>
      </w:r>
      <w:r w:rsidRPr="004A23BD">
        <w:t xml:space="preserve">. </w:t>
      </w:r>
      <w:r w:rsidRPr="004A23BD">
        <w:rPr>
          <w:b/>
          <w:bCs/>
        </w:rPr>
        <w:t>1979</w:t>
      </w:r>
      <w:r w:rsidRPr="004A23BD">
        <w:t xml:space="preserve">. Host specificity in the genus Agrobacterium. </w:t>
      </w:r>
      <w:r w:rsidRPr="004A23BD">
        <w:rPr>
          <w:i/>
          <w:iCs/>
        </w:rPr>
        <w:t>Phytopathology</w:t>
      </w:r>
      <w:r w:rsidRPr="004A23BD">
        <w:t xml:space="preserve"> </w:t>
      </w:r>
      <w:r w:rsidRPr="004A23BD">
        <w:rPr>
          <w:b/>
          <w:bCs/>
        </w:rPr>
        <w:t>69</w:t>
      </w:r>
      <w:r w:rsidRPr="004A23BD">
        <w:t>: 320–323.</w:t>
      </w:r>
    </w:p>
    <w:p w14:paraId="40CF03D4" w14:textId="77777777" w:rsidR="004A23BD" w:rsidRPr="004A23BD" w:rsidRDefault="004A23BD" w:rsidP="004A23BD">
      <w:pPr>
        <w:pStyle w:val="Bibliography"/>
      </w:pPr>
      <w:r w:rsidRPr="004A23BD">
        <w:rPr>
          <w:b/>
          <w:bCs/>
        </w:rPr>
        <w:t>Ballaré CL</w:t>
      </w:r>
      <w:r w:rsidRPr="004A23BD">
        <w:t xml:space="preserve">. </w:t>
      </w:r>
      <w:r w:rsidRPr="004A23BD">
        <w:rPr>
          <w:b/>
          <w:bCs/>
        </w:rPr>
        <w:t>2014</w:t>
      </w:r>
      <w:r w:rsidRPr="004A23BD">
        <w:t xml:space="preserve">. Light regulation of plant defense. </w:t>
      </w:r>
      <w:r w:rsidRPr="004A23BD">
        <w:rPr>
          <w:i/>
          <w:iCs/>
        </w:rPr>
        <w:t>Annual Review of Plant Biology</w:t>
      </w:r>
      <w:r w:rsidRPr="004A23BD">
        <w:t xml:space="preserve"> </w:t>
      </w:r>
      <w:r w:rsidRPr="004A23BD">
        <w:rPr>
          <w:b/>
          <w:bCs/>
        </w:rPr>
        <w:t>65</w:t>
      </w:r>
      <w:r w:rsidRPr="004A23BD">
        <w:t>: 335–363.</w:t>
      </w:r>
    </w:p>
    <w:p w14:paraId="60D2B541" w14:textId="77777777" w:rsidR="004A23BD" w:rsidRPr="004A23BD" w:rsidRDefault="004A23BD" w:rsidP="004A23BD">
      <w:pPr>
        <w:pStyle w:val="Bibliography"/>
      </w:pPr>
      <w:r w:rsidRPr="004A23BD">
        <w:rPr>
          <w:b/>
          <w:bCs/>
        </w:rPr>
        <w:t>Barrat-Charlaix P, Neher RA</w:t>
      </w:r>
      <w:r w:rsidRPr="004A23BD">
        <w:t xml:space="preserve">. </w:t>
      </w:r>
      <w:r w:rsidRPr="004A23BD">
        <w:rPr>
          <w:b/>
          <w:bCs/>
        </w:rPr>
        <w:t>2024</w:t>
      </w:r>
      <w:r w:rsidRPr="004A23BD">
        <w:t xml:space="preserve">. Eco-evolutionary dynamics of adapting pathogens and host immunity. </w:t>
      </w:r>
      <w:r w:rsidRPr="004A23BD">
        <w:rPr>
          <w:i/>
          <w:iCs/>
        </w:rPr>
        <w:t>eLife</w:t>
      </w:r>
      <w:r w:rsidRPr="004A23BD">
        <w:t xml:space="preserve"> </w:t>
      </w:r>
      <w:r w:rsidRPr="004A23BD">
        <w:rPr>
          <w:b/>
          <w:bCs/>
        </w:rPr>
        <w:t>13</w:t>
      </w:r>
      <w:r w:rsidRPr="004A23BD">
        <w:t>.</w:t>
      </w:r>
    </w:p>
    <w:p w14:paraId="0E806545" w14:textId="77777777" w:rsidR="004A23BD" w:rsidRPr="004A23BD" w:rsidRDefault="004A23BD" w:rsidP="004A23BD">
      <w:pPr>
        <w:pStyle w:val="Bibliography"/>
      </w:pPr>
      <w:r w:rsidRPr="004A23BD">
        <w:rPr>
          <w:b/>
          <w:bCs/>
        </w:rPr>
        <w:t>Barrett LG, Kniskern JM, Bodenhausen N, Zhang W, Bergelson J</w:t>
      </w:r>
      <w:r w:rsidRPr="004A23BD">
        <w:t xml:space="preserve">. </w:t>
      </w:r>
      <w:r w:rsidRPr="004A23BD">
        <w:rPr>
          <w:b/>
          <w:bCs/>
        </w:rPr>
        <w:t>2009</w:t>
      </w:r>
      <w:r w:rsidRPr="004A23BD">
        <w:t xml:space="preserve">. Continua of specificity and virulence in plant host–pathogen interactions: causes and consequences. </w:t>
      </w:r>
      <w:r w:rsidRPr="004A23BD">
        <w:rPr>
          <w:i/>
          <w:iCs/>
        </w:rPr>
        <w:t>New Phytologist</w:t>
      </w:r>
      <w:r w:rsidRPr="004A23BD">
        <w:t xml:space="preserve"> </w:t>
      </w:r>
      <w:r w:rsidRPr="004A23BD">
        <w:rPr>
          <w:b/>
          <w:bCs/>
        </w:rPr>
        <w:t>183</w:t>
      </w:r>
      <w:r w:rsidRPr="004A23BD">
        <w:t>: 513–529.</w:t>
      </w:r>
    </w:p>
    <w:p w14:paraId="6EB9B5B2" w14:textId="77777777" w:rsidR="004A23BD" w:rsidRPr="004A23BD" w:rsidRDefault="004A23BD" w:rsidP="004A23BD">
      <w:pPr>
        <w:pStyle w:val="Bibliography"/>
      </w:pPr>
      <w:r w:rsidRPr="004A23BD">
        <w:rPr>
          <w:b/>
          <w:bCs/>
        </w:rPr>
        <w:t>Bates, D, Sarkar, D, Bated, M. D., Matrix, L.</w:t>
      </w:r>
      <w:r w:rsidRPr="004A23BD">
        <w:t xml:space="preserve"> </w:t>
      </w:r>
      <w:r w:rsidRPr="004A23BD">
        <w:rPr>
          <w:b/>
          <w:bCs/>
        </w:rPr>
        <w:t>2007</w:t>
      </w:r>
      <w:r w:rsidRPr="004A23BD">
        <w:t>. The lme4 package. R package.</w:t>
      </w:r>
    </w:p>
    <w:p w14:paraId="657C5F41" w14:textId="77777777" w:rsidR="004A23BD" w:rsidRPr="004A23BD" w:rsidRDefault="004A23BD" w:rsidP="004A23BD">
      <w:pPr>
        <w:pStyle w:val="Bibliography"/>
      </w:pPr>
      <w:r w:rsidRPr="004A23BD">
        <w:rPr>
          <w:b/>
          <w:bCs/>
        </w:rPr>
        <w:t>Beattie GA, Hatfield BM, Dong H, McGrane RS</w:t>
      </w:r>
      <w:r w:rsidRPr="004A23BD">
        <w:t xml:space="preserve">. </w:t>
      </w:r>
      <w:r w:rsidRPr="004A23BD">
        <w:rPr>
          <w:b/>
          <w:bCs/>
        </w:rPr>
        <w:t>2018</w:t>
      </w:r>
      <w:r w:rsidRPr="004A23BD">
        <w:t xml:space="preserve">. Seeing the Light: The Roles of Red- and Blue-Light Sensing in Plant Microbes. </w:t>
      </w:r>
      <w:r w:rsidRPr="004A23BD">
        <w:rPr>
          <w:i/>
          <w:iCs/>
        </w:rPr>
        <w:t>Annual Review of Phytopathology</w:t>
      </w:r>
      <w:r w:rsidRPr="004A23BD">
        <w:t xml:space="preserve"> </w:t>
      </w:r>
      <w:r w:rsidRPr="004A23BD">
        <w:rPr>
          <w:b/>
          <w:bCs/>
        </w:rPr>
        <w:t>56</w:t>
      </w:r>
      <w:r w:rsidRPr="004A23BD">
        <w:t>: 41–66.</w:t>
      </w:r>
    </w:p>
    <w:p w14:paraId="6F5F2889" w14:textId="77777777" w:rsidR="004A23BD" w:rsidRPr="004A23BD" w:rsidRDefault="004A23BD" w:rsidP="004A23BD">
      <w:pPr>
        <w:pStyle w:val="Bibliography"/>
      </w:pPr>
      <w:r w:rsidRPr="004A23BD">
        <w:rPr>
          <w:b/>
          <w:bCs/>
        </w:rPr>
        <w:t>van den Berg F, Bacaer N, Metz JAJ, Lannou C, van den Bosch F</w:t>
      </w:r>
      <w:r w:rsidRPr="004A23BD">
        <w:t xml:space="preserve">. </w:t>
      </w:r>
      <w:r w:rsidRPr="004A23BD">
        <w:rPr>
          <w:b/>
          <w:bCs/>
        </w:rPr>
        <w:t>2011</w:t>
      </w:r>
      <w:r w:rsidRPr="004A23BD">
        <w:t xml:space="preserve">. Periodic host absence can select for higher or lower parasite transmission rates. </w:t>
      </w:r>
      <w:r w:rsidRPr="004A23BD">
        <w:rPr>
          <w:i/>
          <w:iCs/>
        </w:rPr>
        <w:t>Evolutionary Ecology</w:t>
      </w:r>
      <w:r w:rsidRPr="004A23BD">
        <w:t xml:space="preserve"> </w:t>
      </w:r>
      <w:r w:rsidRPr="004A23BD">
        <w:rPr>
          <w:b/>
          <w:bCs/>
        </w:rPr>
        <w:t>25</w:t>
      </w:r>
      <w:r w:rsidRPr="004A23BD">
        <w:t>: 121–137.</w:t>
      </w:r>
    </w:p>
    <w:p w14:paraId="30A30D80" w14:textId="77777777" w:rsidR="004A23BD" w:rsidRPr="004A23BD" w:rsidRDefault="004A23BD" w:rsidP="004A23BD">
      <w:pPr>
        <w:pStyle w:val="Bibliography"/>
      </w:pPr>
      <w:r w:rsidRPr="004A23BD">
        <w:rPr>
          <w:b/>
          <w:bCs/>
        </w:rPr>
        <w:t>van den Berg F, Gilligan CA, Bailey DJ, van den Bosch F</w:t>
      </w:r>
      <w:r w:rsidRPr="004A23BD">
        <w:t xml:space="preserve">. </w:t>
      </w:r>
      <w:r w:rsidRPr="004A23BD">
        <w:rPr>
          <w:b/>
          <w:bCs/>
        </w:rPr>
        <w:t>2010</w:t>
      </w:r>
      <w:r w:rsidRPr="004A23BD">
        <w:t xml:space="preserve">. Periodicity in host availability does not account for evolutionary branching as observed in many plant pathogens: an application to Gaeumannomyces graminis var. tritici. </w:t>
      </w:r>
      <w:r w:rsidRPr="004A23BD">
        <w:rPr>
          <w:i/>
          <w:iCs/>
        </w:rPr>
        <w:t>Phytopathology</w:t>
      </w:r>
      <w:r w:rsidRPr="004A23BD">
        <w:t xml:space="preserve"> </w:t>
      </w:r>
      <w:r w:rsidRPr="004A23BD">
        <w:rPr>
          <w:b/>
          <w:bCs/>
        </w:rPr>
        <w:t>100</w:t>
      </w:r>
      <w:r w:rsidRPr="004A23BD">
        <w:t>: 1169–1175.</w:t>
      </w:r>
    </w:p>
    <w:p w14:paraId="7A49B965" w14:textId="77777777" w:rsidR="004A23BD" w:rsidRPr="004A23BD" w:rsidRDefault="004A23BD" w:rsidP="004A23BD">
      <w:pPr>
        <w:pStyle w:val="Bibliography"/>
      </w:pPr>
      <w:r w:rsidRPr="004A23BD">
        <w:rPr>
          <w:b/>
          <w:bCs/>
        </w:rPr>
        <w:t>Bhandari R, Sanz-Saez A, Leisner CP, Potnis N</w:t>
      </w:r>
      <w:r w:rsidRPr="004A23BD">
        <w:t xml:space="preserve">. </w:t>
      </w:r>
      <w:r w:rsidRPr="004A23BD">
        <w:rPr>
          <w:b/>
          <w:bCs/>
        </w:rPr>
        <w:t>2023</w:t>
      </w:r>
      <w:r w:rsidRPr="004A23BD">
        <w:t xml:space="preserve">. Xanthomonas infection and ozone stress distinctly influence the microbial community structure and interactions in the pepper phyllosphere. </w:t>
      </w:r>
      <w:r w:rsidRPr="004A23BD">
        <w:rPr>
          <w:i/>
          <w:iCs/>
        </w:rPr>
        <w:t>ISME Communications</w:t>
      </w:r>
      <w:r w:rsidRPr="004A23BD">
        <w:t xml:space="preserve"> </w:t>
      </w:r>
      <w:r w:rsidRPr="004A23BD">
        <w:rPr>
          <w:b/>
          <w:bCs/>
        </w:rPr>
        <w:t>3</w:t>
      </w:r>
      <w:r w:rsidRPr="004A23BD">
        <w:t>: 1–13.</w:t>
      </w:r>
    </w:p>
    <w:p w14:paraId="795A45FC" w14:textId="77777777" w:rsidR="004A23BD" w:rsidRPr="004A23BD" w:rsidRDefault="004A23BD" w:rsidP="004A23BD">
      <w:pPr>
        <w:pStyle w:val="Bibliography"/>
      </w:pPr>
      <w:r w:rsidRPr="004A23BD">
        <w:rPr>
          <w:b/>
          <w:bCs/>
        </w:rPr>
        <w:t>Bilgin DD, Aldea M, O’Neill BF, Benitez M, Li M, Clough SJ, DeLucia EH</w:t>
      </w:r>
      <w:r w:rsidRPr="004A23BD">
        <w:t xml:space="preserve">. </w:t>
      </w:r>
      <w:r w:rsidRPr="004A23BD">
        <w:rPr>
          <w:b/>
          <w:bCs/>
        </w:rPr>
        <w:t>2008</w:t>
      </w:r>
      <w:r w:rsidRPr="004A23BD">
        <w:t xml:space="preserve">. Elevated Ozone Alters Soybean-Virus Interaction. </w:t>
      </w:r>
      <w:r w:rsidRPr="004A23BD">
        <w:rPr>
          <w:i/>
          <w:iCs/>
        </w:rPr>
        <w:t>Molecular Plant-Microbe Interactions®</w:t>
      </w:r>
      <w:r w:rsidRPr="004A23BD">
        <w:t xml:space="preserve"> </w:t>
      </w:r>
      <w:r w:rsidRPr="004A23BD">
        <w:rPr>
          <w:b/>
          <w:bCs/>
        </w:rPr>
        <w:t>21</w:t>
      </w:r>
      <w:r w:rsidRPr="004A23BD">
        <w:t>: 1297–1308.</w:t>
      </w:r>
    </w:p>
    <w:p w14:paraId="173BBCC6" w14:textId="77777777" w:rsidR="004A23BD" w:rsidRPr="004A23BD" w:rsidRDefault="004A23BD" w:rsidP="004A23BD">
      <w:pPr>
        <w:pStyle w:val="Bibliography"/>
      </w:pPr>
      <w:r w:rsidRPr="004A23BD">
        <w:rPr>
          <w:b/>
          <w:bCs/>
        </w:rPr>
        <w:lastRenderedPageBreak/>
        <w:t>Brasier CM</w:t>
      </w:r>
      <w:r w:rsidRPr="004A23BD">
        <w:t xml:space="preserve">. </w:t>
      </w:r>
      <w:r w:rsidRPr="004A23BD">
        <w:rPr>
          <w:b/>
          <w:bCs/>
        </w:rPr>
        <w:t>1996</w:t>
      </w:r>
      <w:r w:rsidRPr="004A23BD">
        <w:t xml:space="preserve">. Phytophthora cinnamomi and oak decline in southern Europe. Environmental constraints including climate change. </w:t>
      </w:r>
      <w:r w:rsidRPr="004A23BD">
        <w:rPr>
          <w:i/>
          <w:iCs/>
        </w:rPr>
        <w:t>Annales des Sciences Forestières</w:t>
      </w:r>
      <w:r w:rsidRPr="004A23BD">
        <w:t xml:space="preserve"> </w:t>
      </w:r>
      <w:r w:rsidRPr="004A23BD">
        <w:rPr>
          <w:b/>
          <w:bCs/>
        </w:rPr>
        <w:t>53</w:t>
      </w:r>
      <w:r w:rsidRPr="004A23BD">
        <w:t>: 347–358.</w:t>
      </w:r>
    </w:p>
    <w:p w14:paraId="69C5C4E1" w14:textId="77777777" w:rsidR="004A23BD" w:rsidRPr="004A23BD" w:rsidRDefault="004A23BD" w:rsidP="004A23BD">
      <w:pPr>
        <w:pStyle w:val="Bibliography"/>
      </w:pPr>
      <w:r w:rsidRPr="004A23BD">
        <w:rPr>
          <w:b/>
          <w:bCs/>
        </w:rPr>
        <w:t>Broad Institute</w:t>
      </w:r>
      <w:r w:rsidRPr="004A23BD">
        <w:t xml:space="preserve">. </w:t>
      </w:r>
      <w:r w:rsidRPr="004A23BD">
        <w:rPr>
          <w:b/>
          <w:bCs/>
        </w:rPr>
        <w:t>2019</w:t>
      </w:r>
      <w:r w:rsidRPr="004A23BD">
        <w:t>. Picard Toolkit.</w:t>
      </w:r>
    </w:p>
    <w:p w14:paraId="631EDA7B" w14:textId="77777777" w:rsidR="004A23BD" w:rsidRPr="004A23BD" w:rsidRDefault="004A23BD" w:rsidP="004A23BD">
      <w:pPr>
        <w:pStyle w:val="Bibliography"/>
      </w:pPr>
      <w:r w:rsidRPr="004A23BD">
        <w:rPr>
          <w:b/>
          <w:bCs/>
        </w:rPr>
        <w:t>Burdon J, Thrall P, Ericson L</w:t>
      </w:r>
      <w:r w:rsidRPr="004A23BD">
        <w:t xml:space="preserve">. </w:t>
      </w:r>
      <w:r w:rsidRPr="004A23BD">
        <w:rPr>
          <w:b/>
          <w:bCs/>
        </w:rPr>
        <w:t>2013</w:t>
      </w:r>
      <w:r w:rsidRPr="004A23BD">
        <w:t xml:space="preserve">. Genes, communities &amp; invasive species: understanding the ecological and evolutionary dynamics of host–pathogen interactions. </w:t>
      </w:r>
      <w:r w:rsidRPr="004A23BD">
        <w:rPr>
          <w:i/>
          <w:iCs/>
        </w:rPr>
        <w:t>Current Opinion in Plant Biology</w:t>
      </w:r>
      <w:r w:rsidRPr="004A23BD">
        <w:t xml:space="preserve"> </w:t>
      </w:r>
      <w:r w:rsidRPr="004A23BD">
        <w:rPr>
          <w:b/>
          <w:bCs/>
        </w:rPr>
        <w:t>16</w:t>
      </w:r>
      <w:r w:rsidRPr="004A23BD">
        <w:t>: 400–405.</w:t>
      </w:r>
    </w:p>
    <w:p w14:paraId="31B08C5B" w14:textId="77777777" w:rsidR="004A23BD" w:rsidRPr="004A23BD" w:rsidRDefault="004A23BD" w:rsidP="004A23BD">
      <w:pPr>
        <w:pStyle w:val="Bibliography"/>
      </w:pPr>
      <w:r w:rsidRPr="004A23BD">
        <w:rPr>
          <w:b/>
          <w:bCs/>
        </w:rPr>
        <w:t>Bushnell B</w:t>
      </w:r>
      <w:r w:rsidRPr="004A23BD">
        <w:t xml:space="preserve">. </w:t>
      </w:r>
      <w:r w:rsidRPr="004A23BD">
        <w:rPr>
          <w:b/>
          <w:bCs/>
        </w:rPr>
        <w:t>2020</w:t>
      </w:r>
      <w:r w:rsidRPr="004A23BD">
        <w:t xml:space="preserve">. BBDuk. </w:t>
      </w:r>
      <w:r w:rsidRPr="004A23BD">
        <w:rPr>
          <w:i/>
          <w:iCs/>
        </w:rPr>
        <w:t>Jt Genome Inst. Available online: https://jgi. doe. gov/data-and-tools/bbtools/bb-tools-userguide/bbduk-guide/(accessed on 25 June 2020)</w:t>
      </w:r>
      <w:r w:rsidRPr="004A23BD">
        <w:t>.</w:t>
      </w:r>
    </w:p>
    <w:p w14:paraId="5D055992" w14:textId="77777777" w:rsidR="004A23BD" w:rsidRPr="004A23BD" w:rsidRDefault="004A23BD" w:rsidP="004A23BD">
      <w:pPr>
        <w:pStyle w:val="Bibliography"/>
      </w:pPr>
      <w:r w:rsidRPr="004A23BD">
        <w:rPr>
          <w:b/>
          <w:bCs/>
        </w:rPr>
        <w:t>Byappanahalli MN, Whitman RL, Shively DA, Sadowsky MJ, Ishii S</w:t>
      </w:r>
      <w:r w:rsidRPr="004A23BD">
        <w:t xml:space="preserve">. </w:t>
      </w:r>
      <w:r w:rsidRPr="004A23BD">
        <w:rPr>
          <w:b/>
          <w:bCs/>
        </w:rPr>
        <w:t>2006</w:t>
      </w:r>
      <w:r w:rsidRPr="004A23BD">
        <w:t xml:space="preserve">. Population structure, persistence, and seasonality of autochthonous Escherichia coli in temperate, coastal forest soil from a Great Lakes watershed. </w:t>
      </w:r>
      <w:r w:rsidRPr="004A23BD">
        <w:rPr>
          <w:i/>
          <w:iCs/>
        </w:rPr>
        <w:t>Environmental Microbiology</w:t>
      </w:r>
      <w:r w:rsidRPr="004A23BD">
        <w:t xml:space="preserve"> </w:t>
      </w:r>
      <w:r w:rsidRPr="004A23BD">
        <w:rPr>
          <w:b/>
          <w:bCs/>
        </w:rPr>
        <w:t>8</w:t>
      </w:r>
      <w:r w:rsidRPr="004A23BD">
        <w:t>: 504–513.</w:t>
      </w:r>
    </w:p>
    <w:p w14:paraId="314A2010" w14:textId="77777777" w:rsidR="004A23BD" w:rsidRPr="004A23BD" w:rsidRDefault="004A23BD" w:rsidP="004A23BD">
      <w:pPr>
        <w:pStyle w:val="Bibliography"/>
      </w:pPr>
      <w:r w:rsidRPr="004A23BD">
        <w:rPr>
          <w:b/>
          <w:bCs/>
        </w:rPr>
        <w:t>Campbell AM, Hauton C, Baker-Austin C, van Aerle R, Martinez-Urtaza J</w:t>
      </w:r>
      <w:r w:rsidRPr="004A23BD">
        <w:t xml:space="preserve">. </w:t>
      </w:r>
      <w:r w:rsidRPr="004A23BD">
        <w:rPr>
          <w:b/>
          <w:bCs/>
        </w:rPr>
        <w:t>2023</w:t>
      </w:r>
      <w:r w:rsidRPr="004A23BD">
        <w:t xml:space="preserve">. An integrated eco-evolutionary framework to predict population-level responses of climate-sensitive pathogens. </w:t>
      </w:r>
      <w:r w:rsidRPr="004A23BD">
        <w:rPr>
          <w:i/>
          <w:iCs/>
        </w:rPr>
        <w:t>Current Opinion in Biotechnology</w:t>
      </w:r>
      <w:r w:rsidRPr="004A23BD">
        <w:t xml:space="preserve"> </w:t>
      </w:r>
      <w:r w:rsidRPr="004A23BD">
        <w:rPr>
          <w:b/>
          <w:bCs/>
        </w:rPr>
        <w:t>80</w:t>
      </w:r>
      <w:r w:rsidRPr="004A23BD">
        <w:t>: 102898.</w:t>
      </w:r>
    </w:p>
    <w:p w14:paraId="03BCE07B" w14:textId="77777777" w:rsidR="004A23BD" w:rsidRPr="004A23BD" w:rsidRDefault="004A23BD" w:rsidP="004A23BD">
      <w:pPr>
        <w:pStyle w:val="Bibliography"/>
      </w:pPr>
      <w:r w:rsidRPr="004A23BD">
        <w:rPr>
          <w:b/>
          <w:bCs/>
        </w:rPr>
        <w:t xml:space="preserve">Castledine M, Padfield D, Sierocinski P, Soria Pascual J, Hughes A, Mäkinen L, Friman V-P, Pirnay J-P, Merabishvili M, de Vos D, </w:t>
      </w:r>
      <w:r w:rsidRPr="004A23BD">
        <w:rPr>
          <w:b/>
          <w:bCs/>
          <w:i/>
          <w:iCs/>
        </w:rPr>
        <w:t>et al.</w:t>
      </w:r>
      <w:r w:rsidRPr="004A23BD">
        <w:t xml:space="preserve"> </w:t>
      </w:r>
      <w:r w:rsidRPr="004A23BD">
        <w:rPr>
          <w:b/>
          <w:bCs/>
        </w:rPr>
        <w:t>2022</w:t>
      </w:r>
      <w:r w:rsidRPr="004A23BD">
        <w:t xml:space="preserve">. Parallel evolution of Pseudomonas aeruginosa phage resistance and virulence loss in response to phage treatment in vivo and in vitro. </w:t>
      </w:r>
      <w:r w:rsidRPr="004A23BD">
        <w:rPr>
          <w:i/>
          <w:iCs/>
        </w:rPr>
        <w:t>eLife</w:t>
      </w:r>
      <w:r w:rsidRPr="004A23BD">
        <w:t xml:space="preserve"> </w:t>
      </w:r>
      <w:r w:rsidRPr="004A23BD">
        <w:rPr>
          <w:b/>
          <w:bCs/>
        </w:rPr>
        <w:t>11</w:t>
      </w:r>
      <w:r w:rsidRPr="004A23BD">
        <w:t>: e73679.</w:t>
      </w:r>
    </w:p>
    <w:p w14:paraId="7FFC79EA" w14:textId="77777777" w:rsidR="004A23BD" w:rsidRPr="004A23BD" w:rsidRDefault="004A23BD" w:rsidP="004A23BD">
      <w:pPr>
        <w:pStyle w:val="Bibliography"/>
      </w:pPr>
      <w:r w:rsidRPr="004A23BD">
        <w:rPr>
          <w:b/>
          <w:bCs/>
        </w:rPr>
        <w:t>Chakraborty S</w:t>
      </w:r>
      <w:r w:rsidRPr="004A23BD">
        <w:t xml:space="preserve">. </w:t>
      </w:r>
      <w:r w:rsidRPr="004A23BD">
        <w:rPr>
          <w:b/>
          <w:bCs/>
        </w:rPr>
        <w:t>2013</w:t>
      </w:r>
      <w:r w:rsidRPr="004A23BD">
        <w:t xml:space="preserve">. Migrate or evolve: options for plant pathogens under climate change. </w:t>
      </w:r>
      <w:r w:rsidRPr="004A23BD">
        <w:rPr>
          <w:i/>
          <w:iCs/>
        </w:rPr>
        <w:t>Global Change Biology</w:t>
      </w:r>
      <w:r w:rsidRPr="004A23BD">
        <w:t xml:space="preserve"> </w:t>
      </w:r>
      <w:r w:rsidRPr="004A23BD">
        <w:rPr>
          <w:b/>
          <w:bCs/>
        </w:rPr>
        <w:t>19</w:t>
      </w:r>
      <w:r w:rsidRPr="004A23BD">
        <w:t>: 1985–2000.</w:t>
      </w:r>
    </w:p>
    <w:p w14:paraId="13DDFECC" w14:textId="77777777" w:rsidR="004A23BD" w:rsidRPr="004A23BD" w:rsidRDefault="004A23BD" w:rsidP="004A23BD">
      <w:pPr>
        <w:pStyle w:val="Bibliography"/>
      </w:pPr>
      <w:r w:rsidRPr="004A23BD">
        <w:rPr>
          <w:b/>
          <w:bCs/>
        </w:rPr>
        <w:t>Chalam VC, Deepika DD, Abhishek GJ, Maurya AK</w:t>
      </w:r>
      <w:r w:rsidRPr="004A23BD">
        <w:t xml:space="preserve">. </w:t>
      </w:r>
      <w:r w:rsidRPr="004A23BD">
        <w:rPr>
          <w:b/>
          <w:bCs/>
        </w:rPr>
        <w:t>2020</w:t>
      </w:r>
      <w:r w:rsidRPr="004A23BD">
        <w:t>. Major Seed-Borne Diseases of Agricultural Crops: International Trade of Agricultural Products and Role of Quarantine. In: Kumar R, Gupta A, eds. Seed-Borne Diseases of Agricultural Crops: Detection, Diagnosis &amp; Management. Singapore: Springer, 25–61.</w:t>
      </w:r>
    </w:p>
    <w:p w14:paraId="46848418" w14:textId="77777777" w:rsidR="004A23BD" w:rsidRPr="004A23BD" w:rsidRDefault="004A23BD" w:rsidP="004A23BD">
      <w:pPr>
        <w:pStyle w:val="Bibliography"/>
      </w:pPr>
      <w:r w:rsidRPr="004A23BD">
        <w:rPr>
          <w:b/>
          <w:bCs/>
        </w:rPr>
        <w:t>Chaloner TM, Gurr SJ, Bebber DP</w:t>
      </w:r>
      <w:r w:rsidRPr="004A23BD">
        <w:t xml:space="preserve">. </w:t>
      </w:r>
      <w:r w:rsidRPr="004A23BD">
        <w:rPr>
          <w:b/>
          <w:bCs/>
        </w:rPr>
        <w:t>2021</w:t>
      </w:r>
      <w:r w:rsidRPr="004A23BD">
        <w:t xml:space="preserve">. Plant pathogen infection risk tracks global crop yields under climate change. </w:t>
      </w:r>
      <w:r w:rsidRPr="004A23BD">
        <w:rPr>
          <w:i/>
          <w:iCs/>
        </w:rPr>
        <w:t>Nature Climate Change</w:t>
      </w:r>
      <w:r w:rsidRPr="004A23BD">
        <w:t xml:space="preserve"> </w:t>
      </w:r>
      <w:r w:rsidRPr="004A23BD">
        <w:rPr>
          <w:b/>
          <w:bCs/>
        </w:rPr>
        <w:t>11</w:t>
      </w:r>
      <w:r w:rsidRPr="004A23BD">
        <w:t>: 710–715.</w:t>
      </w:r>
    </w:p>
    <w:p w14:paraId="64CC5818" w14:textId="77777777" w:rsidR="004A23BD" w:rsidRPr="004A23BD" w:rsidRDefault="004A23BD" w:rsidP="004A23BD">
      <w:pPr>
        <w:pStyle w:val="Bibliography"/>
      </w:pPr>
      <w:r w:rsidRPr="004A23BD">
        <w:rPr>
          <w:b/>
          <w:bCs/>
        </w:rPr>
        <w:t>Corredor-Moreno P, Saunders DGO</w:t>
      </w:r>
      <w:r w:rsidRPr="004A23BD">
        <w:t xml:space="preserve">. </w:t>
      </w:r>
      <w:r w:rsidRPr="004A23BD">
        <w:rPr>
          <w:b/>
          <w:bCs/>
        </w:rPr>
        <w:t>2020</w:t>
      </w:r>
      <w:r w:rsidRPr="004A23BD">
        <w:t xml:space="preserve">. Expecting the unexpected: factors influencing the emergence of fungal and oomycete plant pathogens. </w:t>
      </w:r>
      <w:r w:rsidRPr="004A23BD">
        <w:rPr>
          <w:i/>
          <w:iCs/>
        </w:rPr>
        <w:t>New Phytologist</w:t>
      </w:r>
      <w:r w:rsidRPr="004A23BD">
        <w:t xml:space="preserve"> </w:t>
      </w:r>
      <w:r w:rsidRPr="004A23BD">
        <w:rPr>
          <w:b/>
          <w:bCs/>
        </w:rPr>
        <w:t>225</w:t>
      </w:r>
      <w:r w:rsidRPr="004A23BD">
        <w:t>: 118–125.</w:t>
      </w:r>
    </w:p>
    <w:p w14:paraId="0E5C8696" w14:textId="77777777" w:rsidR="004A23BD" w:rsidRPr="004A23BD" w:rsidRDefault="004A23BD" w:rsidP="004A23BD">
      <w:pPr>
        <w:pStyle w:val="Bibliography"/>
      </w:pPr>
      <w:r w:rsidRPr="004A23BD">
        <w:rPr>
          <w:b/>
          <w:bCs/>
        </w:rPr>
        <w:t>Cox MP, Peterson DA, Biggs PJ</w:t>
      </w:r>
      <w:r w:rsidRPr="004A23BD">
        <w:t xml:space="preserve">. </w:t>
      </w:r>
      <w:r w:rsidRPr="004A23BD">
        <w:rPr>
          <w:b/>
          <w:bCs/>
        </w:rPr>
        <w:t>2010</w:t>
      </w:r>
      <w:r w:rsidRPr="004A23BD">
        <w:t xml:space="preserve">. SolexaQA: At-a-glance quality assessment of Illumina second-generation sequencing data. </w:t>
      </w:r>
      <w:r w:rsidRPr="004A23BD">
        <w:rPr>
          <w:i/>
          <w:iCs/>
        </w:rPr>
        <w:t>BMC Bioinformatics</w:t>
      </w:r>
      <w:r w:rsidRPr="004A23BD">
        <w:t xml:space="preserve"> </w:t>
      </w:r>
      <w:r w:rsidRPr="004A23BD">
        <w:rPr>
          <w:b/>
          <w:bCs/>
        </w:rPr>
        <w:t>11</w:t>
      </w:r>
      <w:r w:rsidRPr="004A23BD">
        <w:t>: 485.</w:t>
      </w:r>
    </w:p>
    <w:p w14:paraId="0EA3D142" w14:textId="77777777" w:rsidR="004A23BD" w:rsidRPr="004A23BD" w:rsidRDefault="004A23BD" w:rsidP="004A23BD">
      <w:pPr>
        <w:pStyle w:val="Bibliography"/>
      </w:pPr>
      <w:r w:rsidRPr="004A23BD">
        <w:rPr>
          <w:b/>
          <w:bCs/>
        </w:rPr>
        <w:t>Coyne MJ, Comstock LE</w:t>
      </w:r>
      <w:r w:rsidRPr="004A23BD">
        <w:t xml:space="preserve">. </w:t>
      </w:r>
      <w:r w:rsidRPr="004A23BD">
        <w:rPr>
          <w:b/>
          <w:bCs/>
        </w:rPr>
        <w:t>2019</w:t>
      </w:r>
      <w:r w:rsidRPr="004A23BD">
        <w:t xml:space="preserve">. Type VI Secretion Systems and the Gut Microbiota. </w:t>
      </w:r>
      <w:r w:rsidRPr="004A23BD">
        <w:rPr>
          <w:i/>
          <w:iCs/>
        </w:rPr>
        <w:t>Microbiology Spectrum</w:t>
      </w:r>
      <w:r w:rsidRPr="004A23BD">
        <w:t xml:space="preserve"> </w:t>
      </w:r>
      <w:r w:rsidRPr="004A23BD">
        <w:rPr>
          <w:b/>
          <w:bCs/>
        </w:rPr>
        <w:t>7</w:t>
      </w:r>
      <w:r w:rsidRPr="004A23BD">
        <w:t>: 10.1128/microbiolspec.psib-0009–2018.</w:t>
      </w:r>
    </w:p>
    <w:p w14:paraId="3D9F7D42" w14:textId="77777777" w:rsidR="004A23BD" w:rsidRPr="004A23BD" w:rsidRDefault="004A23BD" w:rsidP="004A23BD">
      <w:pPr>
        <w:pStyle w:val="Bibliography"/>
      </w:pPr>
      <w:r w:rsidRPr="004A23BD">
        <w:rPr>
          <w:b/>
          <w:bCs/>
        </w:rPr>
        <w:t>Cribari-Neto F, Zeileis A</w:t>
      </w:r>
      <w:r w:rsidRPr="004A23BD">
        <w:t xml:space="preserve">. </w:t>
      </w:r>
      <w:r w:rsidRPr="004A23BD">
        <w:rPr>
          <w:b/>
          <w:bCs/>
        </w:rPr>
        <w:t>2010</w:t>
      </w:r>
      <w:r w:rsidRPr="004A23BD">
        <w:t xml:space="preserve">. Beta Regression in R. </w:t>
      </w:r>
      <w:r w:rsidRPr="004A23BD">
        <w:rPr>
          <w:i/>
          <w:iCs/>
        </w:rPr>
        <w:t>Journal of Statistical Software</w:t>
      </w:r>
      <w:r w:rsidRPr="004A23BD">
        <w:t xml:space="preserve"> </w:t>
      </w:r>
      <w:r w:rsidRPr="004A23BD">
        <w:rPr>
          <w:b/>
          <w:bCs/>
        </w:rPr>
        <w:t>34</w:t>
      </w:r>
      <w:r w:rsidRPr="004A23BD">
        <w:t>: 1–24.</w:t>
      </w:r>
    </w:p>
    <w:p w14:paraId="2A95343B" w14:textId="77777777" w:rsidR="004A23BD" w:rsidRPr="004A23BD" w:rsidRDefault="004A23BD" w:rsidP="004A23BD">
      <w:pPr>
        <w:pStyle w:val="Bibliography"/>
      </w:pPr>
      <w:r w:rsidRPr="004A23BD">
        <w:rPr>
          <w:b/>
          <w:bCs/>
        </w:rPr>
        <w:lastRenderedPageBreak/>
        <w:t>Desaint H, Aoun N, Deslandes L, Vailleau F, Roux F, Berthomé R</w:t>
      </w:r>
      <w:r w:rsidRPr="004A23BD">
        <w:t xml:space="preserve">. </w:t>
      </w:r>
      <w:r w:rsidRPr="004A23BD">
        <w:rPr>
          <w:b/>
          <w:bCs/>
        </w:rPr>
        <w:t>2021</w:t>
      </w:r>
      <w:r w:rsidRPr="004A23BD">
        <w:t xml:space="preserve">. Fight hard or die trying: when plants face pathogens under heat stress. </w:t>
      </w:r>
      <w:r w:rsidRPr="004A23BD">
        <w:rPr>
          <w:i/>
          <w:iCs/>
        </w:rPr>
        <w:t>New Phytologist</w:t>
      </w:r>
      <w:r w:rsidRPr="004A23BD">
        <w:t xml:space="preserve"> </w:t>
      </w:r>
      <w:r w:rsidRPr="004A23BD">
        <w:rPr>
          <w:b/>
          <w:bCs/>
        </w:rPr>
        <w:t>229</w:t>
      </w:r>
      <w:r w:rsidRPr="004A23BD">
        <w:t>: 712–734.</w:t>
      </w:r>
    </w:p>
    <w:p w14:paraId="39017A73" w14:textId="77777777" w:rsidR="004A23BD" w:rsidRPr="004A23BD" w:rsidRDefault="004A23BD" w:rsidP="004A23BD">
      <w:pPr>
        <w:pStyle w:val="Bibliography"/>
      </w:pPr>
      <w:r w:rsidRPr="004A23BD">
        <w:rPr>
          <w:b/>
          <w:bCs/>
        </w:rPr>
        <w:t>Dixon P</w:t>
      </w:r>
      <w:r w:rsidRPr="004A23BD">
        <w:t xml:space="preserve">. </w:t>
      </w:r>
      <w:r w:rsidRPr="004A23BD">
        <w:rPr>
          <w:b/>
          <w:bCs/>
        </w:rPr>
        <w:t>2003</w:t>
      </w:r>
      <w:r w:rsidRPr="004A23BD">
        <w:t xml:space="preserve">. VEGAN, a package of R functions for community ecology. </w:t>
      </w:r>
      <w:r w:rsidRPr="004A23BD">
        <w:rPr>
          <w:i/>
          <w:iCs/>
        </w:rPr>
        <w:t>Journal of Vegetation Science</w:t>
      </w:r>
      <w:r w:rsidRPr="004A23BD">
        <w:t xml:space="preserve"> </w:t>
      </w:r>
      <w:r w:rsidRPr="004A23BD">
        <w:rPr>
          <w:b/>
          <w:bCs/>
        </w:rPr>
        <w:t>14</w:t>
      </w:r>
      <w:r w:rsidRPr="004A23BD">
        <w:t>: 927–930.</w:t>
      </w:r>
    </w:p>
    <w:p w14:paraId="08C35E67" w14:textId="77777777" w:rsidR="004A23BD" w:rsidRPr="004A23BD" w:rsidRDefault="004A23BD" w:rsidP="004A23BD">
      <w:pPr>
        <w:pStyle w:val="Bibliography"/>
      </w:pPr>
      <w:r w:rsidRPr="004A23BD">
        <w:rPr>
          <w:b/>
          <w:bCs/>
        </w:rPr>
        <w:t>Eck JL, Barrès B, Soubeyrand S, Sirén J, Numminen E, Laine A-L</w:t>
      </w:r>
      <w:r w:rsidRPr="004A23BD">
        <w:t xml:space="preserve">. </w:t>
      </w:r>
      <w:r w:rsidRPr="004A23BD">
        <w:rPr>
          <w:b/>
          <w:bCs/>
        </w:rPr>
        <w:t>2022</w:t>
      </w:r>
      <w:r w:rsidRPr="004A23BD">
        <w:t xml:space="preserve">. Strain Diversity and Spatial Distribution Are Linked to Epidemic Dynamics in Host Populations. </w:t>
      </w:r>
      <w:r w:rsidRPr="004A23BD">
        <w:rPr>
          <w:i/>
          <w:iCs/>
        </w:rPr>
        <w:t>The American Naturalist</w:t>
      </w:r>
      <w:r w:rsidRPr="004A23BD">
        <w:t xml:space="preserve"> </w:t>
      </w:r>
      <w:r w:rsidRPr="004A23BD">
        <w:rPr>
          <w:b/>
          <w:bCs/>
        </w:rPr>
        <w:t>199</w:t>
      </w:r>
      <w:r w:rsidRPr="004A23BD">
        <w:t>: 59–74.</w:t>
      </w:r>
    </w:p>
    <w:p w14:paraId="4A0959FA" w14:textId="77777777" w:rsidR="004A23BD" w:rsidRPr="004A23BD" w:rsidRDefault="004A23BD" w:rsidP="004A23BD">
      <w:pPr>
        <w:pStyle w:val="Bibliography"/>
      </w:pPr>
      <w:r w:rsidRPr="004A23BD">
        <w:rPr>
          <w:b/>
          <w:bCs/>
        </w:rPr>
        <w:t>El Jarroudi M, Karjoun H, Kouadio L, El Jarroudi M</w:t>
      </w:r>
      <w:r w:rsidRPr="004A23BD">
        <w:t xml:space="preserve">. </w:t>
      </w:r>
      <w:r w:rsidRPr="004A23BD">
        <w:rPr>
          <w:b/>
          <w:bCs/>
        </w:rPr>
        <w:t>2020</w:t>
      </w:r>
      <w:r w:rsidRPr="004A23BD">
        <w:t xml:space="preserve">. Mathematical modelling of non-local spore dispersion of wind-borne pathogens causing fungal diseases. </w:t>
      </w:r>
      <w:r w:rsidRPr="004A23BD">
        <w:rPr>
          <w:i/>
          <w:iCs/>
        </w:rPr>
        <w:t>Applied Mathematics and Computation</w:t>
      </w:r>
      <w:r w:rsidRPr="004A23BD">
        <w:t xml:space="preserve"> </w:t>
      </w:r>
      <w:r w:rsidRPr="004A23BD">
        <w:rPr>
          <w:b/>
          <w:bCs/>
        </w:rPr>
        <w:t>376</w:t>
      </w:r>
      <w:r w:rsidRPr="004A23BD">
        <w:t>: 125107.</w:t>
      </w:r>
    </w:p>
    <w:p w14:paraId="63CDAD60" w14:textId="77777777" w:rsidR="004A23BD" w:rsidRPr="004A23BD" w:rsidRDefault="004A23BD" w:rsidP="004A23BD">
      <w:pPr>
        <w:pStyle w:val="Bibliography"/>
      </w:pPr>
      <w:r w:rsidRPr="004A23BD">
        <w:rPr>
          <w:b/>
          <w:bCs/>
        </w:rPr>
        <w:t>Elmer WH</w:t>
      </w:r>
      <w:r w:rsidRPr="004A23BD">
        <w:t xml:space="preserve">. </w:t>
      </w:r>
      <w:r w:rsidRPr="004A23BD">
        <w:rPr>
          <w:b/>
          <w:bCs/>
        </w:rPr>
        <w:t>2001</w:t>
      </w:r>
      <w:r w:rsidRPr="004A23BD">
        <w:t xml:space="preserve">. Seeds as vehicles for pathogen importation. </w:t>
      </w:r>
      <w:r w:rsidRPr="004A23BD">
        <w:rPr>
          <w:i/>
          <w:iCs/>
        </w:rPr>
        <w:t>Biological Invasions</w:t>
      </w:r>
      <w:r w:rsidRPr="004A23BD">
        <w:t xml:space="preserve"> </w:t>
      </w:r>
      <w:r w:rsidRPr="004A23BD">
        <w:rPr>
          <w:b/>
          <w:bCs/>
        </w:rPr>
        <w:t>3</w:t>
      </w:r>
      <w:r w:rsidRPr="004A23BD">
        <w:t>: 263–271.</w:t>
      </w:r>
    </w:p>
    <w:p w14:paraId="648128BE" w14:textId="77777777" w:rsidR="004A23BD" w:rsidRPr="004A23BD" w:rsidRDefault="004A23BD" w:rsidP="004A23BD">
      <w:pPr>
        <w:pStyle w:val="Bibliography"/>
      </w:pPr>
      <w:r w:rsidRPr="004A23BD">
        <w:rPr>
          <w:b/>
          <w:bCs/>
        </w:rPr>
        <w:t>Engering A, Hogerwerf L, Slingenbergh J</w:t>
      </w:r>
      <w:r w:rsidRPr="004A23BD">
        <w:t xml:space="preserve">. </w:t>
      </w:r>
      <w:r w:rsidRPr="004A23BD">
        <w:rPr>
          <w:b/>
          <w:bCs/>
        </w:rPr>
        <w:t>2013</w:t>
      </w:r>
      <w:r w:rsidRPr="004A23BD">
        <w:t xml:space="preserve">. Pathogen–host–environment interplay and disease emergence. </w:t>
      </w:r>
      <w:r w:rsidRPr="004A23BD">
        <w:rPr>
          <w:i/>
          <w:iCs/>
        </w:rPr>
        <w:t>Emerging Microbes &amp; Infections</w:t>
      </w:r>
      <w:r w:rsidRPr="004A23BD">
        <w:t xml:space="preserve"> </w:t>
      </w:r>
      <w:r w:rsidRPr="004A23BD">
        <w:rPr>
          <w:b/>
          <w:bCs/>
        </w:rPr>
        <w:t>2</w:t>
      </w:r>
      <w:r w:rsidRPr="004A23BD">
        <w:t>: e5.</w:t>
      </w:r>
    </w:p>
    <w:p w14:paraId="4A04FE4E" w14:textId="77777777" w:rsidR="004A23BD" w:rsidRPr="004A23BD" w:rsidRDefault="004A23BD" w:rsidP="004A23BD">
      <w:pPr>
        <w:pStyle w:val="Bibliography"/>
      </w:pPr>
      <w:r w:rsidRPr="004A23BD">
        <w:rPr>
          <w:b/>
          <w:bCs/>
        </w:rPr>
        <w:t>Everhart S, Gambhir N, Stam R</w:t>
      </w:r>
      <w:r w:rsidRPr="004A23BD">
        <w:t xml:space="preserve">. </w:t>
      </w:r>
      <w:r w:rsidRPr="004A23BD">
        <w:rPr>
          <w:b/>
          <w:bCs/>
        </w:rPr>
        <w:t>2021</w:t>
      </w:r>
      <w:r w:rsidRPr="004A23BD">
        <w:t xml:space="preserve">. Population Genomics of Filamentous Plant Pathogens—A Brief Overview of Research Questions, Approaches, and Pitfalls. </w:t>
      </w:r>
      <w:r w:rsidRPr="004A23BD">
        <w:rPr>
          <w:i/>
          <w:iCs/>
        </w:rPr>
        <w:t>Phytopathology®</w:t>
      </w:r>
      <w:r w:rsidRPr="004A23BD">
        <w:t xml:space="preserve"> </w:t>
      </w:r>
      <w:r w:rsidRPr="004A23BD">
        <w:rPr>
          <w:b/>
          <w:bCs/>
        </w:rPr>
        <w:t>111</w:t>
      </w:r>
      <w:r w:rsidRPr="004A23BD">
        <w:t>: 12–22.</w:t>
      </w:r>
    </w:p>
    <w:p w14:paraId="3C9CC4C9" w14:textId="77777777" w:rsidR="004A23BD" w:rsidRPr="004A23BD" w:rsidRDefault="004A23BD" w:rsidP="004A23BD">
      <w:pPr>
        <w:pStyle w:val="Bibliography"/>
      </w:pPr>
      <w:r w:rsidRPr="004A23BD">
        <w:rPr>
          <w:b/>
          <w:bCs/>
        </w:rPr>
        <w:t>Ferrari S, Cribari-Neto F</w:t>
      </w:r>
      <w:r w:rsidRPr="004A23BD">
        <w:t xml:space="preserve">. </w:t>
      </w:r>
      <w:r w:rsidRPr="004A23BD">
        <w:rPr>
          <w:b/>
          <w:bCs/>
        </w:rPr>
        <w:t>2004</w:t>
      </w:r>
      <w:r w:rsidRPr="004A23BD">
        <w:t xml:space="preserve">. Beta Regression for Modelling Rates and Proportions. </w:t>
      </w:r>
      <w:r w:rsidRPr="004A23BD">
        <w:rPr>
          <w:i/>
          <w:iCs/>
        </w:rPr>
        <w:t>Journal of Applied Statistics</w:t>
      </w:r>
      <w:r w:rsidRPr="004A23BD">
        <w:t xml:space="preserve"> </w:t>
      </w:r>
      <w:r w:rsidRPr="004A23BD">
        <w:rPr>
          <w:b/>
          <w:bCs/>
        </w:rPr>
        <w:t>31</w:t>
      </w:r>
      <w:r w:rsidRPr="004A23BD">
        <w:t>: 799–815.</w:t>
      </w:r>
    </w:p>
    <w:p w14:paraId="653633AD" w14:textId="77777777" w:rsidR="004A23BD" w:rsidRPr="004A23BD" w:rsidRDefault="004A23BD" w:rsidP="004A23BD">
      <w:pPr>
        <w:pStyle w:val="Bibliography"/>
      </w:pPr>
      <w:r w:rsidRPr="004A23BD">
        <w:rPr>
          <w:b/>
          <w:bCs/>
        </w:rPr>
        <w:t>Fones HN, Bebber DP, Chaloner TM, Kay WT, Steinberg G, Gurr SJ</w:t>
      </w:r>
      <w:r w:rsidRPr="004A23BD">
        <w:t xml:space="preserve">. </w:t>
      </w:r>
      <w:r w:rsidRPr="004A23BD">
        <w:rPr>
          <w:b/>
          <w:bCs/>
        </w:rPr>
        <w:t>2020</w:t>
      </w:r>
      <w:r w:rsidRPr="004A23BD">
        <w:t xml:space="preserve">. Threats to global food security from emerging fungal and oomycete crop pathogens. </w:t>
      </w:r>
      <w:r w:rsidRPr="004A23BD">
        <w:rPr>
          <w:i/>
          <w:iCs/>
        </w:rPr>
        <w:t>Nature Food</w:t>
      </w:r>
      <w:r w:rsidRPr="004A23BD">
        <w:t xml:space="preserve"> </w:t>
      </w:r>
      <w:r w:rsidRPr="004A23BD">
        <w:rPr>
          <w:b/>
          <w:bCs/>
        </w:rPr>
        <w:t>1</w:t>
      </w:r>
      <w:r w:rsidRPr="004A23BD">
        <w:t>: 332–342.</w:t>
      </w:r>
    </w:p>
    <w:p w14:paraId="6B6959D3" w14:textId="77777777" w:rsidR="004A23BD" w:rsidRPr="004A23BD" w:rsidRDefault="004A23BD" w:rsidP="004A23BD">
      <w:pPr>
        <w:pStyle w:val="Bibliography"/>
      </w:pPr>
      <w:r w:rsidRPr="004A23BD">
        <w:rPr>
          <w:b/>
          <w:bCs/>
        </w:rPr>
        <w:t xml:space="preserve">Gallois N, Alpha-Bazin B, Bremond N, Ortet P, Barakat M, Piette L, Mohamad Ali A, Lemaire D, Legrand P, Theodorakopoulos N, </w:t>
      </w:r>
      <w:r w:rsidRPr="004A23BD">
        <w:rPr>
          <w:b/>
          <w:bCs/>
          <w:i/>
          <w:iCs/>
        </w:rPr>
        <w:t>et al.</w:t>
      </w:r>
      <w:r w:rsidRPr="004A23BD">
        <w:t xml:space="preserve"> </w:t>
      </w:r>
      <w:r w:rsidRPr="004A23BD">
        <w:rPr>
          <w:b/>
          <w:bCs/>
        </w:rPr>
        <w:t>2022</w:t>
      </w:r>
      <w:r w:rsidRPr="004A23BD">
        <w:t xml:space="preserve">. Discovery and characterization of UipA, a uranium- and iron-binding PepSY protein involved in uranium tolerance by soil bacteria. </w:t>
      </w:r>
      <w:r w:rsidRPr="004A23BD">
        <w:rPr>
          <w:i/>
          <w:iCs/>
        </w:rPr>
        <w:t>The ISME journal</w:t>
      </w:r>
      <w:r w:rsidRPr="004A23BD">
        <w:t xml:space="preserve"> </w:t>
      </w:r>
      <w:r w:rsidRPr="004A23BD">
        <w:rPr>
          <w:b/>
          <w:bCs/>
        </w:rPr>
        <w:t>16</w:t>
      </w:r>
      <w:r w:rsidRPr="004A23BD">
        <w:t>: 705–716.</w:t>
      </w:r>
    </w:p>
    <w:p w14:paraId="43A7D5A9" w14:textId="77777777" w:rsidR="004A23BD" w:rsidRPr="004A23BD" w:rsidRDefault="004A23BD" w:rsidP="004A23BD">
      <w:pPr>
        <w:pStyle w:val="Bibliography"/>
      </w:pPr>
      <w:r w:rsidRPr="004A23BD">
        <w:rPr>
          <w:b/>
          <w:bCs/>
        </w:rPr>
        <w:t>Garfinkel AR, Coats KP, Sherry DL, Chastagner GA</w:t>
      </w:r>
      <w:r w:rsidRPr="004A23BD">
        <w:t xml:space="preserve">. </w:t>
      </w:r>
      <w:r w:rsidRPr="004A23BD">
        <w:rPr>
          <w:b/>
          <w:bCs/>
        </w:rPr>
        <w:t>2019</w:t>
      </w:r>
      <w:r w:rsidRPr="004A23BD">
        <w:t xml:space="preserve">. Genetic analysis reveals unprecedented diversity of a globally-important plant pathogenic genus. </w:t>
      </w:r>
      <w:r w:rsidRPr="004A23BD">
        <w:rPr>
          <w:i/>
          <w:iCs/>
        </w:rPr>
        <w:t>Scientific Reports</w:t>
      </w:r>
      <w:r w:rsidRPr="004A23BD">
        <w:t xml:space="preserve"> </w:t>
      </w:r>
      <w:r w:rsidRPr="004A23BD">
        <w:rPr>
          <w:b/>
          <w:bCs/>
        </w:rPr>
        <w:t>9</w:t>
      </w:r>
      <w:r w:rsidRPr="004A23BD">
        <w:t>: 6671.</w:t>
      </w:r>
    </w:p>
    <w:p w14:paraId="18BC7E5A" w14:textId="77777777" w:rsidR="004A23BD" w:rsidRPr="004A23BD" w:rsidRDefault="004A23BD" w:rsidP="004A23BD">
      <w:pPr>
        <w:pStyle w:val="Bibliography"/>
      </w:pPr>
      <w:r w:rsidRPr="004A23BD">
        <w:rPr>
          <w:b/>
          <w:bCs/>
        </w:rPr>
        <w:t>Garrett KA, Dendy SP, Frank EE, Rouse MN, Travers SE</w:t>
      </w:r>
      <w:r w:rsidRPr="004A23BD">
        <w:t xml:space="preserve">. </w:t>
      </w:r>
      <w:r w:rsidRPr="004A23BD">
        <w:rPr>
          <w:b/>
          <w:bCs/>
        </w:rPr>
        <w:t>2006</w:t>
      </w:r>
      <w:r w:rsidRPr="004A23BD">
        <w:t xml:space="preserve">. Climate Change Effects on Plant Disease: Genomes to Ecosystems. </w:t>
      </w:r>
      <w:r w:rsidRPr="004A23BD">
        <w:rPr>
          <w:i/>
          <w:iCs/>
        </w:rPr>
        <w:t>Annual Review of Phytopathology</w:t>
      </w:r>
      <w:r w:rsidRPr="004A23BD">
        <w:t xml:space="preserve"> </w:t>
      </w:r>
      <w:r w:rsidRPr="004A23BD">
        <w:rPr>
          <w:b/>
          <w:bCs/>
        </w:rPr>
        <w:t>44</w:t>
      </w:r>
      <w:r w:rsidRPr="004A23BD">
        <w:t>: 489–509.</w:t>
      </w:r>
    </w:p>
    <w:p w14:paraId="124800E4" w14:textId="77777777" w:rsidR="004A23BD" w:rsidRPr="004A23BD" w:rsidRDefault="004A23BD" w:rsidP="004A23BD">
      <w:pPr>
        <w:pStyle w:val="Bibliography"/>
      </w:pPr>
      <w:r w:rsidRPr="004A23BD">
        <w:rPr>
          <w:b/>
          <w:bCs/>
        </w:rPr>
        <w:t>Gause GF</w:t>
      </w:r>
      <w:r w:rsidRPr="004A23BD">
        <w:t xml:space="preserve">. </w:t>
      </w:r>
      <w:r w:rsidRPr="004A23BD">
        <w:rPr>
          <w:b/>
          <w:bCs/>
        </w:rPr>
        <w:t>1934</w:t>
      </w:r>
      <w:r w:rsidRPr="004A23BD">
        <w:t xml:space="preserve">. Experimental Analysis of Vito Volterra’s Mathematical Theory of the Struggle for Existence. </w:t>
      </w:r>
      <w:r w:rsidRPr="004A23BD">
        <w:rPr>
          <w:i/>
          <w:iCs/>
        </w:rPr>
        <w:t>Science</w:t>
      </w:r>
      <w:r w:rsidRPr="004A23BD">
        <w:t xml:space="preserve"> </w:t>
      </w:r>
      <w:r w:rsidRPr="004A23BD">
        <w:rPr>
          <w:b/>
          <w:bCs/>
        </w:rPr>
        <w:t>79</w:t>
      </w:r>
      <w:r w:rsidRPr="004A23BD">
        <w:t>: 16–17.</w:t>
      </w:r>
    </w:p>
    <w:p w14:paraId="6F56D529" w14:textId="77777777" w:rsidR="004A23BD" w:rsidRPr="004A23BD" w:rsidRDefault="004A23BD" w:rsidP="004A23BD">
      <w:pPr>
        <w:pStyle w:val="Bibliography"/>
      </w:pPr>
      <w:r w:rsidRPr="004A23BD">
        <w:rPr>
          <w:b/>
          <w:bCs/>
        </w:rPr>
        <w:t>Gitaitis R, Walcott R</w:t>
      </w:r>
      <w:r w:rsidRPr="004A23BD">
        <w:t xml:space="preserve">. </w:t>
      </w:r>
      <w:r w:rsidRPr="004A23BD">
        <w:rPr>
          <w:b/>
          <w:bCs/>
        </w:rPr>
        <w:t>2007</w:t>
      </w:r>
      <w:r w:rsidRPr="004A23BD">
        <w:t xml:space="preserve">. The Epidemiology and Management of Seedborne Bacterial Diseases. </w:t>
      </w:r>
      <w:r w:rsidRPr="004A23BD">
        <w:rPr>
          <w:i/>
          <w:iCs/>
        </w:rPr>
        <w:t>Annual Review of Phytopathology</w:t>
      </w:r>
      <w:r w:rsidRPr="004A23BD">
        <w:t xml:space="preserve"> </w:t>
      </w:r>
      <w:r w:rsidRPr="004A23BD">
        <w:rPr>
          <w:b/>
          <w:bCs/>
        </w:rPr>
        <w:t>45</w:t>
      </w:r>
      <w:r w:rsidRPr="004A23BD">
        <w:t>: 371–397.</w:t>
      </w:r>
    </w:p>
    <w:p w14:paraId="713C77C8" w14:textId="77777777" w:rsidR="004A23BD" w:rsidRPr="004A23BD" w:rsidRDefault="004A23BD" w:rsidP="004A23BD">
      <w:pPr>
        <w:pStyle w:val="Bibliography"/>
      </w:pPr>
      <w:r w:rsidRPr="004A23BD">
        <w:rPr>
          <w:b/>
          <w:bCs/>
        </w:rPr>
        <w:lastRenderedPageBreak/>
        <w:t>Gladieux P, Ravel S, Rieux A, Cros-Arteil S, Adreit H, Milazzo J, Thierry M, Fournier E, Terauchi R, Tharreau D</w:t>
      </w:r>
      <w:r w:rsidRPr="004A23BD">
        <w:t xml:space="preserve">. </w:t>
      </w:r>
      <w:r w:rsidRPr="004A23BD">
        <w:rPr>
          <w:b/>
          <w:bCs/>
        </w:rPr>
        <w:t>2018</w:t>
      </w:r>
      <w:r w:rsidRPr="004A23BD">
        <w:t xml:space="preserve">. Coexistence of Multiple Endemic and Pandemic Lineages of the Rice Blast Pathogen. </w:t>
      </w:r>
      <w:r w:rsidRPr="004A23BD">
        <w:rPr>
          <w:i/>
          <w:iCs/>
        </w:rPr>
        <w:t>mBio</w:t>
      </w:r>
      <w:r w:rsidRPr="004A23BD">
        <w:t xml:space="preserve"> </w:t>
      </w:r>
      <w:r w:rsidRPr="004A23BD">
        <w:rPr>
          <w:b/>
          <w:bCs/>
        </w:rPr>
        <w:t>9</w:t>
      </w:r>
      <w:r w:rsidRPr="004A23BD">
        <w:t>: 10.1128/mbio.01806-17.</w:t>
      </w:r>
    </w:p>
    <w:p w14:paraId="37CC3775" w14:textId="77777777" w:rsidR="004A23BD" w:rsidRPr="004A23BD" w:rsidRDefault="004A23BD" w:rsidP="004A23BD">
      <w:pPr>
        <w:pStyle w:val="Bibliography"/>
      </w:pPr>
      <w:r w:rsidRPr="004A23BD">
        <w:rPr>
          <w:b/>
          <w:bCs/>
        </w:rPr>
        <w:t>Gregory AC, Gerhardt K, Zhong Z-P, Bolduc B, Temperton B, Konstantinidis KT, Sullivan MB</w:t>
      </w:r>
      <w:r w:rsidRPr="004A23BD">
        <w:t xml:space="preserve">. </w:t>
      </w:r>
      <w:r w:rsidRPr="004A23BD">
        <w:rPr>
          <w:b/>
          <w:bCs/>
        </w:rPr>
        <w:t>2022</w:t>
      </w:r>
      <w:r w:rsidRPr="004A23BD">
        <w:t xml:space="preserve">. MetaPop: a pipeline for macro- and microdiversity analyses and visualization of microbial and viral metagenome-derived populations. </w:t>
      </w:r>
      <w:r w:rsidRPr="004A23BD">
        <w:rPr>
          <w:i/>
          <w:iCs/>
        </w:rPr>
        <w:t>Microbiome</w:t>
      </w:r>
      <w:r w:rsidRPr="004A23BD">
        <w:t xml:space="preserve"> </w:t>
      </w:r>
      <w:r w:rsidRPr="004A23BD">
        <w:rPr>
          <w:b/>
          <w:bCs/>
        </w:rPr>
        <w:t>10</w:t>
      </w:r>
      <w:r w:rsidRPr="004A23BD">
        <w:t>: 49.</w:t>
      </w:r>
    </w:p>
    <w:p w14:paraId="30784A76" w14:textId="77777777" w:rsidR="004A23BD" w:rsidRPr="004A23BD" w:rsidRDefault="004A23BD" w:rsidP="004A23BD">
      <w:pPr>
        <w:pStyle w:val="Bibliography"/>
      </w:pPr>
      <w:r w:rsidRPr="004A23BD">
        <w:rPr>
          <w:b/>
          <w:bCs/>
        </w:rPr>
        <w:t>Hamelin FM, Castel M, Poggi S, Andrivon D, Mailleret L</w:t>
      </w:r>
      <w:r w:rsidRPr="004A23BD">
        <w:t xml:space="preserve">. </w:t>
      </w:r>
      <w:r w:rsidRPr="004A23BD">
        <w:rPr>
          <w:b/>
          <w:bCs/>
        </w:rPr>
        <w:t>2011</w:t>
      </w:r>
      <w:r w:rsidRPr="004A23BD">
        <w:t xml:space="preserve">. Seasonality and the evolutionary divergence of plant parasites. </w:t>
      </w:r>
      <w:r w:rsidRPr="004A23BD">
        <w:rPr>
          <w:i/>
          <w:iCs/>
        </w:rPr>
        <w:t>Ecology</w:t>
      </w:r>
      <w:r w:rsidRPr="004A23BD">
        <w:t xml:space="preserve"> </w:t>
      </w:r>
      <w:r w:rsidRPr="004A23BD">
        <w:rPr>
          <w:b/>
          <w:bCs/>
        </w:rPr>
        <w:t>92</w:t>
      </w:r>
      <w:r w:rsidRPr="004A23BD">
        <w:t>: 2159–2166.</w:t>
      </w:r>
    </w:p>
    <w:p w14:paraId="11CD6B3C" w14:textId="77777777" w:rsidR="004A23BD" w:rsidRPr="004A23BD" w:rsidRDefault="004A23BD" w:rsidP="004A23BD">
      <w:pPr>
        <w:pStyle w:val="Bibliography"/>
      </w:pPr>
      <w:r w:rsidRPr="004A23BD">
        <w:rPr>
          <w:b/>
          <w:bCs/>
        </w:rPr>
        <w:t>Hijazi RH, Jernigan RW</w:t>
      </w:r>
      <w:r w:rsidRPr="004A23BD">
        <w:t xml:space="preserve">. </w:t>
      </w:r>
      <w:r w:rsidRPr="004A23BD">
        <w:rPr>
          <w:b/>
          <w:bCs/>
        </w:rPr>
        <w:t>2009</w:t>
      </w:r>
      <w:r w:rsidRPr="004A23BD">
        <w:t xml:space="preserve">. Modelling Compositional Data Using Dirichlet Regression Models. </w:t>
      </w:r>
      <w:r w:rsidRPr="004A23BD">
        <w:rPr>
          <w:b/>
          <w:bCs/>
        </w:rPr>
        <w:t>4</w:t>
      </w:r>
      <w:r w:rsidRPr="004A23BD">
        <w:t>: 77–91.</w:t>
      </w:r>
    </w:p>
    <w:p w14:paraId="10979286" w14:textId="77777777" w:rsidR="004A23BD" w:rsidRPr="004A23BD" w:rsidRDefault="004A23BD" w:rsidP="004A23BD">
      <w:pPr>
        <w:pStyle w:val="Bibliography"/>
      </w:pPr>
      <w:r w:rsidRPr="004A23BD">
        <w:rPr>
          <w:b/>
          <w:bCs/>
        </w:rPr>
        <w:t>Höckerstedt L, Numminen E, Ashby B, Boots M, Norberg A, Laine A-L</w:t>
      </w:r>
      <w:r w:rsidRPr="004A23BD">
        <w:t xml:space="preserve">. </w:t>
      </w:r>
      <w:r w:rsidRPr="004A23BD">
        <w:rPr>
          <w:b/>
          <w:bCs/>
        </w:rPr>
        <w:t>2022</w:t>
      </w:r>
      <w:r w:rsidRPr="004A23BD">
        <w:t xml:space="preserve">. Spatially structured eco-evolutionary dynamics in a host-pathogen interaction render isolated populations vulnerable to disease. </w:t>
      </w:r>
      <w:r w:rsidRPr="004A23BD">
        <w:rPr>
          <w:i/>
          <w:iCs/>
        </w:rPr>
        <w:t>Nature Communications</w:t>
      </w:r>
      <w:r w:rsidRPr="004A23BD">
        <w:t xml:space="preserve"> </w:t>
      </w:r>
      <w:r w:rsidRPr="004A23BD">
        <w:rPr>
          <w:b/>
          <w:bCs/>
        </w:rPr>
        <w:t>13</w:t>
      </w:r>
      <w:r w:rsidRPr="004A23BD">
        <w:t>: 6018.</w:t>
      </w:r>
    </w:p>
    <w:p w14:paraId="21DCDB39" w14:textId="77777777" w:rsidR="004A23BD" w:rsidRPr="004A23BD" w:rsidRDefault="004A23BD" w:rsidP="004A23BD">
      <w:pPr>
        <w:pStyle w:val="Bibliography"/>
      </w:pPr>
      <w:r w:rsidRPr="004A23BD">
        <w:rPr>
          <w:b/>
          <w:bCs/>
        </w:rPr>
        <w:t xml:space="preserve">Holt KE, Wertheim H, Zadoks RN, Baker S, Whitehouse CA, Dance D, Jenney A, Connor TR, Hsu LY, Severin J, </w:t>
      </w:r>
      <w:r w:rsidRPr="004A23BD">
        <w:rPr>
          <w:b/>
          <w:bCs/>
          <w:i/>
          <w:iCs/>
        </w:rPr>
        <w:t>et al.</w:t>
      </w:r>
      <w:r w:rsidRPr="004A23BD">
        <w:t xml:space="preserve"> </w:t>
      </w:r>
      <w:r w:rsidRPr="004A23BD">
        <w:rPr>
          <w:b/>
          <w:bCs/>
        </w:rPr>
        <w:t>2015</w:t>
      </w:r>
      <w:r w:rsidRPr="004A23BD">
        <w:t xml:space="preserve">. Genomic analysis of diversity, population structure, virulence, and antimicrobial resistance in Klebsiella pneumoniae, an urgent threat to public health. </w:t>
      </w:r>
      <w:r w:rsidRPr="004A23BD">
        <w:rPr>
          <w:i/>
          <w:iCs/>
        </w:rPr>
        <w:t>Proceedings of the National Academy of Sciences</w:t>
      </w:r>
      <w:r w:rsidRPr="004A23BD">
        <w:t xml:space="preserve"> </w:t>
      </w:r>
      <w:r w:rsidRPr="004A23BD">
        <w:rPr>
          <w:b/>
          <w:bCs/>
        </w:rPr>
        <w:t>112</w:t>
      </w:r>
      <w:r w:rsidRPr="004A23BD">
        <w:t>: E3574–E3581.</w:t>
      </w:r>
    </w:p>
    <w:p w14:paraId="30D2EA8E" w14:textId="77777777" w:rsidR="004A23BD" w:rsidRPr="004A23BD" w:rsidRDefault="004A23BD" w:rsidP="004A23BD">
      <w:pPr>
        <w:pStyle w:val="Bibliography"/>
      </w:pPr>
      <w:r w:rsidRPr="004A23BD">
        <w:rPr>
          <w:b/>
          <w:bCs/>
        </w:rPr>
        <w:t>Horsfall JG, Barratt RW</w:t>
      </w:r>
      <w:r w:rsidRPr="004A23BD">
        <w:t xml:space="preserve">. </w:t>
      </w:r>
      <w:r w:rsidRPr="004A23BD">
        <w:rPr>
          <w:b/>
          <w:bCs/>
        </w:rPr>
        <w:t>1945</w:t>
      </w:r>
      <w:r w:rsidRPr="004A23BD">
        <w:t xml:space="preserve">. An improved grading system for measuring plant diseases. </w:t>
      </w:r>
      <w:r w:rsidRPr="004A23BD">
        <w:rPr>
          <w:i/>
          <w:iCs/>
        </w:rPr>
        <w:t>Phytopathology</w:t>
      </w:r>
      <w:r w:rsidRPr="004A23BD">
        <w:t xml:space="preserve"> </w:t>
      </w:r>
      <w:r w:rsidRPr="004A23BD">
        <w:rPr>
          <w:b/>
          <w:bCs/>
        </w:rPr>
        <w:t>35</w:t>
      </w:r>
      <w:r w:rsidRPr="004A23BD">
        <w:t>: 655.</w:t>
      </w:r>
    </w:p>
    <w:p w14:paraId="267D230D" w14:textId="77777777" w:rsidR="004A23BD" w:rsidRPr="004A23BD" w:rsidRDefault="004A23BD" w:rsidP="004A23BD">
      <w:pPr>
        <w:pStyle w:val="Bibliography"/>
      </w:pPr>
      <w:r w:rsidRPr="004A23BD">
        <w:rPr>
          <w:b/>
          <w:bCs/>
        </w:rPr>
        <w:t>Hu L, Yang L</w:t>
      </w:r>
      <w:r w:rsidRPr="004A23BD">
        <w:t xml:space="preserve">. </w:t>
      </w:r>
      <w:r w:rsidRPr="004A23BD">
        <w:rPr>
          <w:b/>
          <w:bCs/>
        </w:rPr>
        <w:t>2019</w:t>
      </w:r>
      <w:r w:rsidRPr="004A23BD">
        <w:t xml:space="preserve">. Time to Fight: Molecular Mechanisms of Age-Related Resistance. </w:t>
      </w:r>
      <w:r w:rsidRPr="004A23BD">
        <w:rPr>
          <w:i/>
          <w:iCs/>
        </w:rPr>
        <w:t>Phytopathology®</w:t>
      </w:r>
      <w:r w:rsidRPr="004A23BD">
        <w:t xml:space="preserve"> </w:t>
      </w:r>
      <w:r w:rsidRPr="004A23BD">
        <w:rPr>
          <w:b/>
          <w:bCs/>
        </w:rPr>
        <w:t>109</w:t>
      </w:r>
      <w:r w:rsidRPr="004A23BD">
        <w:t>: 1500–1508.</w:t>
      </w:r>
    </w:p>
    <w:p w14:paraId="29B67EEB" w14:textId="77777777" w:rsidR="004A23BD" w:rsidRPr="004A23BD" w:rsidRDefault="004A23BD" w:rsidP="004A23BD">
      <w:pPr>
        <w:pStyle w:val="Bibliography"/>
      </w:pPr>
      <w:r w:rsidRPr="004A23BD">
        <w:rPr>
          <w:b/>
          <w:bCs/>
        </w:rPr>
        <w:t>Huss CP, Holmes KD, Blubaugh CK</w:t>
      </w:r>
      <w:r w:rsidRPr="004A23BD">
        <w:t xml:space="preserve">. </w:t>
      </w:r>
      <w:r w:rsidRPr="004A23BD">
        <w:rPr>
          <w:b/>
          <w:bCs/>
        </w:rPr>
        <w:t>2022</w:t>
      </w:r>
      <w:r w:rsidRPr="004A23BD">
        <w:t xml:space="preserve">. Benefits and Risks of Intercropping for Crop Resilience and Pest Management. </w:t>
      </w:r>
      <w:r w:rsidRPr="004A23BD">
        <w:rPr>
          <w:i/>
          <w:iCs/>
        </w:rPr>
        <w:t>Journal of Economic Entomology</w:t>
      </w:r>
      <w:r w:rsidRPr="004A23BD">
        <w:t xml:space="preserve"> </w:t>
      </w:r>
      <w:r w:rsidRPr="004A23BD">
        <w:rPr>
          <w:b/>
          <w:bCs/>
        </w:rPr>
        <w:t>115</w:t>
      </w:r>
      <w:r w:rsidRPr="004A23BD">
        <w:t>: 1350–1362.</w:t>
      </w:r>
    </w:p>
    <w:p w14:paraId="592FC500" w14:textId="77777777" w:rsidR="004A23BD" w:rsidRPr="004A23BD" w:rsidRDefault="004A23BD" w:rsidP="004A23BD">
      <w:pPr>
        <w:pStyle w:val="Bibliography"/>
      </w:pPr>
      <w:r w:rsidRPr="004A23BD">
        <w:rPr>
          <w:b/>
          <w:bCs/>
        </w:rPr>
        <w:t>Janda M, Lamparová L, Zubíková A, Burketová L, Martinec J, Krčková Z</w:t>
      </w:r>
      <w:r w:rsidRPr="004A23BD">
        <w:t xml:space="preserve">. </w:t>
      </w:r>
      <w:r w:rsidRPr="004A23BD">
        <w:rPr>
          <w:b/>
          <w:bCs/>
        </w:rPr>
        <w:t>2019</w:t>
      </w:r>
      <w:r w:rsidRPr="004A23BD">
        <w:t xml:space="preserve">. Temporary heat stress suppresses PAMP-triggered immunity and resistance to bacteria in Arabidopsis thaliana. </w:t>
      </w:r>
      <w:r w:rsidRPr="004A23BD">
        <w:rPr>
          <w:i/>
          <w:iCs/>
        </w:rPr>
        <w:t>Molecular Plant Pathology</w:t>
      </w:r>
      <w:r w:rsidRPr="004A23BD">
        <w:t xml:space="preserve"> </w:t>
      </w:r>
      <w:r w:rsidRPr="004A23BD">
        <w:rPr>
          <w:b/>
          <w:bCs/>
        </w:rPr>
        <w:t>20</w:t>
      </w:r>
      <w:r w:rsidRPr="004A23BD">
        <w:t>: 1005–1012.</w:t>
      </w:r>
    </w:p>
    <w:p w14:paraId="18A583B8" w14:textId="77777777" w:rsidR="004A23BD" w:rsidRPr="004A23BD" w:rsidRDefault="004A23BD" w:rsidP="004A23BD">
      <w:pPr>
        <w:pStyle w:val="Bibliography"/>
      </w:pPr>
      <w:r w:rsidRPr="004A23BD">
        <w:rPr>
          <w:b/>
          <w:bCs/>
        </w:rPr>
        <w:t>Jang J, Di DYW, Lee A, Unno T, Sadowsky MJ, Hur H-G</w:t>
      </w:r>
      <w:r w:rsidRPr="004A23BD">
        <w:t xml:space="preserve">. </w:t>
      </w:r>
      <w:r w:rsidRPr="004A23BD">
        <w:rPr>
          <w:b/>
          <w:bCs/>
        </w:rPr>
        <w:t>2014</w:t>
      </w:r>
      <w:r w:rsidRPr="004A23BD">
        <w:t xml:space="preserve">. Seasonal and Genotypic Changes in Escherichia coli Phylogenetic Groups in the Yeongsan River Basin of South Korea. </w:t>
      </w:r>
      <w:r w:rsidRPr="004A23BD">
        <w:rPr>
          <w:i/>
          <w:iCs/>
        </w:rPr>
        <w:t>PLOS ONE</w:t>
      </w:r>
      <w:r w:rsidRPr="004A23BD">
        <w:t xml:space="preserve"> </w:t>
      </w:r>
      <w:r w:rsidRPr="004A23BD">
        <w:rPr>
          <w:b/>
          <w:bCs/>
        </w:rPr>
        <w:t>9</w:t>
      </w:r>
      <w:r w:rsidRPr="004A23BD">
        <w:t>: e100585.</w:t>
      </w:r>
    </w:p>
    <w:p w14:paraId="20BAE0D8" w14:textId="77777777" w:rsidR="004A23BD" w:rsidRPr="004A23BD" w:rsidRDefault="004A23BD" w:rsidP="004A23BD">
      <w:pPr>
        <w:pStyle w:val="Bibliography"/>
      </w:pPr>
      <w:r w:rsidRPr="004A23BD">
        <w:rPr>
          <w:b/>
          <w:bCs/>
        </w:rPr>
        <w:t>Jang J, Unno T, Lee SW, Cho KH, Sadowsky MJ, Ko G, Kim JH, Hur H-G</w:t>
      </w:r>
      <w:r w:rsidRPr="004A23BD">
        <w:t xml:space="preserve">. </w:t>
      </w:r>
      <w:r w:rsidRPr="004A23BD">
        <w:rPr>
          <w:b/>
          <w:bCs/>
        </w:rPr>
        <w:t>2011</w:t>
      </w:r>
      <w:r w:rsidRPr="004A23BD">
        <w:t xml:space="preserve">. Prevalence of season-specific Escherichia coli strains in the Yeongsan River Basin of South Korea. </w:t>
      </w:r>
      <w:r w:rsidRPr="004A23BD">
        <w:rPr>
          <w:i/>
          <w:iCs/>
        </w:rPr>
        <w:t>Environmental Microbiology</w:t>
      </w:r>
      <w:r w:rsidRPr="004A23BD">
        <w:t xml:space="preserve"> </w:t>
      </w:r>
      <w:r w:rsidRPr="004A23BD">
        <w:rPr>
          <w:b/>
          <w:bCs/>
        </w:rPr>
        <w:t>13</w:t>
      </w:r>
      <w:r w:rsidRPr="004A23BD">
        <w:t>: 3103–3113.</w:t>
      </w:r>
    </w:p>
    <w:p w14:paraId="3C507E62" w14:textId="77777777" w:rsidR="004A23BD" w:rsidRPr="004A23BD" w:rsidRDefault="004A23BD" w:rsidP="004A23BD">
      <w:pPr>
        <w:pStyle w:val="Bibliography"/>
      </w:pPr>
      <w:r w:rsidRPr="004A23BD">
        <w:rPr>
          <w:b/>
          <w:bCs/>
        </w:rPr>
        <w:lastRenderedPageBreak/>
        <w:t>Jones JB, Lacy GH, Bouzar H, Stall RE, Schaad NW</w:t>
      </w:r>
      <w:r w:rsidRPr="004A23BD">
        <w:t xml:space="preserve">. </w:t>
      </w:r>
      <w:r w:rsidRPr="004A23BD">
        <w:rPr>
          <w:b/>
          <w:bCs/>
        </w:rPr>
        <w:t>2004</w:t>
      </w:r>
      <w:r w:rsidRPr="004A23BD">
        <w:t xml:space="preserve">. Reclassification of the Xanthomonads Associated with Bacterial Spot Disease of Tomato and Pepper. </w:t>
      </w:r>
      <w:r w:rsidRPr="004A23BD">
        <w:rPr>
          <w:i/>
          <w:iCs/>
        </w:rPr>
        <w:t>Systematic and Applied Microbiology</w:t>
      </w:r>
      <w:r w:rsidRPr="004A23BD">
        <w:t xml:space="preserve"> </w:t>
      </w:r>
      <w:r w:rsidRPr="004A23BD">
        <w:rPr>
          <w:b/>
          <w:bCs/>
        </w:rPr>
        <w:t>27</w:t>
      </w:r>
      <w:r w:rsidRPr="004A23BD">
        <w:t>: 755–762.</w:t>
      </w:r>
    </w:p>
    <w:p w14:paraId="770D4D1D" w14:textId="77777777" w:rsidR="004A23BD" w:rsidRPr="004A23BD" w:rsidRDefault="004A23BD" w:rsidP="004A23BD">
      <w:pPr>
        <w:pStyle w:val="Bibliography"/>
      </w:pPr>
      <w:r w:rsidRPr="004A23BD">
        <w:rPr>
          <w:b/>
          <w:bCs/>
        </w:rPr>
        <w:t xml:space="preserve">Karasov TL, Almario J, Friedemann C, Ding W, Giolai M, Heavens D, Kersten S, Lundberg DS, Neumann M, Regalado J, </w:t>
      </w:r>
      <w:r w:rsidRPr="004A23BD">
        <w:rPr>
          <w:b/>
          <w:bCs/>
          <w:i/>
          <w:iCs/>
        </w:rPr>
        <w:t>et al.</w:t>
      </w:r>
      <w:r w:rsidRPr="004A23BD">
        <w:t xml:space="preserve"> </w:t>
      </w:r>
      <w:r w:rsidRPr="004A23BD">
        <w:rPr>
          <w:b/>
          <w:bCs/>
        </w:rPr>
        <w:t>2018</w:t>
      </w:r>
      <w:r w:rsidRPr="004A23BD">
        <w:t xml:space="preserve">. Arabidopsis thaliana and Pseudomonas Pathogens Exhibit Stable Associations over Evolutionary Timescales. </w:t>
      </w:r>
      <w:r w:rsidRPr="004A23BD">
        <w:rPr>
          <w:i/>
          <w:iCs/>
        </w:rPr>
        <w:t>Cell Host &amp; Microbe</w:t>
      </w:r>
      <w:r w:rsidRPr="004A23BD">
        <w:t xml:space="preserve"> </w:t>
      </w:r>
      <w:r w:rsidRPr="004A23BD">
        <w:rPr>
          <w:b/>
          <w:bCs/>
        </w:rPr>
        <w:t>24</w:t>
      </w:r>
      <w:r w:rsidRPr="004A23BD">
        <w:t>: 168-179.e4.</w:t>
      </w:r>
    </w:p>
    <w:p w14:paraId="545457BB" w14:textId="77777777" w:rsidR="004A23BD" w:rsidRPr="004A23BD" w:rsidRDefault="004A23BD" w:rsidP="004A23BD">
      <w:pPr>
        <w:pStyle w:val="Bibliography"/>
      </w:pPr>
      <w:r w:rsidRPr="004A23BD">
        <w:rPr>
          <w:b/>
          <w:bCs/>
        </w:rPr>
        <w:t>Kaur A, Russell I, Liu R, Holland A, Bhandari R, Potnis N</w:t>
      </w:r>
      <w:r w:rsidRPr="004A23BD">
        <w:t xml:space="preserve">. </w:t>
      </w:r>
      <w:r w:rsidRPr="004A23BD">
        <w:rPr>
          <w:b/>
          <w:bCs/>
        </w:rPr>
        <w:t>2024</w:t>
      </w:r>
      <w:r w:rsidRPr="004A23BD">
        <w:t>. Within-host adaptation of a foliar pathogen, Xanthomonas, on pepper in presence of quantitative resistance and ozone stress. : 2024.02.29.582737.</w:t>
      </w:r>
    </w:p>
    <w:p w14:paraId="42B68710" w14:textId="77777777" w:rsidR="004A23BD" w:rsidRPr="004A23BD" w:rsidRDefault="004A23BD" w:rsidP="004A23BD">
      <w:pPr>
        <w:pStyle w:val="Bibliography"/>
      </w:pPr>
      <w:r w:rsidRPr="004A23BD">
        <w:rPr>
          <w:b/>
          <w:bCs/>
        </w:rPr>
        <w:t>Kaur A, Russell I, Liu R, Holland A, Bhandari R, Potnis N</w:t>
      </w:r>
      <w:r w:rsidRPr="004A23BD">
        <w:t xml:space="preserve">. </w:t>
      </w:r>
      <w:r w:rsidRPr="004A23BD">
        <w:rPr>
          <w:b/>
          <w:bCs/>
        </w:rPr>
        <w:t>2025</w:t>
      </w:r>
      <w:r w:rsidRPr="004A23BD">
        <w:t xml:space="preserve">. Navigating Host Immunity and Concurrent Ozone Stress: Strain-Resolved Metagenomics Reveals Maintenance of Intraspecific Diversity and Genetic Variation in Xanthomonas on Pepper. </w:t>
      </w:r>
      <w:r w:rsidRPr="004A23BD">
        <w:rPr>
          <w:i/>
          <w:iCs/>
        </w:rPr>
        <w:t>Evolutionary Applications</w:t>
      </w:r>
      <w:r w:rsidRPr="004A23BD">
        <w:t xml:space="preserve"> </w:t>
      </w:r>
      <w:r w:rsidRPr="004A23BD">
        <w:rPr>
          <w:b/>
          <w:bCs/>
        </w:rPr>
        <w:t>18</w:t>
      </w:r>
      <w:r w:rsidRPr="004A23BD">
        <w:t>: e70069.</w:t>
      </w:r>
    </w:p>
    <w:p w14:paraId="6F683A64" w14:textId="77777777" w:rsidR="004A23BD" w:rsidRPr="004A23BD" w:rsidRDefault="004A23BD" w:rsidP="004A23BD">
      <w:pPr>
        <w:pStyle w:val="Bibliography"/>
      </w:pPr>
      <w:r w:rsidRPr="004A23BD">
        <w:rPr>
          <w:b/>
          <w:bCs/>
        </w:rPr>
        <w:t>King KC, Hall MD, Wolinska J</w:t>
      </w:r>
      <w:r w:rsidRPr="004A23BD">
        <w:t xml:space="preserve">. </w:t>
      </w:r>
      <w:r w:rsidRPr="004A23BD">
        <w:rPr>
          <w:b/>
          <w:bCs/>
        </w:rPr>
        <w:t>2023</w:t>
      </w:r>
      <w:r w:rsidRPr="004A23BD">
        <w:t xml:space="preserve">. Infectious disease ecology and evolution in a changing world. </w:t>
      </w:r>
      <w:r w:rsidRPr="004A23BD">
        <w:rPr>
          <w:i/>
          <w:iCs/>
        </w:rPr>
        <w:t>Philosophical Transactions of the Royal Society B: Biological Sciences</w:t>
      </w:r>
      <w:r w:rsidRPr="004A23BD">
        <w:t xml:space="preserve"> </w:t>
      </w:r>
      <w:r w:rsidRPr="004A23BD">
        <w:rPr>
          <w:b/>
          <w:bCs/>
        </w:rPr>
        <w:t>378</w:t>
      </w:r>
      <w:r w:rsidRPr="004A23BD">
        <w:t>: 20220002.</w:t>
      </w:r>
    </w:p>
    <w:p w14:paraId="0C94F668" w14:textId="77777777" w:rsidR="004A23BD" w:rsidRPr="004A23BD" w:rsidRDefault="004A23BD" w:rsidP="004A23BD">
      <w:pPr>
        <w:pStyle w:val="Bibliography"/>
      </w:pPr>
      <w:r w:rsidRPr="004A23BD">
        <w:rPr>
          <w:b/>
          <w:bCs/>
        </w:rPr>
        <w:t>Klein-Gordon JM, Timilsina S, Xing Y, Abrahamian P, Garrett KA, Jones JB, Vallad GE, Goss EM</w:t>
      </w:r>
      <w:r w:rsidRPr="004A23BD">
        <w:t xml:space="preserve">. </w:t>
      </w:r>
      <w:r w:rsidRPr="004A23BD">
        <w:rPr>
          <w:b/>
          <w:bCs/>
        </w:rPr>
        <w:t>2022</w:t>
      </w:r>
      <w:r w:rsidRPr="004A23BD">
        <w:t xml:space="preserve">. Whole genome sequences reveal the Xanthomonas perforans population is shaped by the tomato production system. </w:t>
      </w:r>
      <w:r w:rsidRPr="004A23BD">
        <w:rPr>
          <w:i/>
          <w:iCs/>
        </w:rPr>
        <w:t>The ISME journal</w:t>
      </w:r>
      <w:r w:rsidRPr="004A23BD">
        <w:t xml:space="preserve"> </w:t>
      </w:r>
      <w:r w:rsidRPr="004A23BD">
        <w:rPr>
          <w:b/>
          <w:bCs/>
        </w:rPr>
        <w:t>16</w:t>
      </w:r>
      <w:r w:rsidRPr="004A23BD">
        <w:t>: 591–601.</w:t>
      </w:r>
    </w:p>
    <w:p w14:paraId="49BDB2CC" w14:textId="77777777" w:rsidR="004A23BD" w:rsidRPr="004A23BD" w:rsidRDefault="004A23BD" w:rsidP="004A23BD">
      <w:pPr>
        <w:pStyle w:val="Bibliography"/>
      </w:pPr>
      <w:r w:rsidRPr="004A23BD">
        <w:rPr>
          <w:b/>
          <w:bCs/>
        </w:rPr>
        <w:t xml:space="preserve">Klein-Gordon JM, Xing Y, Garrett KA, Abrahamian P, Paret ML, Minsavage GV, Strayer-Scherer AL, Fulton JC, Timilsina S, Jones JB, </w:t>
      </w:r>
      <w:r w:rsidRPr="004A23BD">
        <w:rPr>
          <w:b/>
          <w:bCs/>
          <w:i/>
          <w:iCs/>
        </w:rPr>
        <w:t>et al.</w:t>
      </w:r>
      <w:r w:rsidRPr="004A23BD">
        <w:t xml:space="preserve"> </w:t>
      </w:r>
      <w:r w:rsidRPr="004A23BD">
        <w:rPr>
          <w:b/>
          <w:bCs/>
        </w:rPr>
        <w:t>2021</w:t>
      </w:r>
      <w:r w:rsidRPr="004A23BD">
        <w:t xml:space="preserve">. Assessing Changes and Associations in the Xanthomonas perforans Population Across Florida Commercial Tomato Fields Via a Statewide Survey. </w:t>
      </w:r>
      <w:r w:rsidRPr="004A23BD">
        <w:rPr>
          <w:i/>
          <w:iCs/>
        </w:rPr>
        <w:t>Phytopathology</w:t>
      </w:r>
      <w:r w:rsidRPr="004A23BD">
        <w:t xml:space="preserve"> </w:t>
      </w:r>
      <w:r w:rsidRPr="004A23BD">
        <w:rPr>
          <w:b/>
          <w:bCs/>
        </w:rPr>
        <w:t>111</w:t>
      </w:r>
      <w:r w:rsidRPr="004A23BD">
        <w:t>: 1029–1041.</w:t>
      </w:r>
    </w:p>
    <w:p w14:paraId="0D810CBC" w14:textId="77777777" w:rsidR="004A23BD" w:rsidRPr="004A23BD" w:rsidRDefault="004A23BD" w:rsidP="004A23BD">
      <w:pPr>
        <w:pStyle w:val="Bibliography"/>
      </w:pPr>
      <w:r w:rsidRPr="004A23BD">
        <w:rPr>
          <w:b/>
          <w:bCs/>
        </w:rPr>
        <w:t>Koelle K, Pascual M, Yunus M</w:t>
      </w:r>
      <w:r w:rsidRPr="004A23BD">
        <w:t xml:space="preserve">. </w:t>
      </w:r>
      <w:r w:rsidRPr="004A23BD">
        <w:rPr>
          <w:b/>
          <w:bCs/>
        </w:rPr>
        <w:t>2005</w:t>
      </w:r>
      <w:r w:rsidRPr="004A23BD">
        <w:t xml:space="preserve">. Pathogen adaptation to seasonal forcing and climate change. </w:t>
      </w:r>
      <w:r w:rsidRPr="004A23BD">
        <w:rPr>
          <w:i/>
          <w:iCs/>
        </w:rPr>
        <w:t>Proceedings. Biological Sciences</w:t>
      </w:r>
      <w:r w:rsidRPr="004A23BD">
        <w:t xml:space="preserve"> </w:t>
      </w:r>
      <w:r w:rsidRPr="004A23BD">
        <w:rPr>
          <w:b/>
          <w:bCs/>
        </w:rPr>
        <w:t>272</w:t>
      </w:r>
      <w:r w:rsidRPr="004A23BD">
        <w:t>: 971–977.</w:t>
      </w:r>
    </w:p>
    <w:p w14:paraId="2AD24CDC" w14:textId="77777777" w:rsidR="004A23BD" w:rsidRPr="004A23BD" w:rsidRDefault="004A23BD" w:rsidP="004A23BD">
      <w:pPr>
        <w:pStyle w:val="Bibliography"/>
      </w:pPr>
      <w:r w:rsidRPr="004A23BD">
        <w:rPr>
          <w:b/>
          <w:bCs/>
        </w:rPr>
        <w:t>Koskella B, Giraud T, Hood ME</w:t>
      </w:r>
      <w:r w:rsidRPr="004A23BD">
        <w:t xml:space="preserve">. </w:t>
      </w:r>
      <w:r w:rsidRPr="004A23BD">
        <w:rPr>
          <w:b/>
          <w:bCs/>
        </w:rPr>
        <w:t>2006</w:t>
      </w:r>
      <w:r w:rsidRPr="004A23BD">
        <w:t xml:space="preserve">. Pathogen relatedness affects the prevalence of within-host competition. </w:t>
      </w:r>
      <w:r w:rsidRPr="004A23BD">
        <w:rPr>
          <w:i/>
          <w:iCs/>
        </w:rPr>
        <w:t>The American Naturalist</w:t>
      </w:r>
      <w:r w:rsidRPr="004A23BD">
        <w:t xml:space="preserve"> </w:t>
      </w:r>
      <w:r w:rsidRPr="004A23BD">
        <w:rPr>
          <w:b/>
          <w:bCs/>
        </w:rPr>
        <w:t>168</w:t>
      </w:r>
      <w:r w:rsidRPr="004A23BD">
        <w:t>: 121–126.</w:t>
      </w:r>
    </w:p>
    <w:p w14:paraId="60DB4F1D" w14:textId="77777777" w:rsidR="004A23BD" w:rsidRPr="004A23BD" w:rsidRDefault="004A23BD" w:rsidP="004A23BD">
      <w:pPr>
        <w:pStyle w:val="Bibliography"/>
      </w:pPr>
      <w:r w:rsidRPr="004A23BD">
        <w:rPr>
          <w:b/>
          <w:bCs/>
        </w:rPr>
        <w:t>Kurtz S, Phillippy A, Delcher AL, Smoot M, Shumway M, Antonescu C, Salzberg SL</w:t>
      </w:r>
      <w:r w:rsidRPr="004A23BD">
        <w:t xml:space="preserve">. </w:t>
      </w:r>
      <w:r w:rsidRPr="004A23BD">
        <w:rPr>
          <w:b/>
          <w:bCs/>
        </w:rPr>
        <w:t>2004</w:t>
      </w:r>
      <w:r w:rsidRPr="004A23BD">
        <w:t xml:space="preserve">. Versatile and open software for comparing large genomes. </w:t>
      </w:r>
      <w:r w:rsidRPr="004A23BD">
        <w:rPr>
          <w:i/>
          <w:iCs/>
        </w:rPr>
        <w:t>Genome biology</w:t>
      </w:r>
      <w:r w:rsidRPr="004A23BD">
        <w:t xml:space="preserve"> </w:t>
      </w:r>
      <w:r w:rsidRPr="004A23BD">
        <w:rPr>
          <w:b/>
          <w:bCs/>
        </w:rPr>
        <w:t>5</w:t>
      </w:r>
      <w:r w:rsidRPr="004A23BD">
        <w:t>: R12.</w:t>
      </w:r>
    </w:p>
    <w:p w14:paraId="5876F868" w14:textId="77777777" w:rsidR="004A23BD" w:rsidRPr="004A23BD" w:rsidRDefault="004A23BD" w:rsidP="004A23BD">
      <w:pPr>
        <w:pStyle w:val="Bibliography"/>
      </w:pPr>
      <w:r w:rsidRPr="004A23BD">
        <w:rPr>
          <w:b/>
          <w:bCs/>
        </w:rPr>
        <w:t>Kuznetsova A, Brockhoff PB, Christensen RHB</w:t>
      </w:r>
      <w:r w:rsidRPr="004A23BD">
        <w:t xml:space="preserve">. </w:t>
      </w:r>
      <w:r w:rsidRPr="004A23BD">
        <w:rPr>
          <w:b/>
          <w:bCs/>
        </w:rPr>
        <w:t>2017</w:t>
      </w:r>
      <w:r w:rsidRPr="004A23BD">
        <w:t xml:space="preserve">. lmerTest Package: Tests in Linear Mixed Effects Models. </w:t>
      </w:r>
      <w:r w:rsidRPr="004A23BD">
        <w:rPr>
          <w:i/>
          <w:iCs/>
        </w:rPr>
        <w:t>Journal of Statistical Software</w:t>
      </w:r>
      <w:r w:rsidRPr="004A23BD">
        <w:t xml:space="preserve"> </w:t>
      </w:r>
      <w:r w:rsidRPr="004A23BD">
        <w:rPr>
          <w:b/>
          <w:bCs/>
        </w:rPr>
        <w:t>82</w:t>
      </w:r>
      <w:r w:rsidRPr="004A23BD">
        <w:t>: 1–26.</w:t>
      </w:r>
    </w:p>
    <w:p w14:paraId="672484B2" w14:textId="77777777" w:rsidR="004A23BD" w:rsidRPr="004A23BD" w:rsidRDefault="004A23BD" w:rsidP="004A23BD">
      <w:pPr>
        <w:pStyle w:val="Bibliography"/>
      </w:pPr>
      <w:r w:rsidRPr="004A23BD">
        <w:rPr>
          <w:b/>
          <w:bCs/>
        </w:rPr>
        <w:t>Lafferty KD</w:t>
      </w:r>
      <w:r w:rsidRPr="004A23BD">
        <w:t xml:space="preserve">. </w:t>
      </w:r>
      <w:r w:rsidRPr="004A23BD">
        <w:rPr>
          <w:b/>
          <w:bCs/>
        </w:rPr>
        <w:t>2009</w:t>
      </w:r>
      <w:r w:rsidRPr="004A23BD">
        <w:t xml:space="preserve">. The ecology of climate change and infectious diseases. </w:t>
      </w:r>
      <w:r w:rsidRPr="004A23BD">
        <w:rPr>
          <w:i/>
          <w:iCs/>
        </w:rPr>
        <w:t>Ecology</w:t>
      </w:r>
      <w:r w:rsidRPr="004A23BD">
        <w:t xml:space="preserve"> </w:t>
      </w:r>
      <w:r w:rsidRPr="004A23BD">
        <w:rPr>
          <w:b/>
          <w:bCs/>
        </w:rPr>
        <w:t>90</w:t>
      </w:r>
      <w:r w:rsidRPr="004A23BD">
        <w:t>: 888–900.</w:t>
      </w:r>
    </w:p>
    <w:p w14:paraId="7F039579" w14:textId="77777777" w:rsidR="004A23BD" w:rsidRPr="004A23BD" w:rsidRDefault="004A23BD" w:rsidP="004A23BD">
      <w:pPr>
        <w:pStyle w:val="Bibliography"/>
      </w:pPr>
      <w:r w:rsidRPr="004A23BD">
        <w:rPr>
          <w:b/>
          <w:bCs/>
        </w:rPr>
        <w:t xml:space="preserve">Lahlali R, Taoussi M, Laasli S-E, Gachara G, Ezzouggari R, Belabess Z, Aberkani K, Assouguem A, Meddich A, El Jarroudi M, </w:t>
      </w:r>
      <w:r w:rsidRPr="004A23BD">
        <w:rPr>
          <w:b/>
          <w:bCs/>
          <w:i/>
          <w:iCs/>
        </w:rPr>
        <w:t>et al.</w:t>
      </w:r>
      <w:r w:rsidRPr="004A23BD">
        <w:t xml:space="preserve"> </w:t>
      </w:r>
      <w:r w:rsidRPr="004A23BD">
        <w:rPr>
          <w:b/>
          <w:bCs/>
        </w:rPr>
        <w:t>2024</w:t>
      </w:r>
      <w:r w:rsidRPr="004A23BD">
        <w:t xml:space="preserve">. Effects of climate change on plant pathogens and host-pathogen interactions. </w:t>
      </w:r>
      <w:r w:rsidRPr="004A23BD">
        <w:rPr>
          <w:i/>
          <w:iCs/>
        </w:rPr>
        <w:t>Crop and Environment</w:t>
      </w:r>
      <w:r w:rsidRPr="004A23BD">
        <w:t xml:space="preserve"> </w:t>
      </w:r>
      <w:r w:rsidRPr="004A23BD">
        <w:rPr>
          <w:b/>
          <w:bCs/>
        </w:rPr>
        <w:t>3</w:t>
      </w:r>
      <w:r w:rsidRPr="004A23BD">
        <w:t>: 159–170.</w:t>
      </w:r>
    </w:p>
    <w:p w14:paraId="478A49FA" w14:textId="77777777" w:rsidR="004A23BD" w:rsidRPr="004A23BD" w:rsidRDefault="004A23BD" w:rsidP="004A23BD">
      <w:pPr>
        <w:pStyle w:val="Bibliography"/>
      </w:pPr>
      <w:r w:rsidRPr="004A23BD">
        <w:rPr>
          <w:b/>
          <w:bCs/>
        </w:rPr>
        <w:lastRenderedPageBreak/>
        <w:t>Laine A ‐L.</w:t>
      </w:r>
      <w:r w:rsidRPr="004A23BD">
        <w:t xml:space="preserve"> </w:t>
      </w:r>
      <w:r w:rsidRPr="004A23BD">
        <w:rPr>
          <w:b/>
          <w:bCs/>
        </w:rPr>
        <w:t>2007</w:t>
      </w:r>
      <w:r w:rsidRPr="004A23BD">
        <w:t xml:space="preserve">. Pathogen fitness components and genotypes differ in their sensitivity to nutrient and temperature variation in a wild plant–pathogen association. </w:t>
      </w:r>
      <w:r w:rsidRPr="004A23BD">
        <w:rPr>
          <w:i/>
          <w:iCs/>
        </w:rPr>
        <w:t>Journal of Evolutionary Biology</w:t>
      </w:r>
      <w:r w:rsidRPr="004A23BD">
        <w:t xml:space="preserve"> </w:t>
      </w:r>
      <w:r w:rsidRPr="004A23BD">
        <w:rPr>
          <w:b/>
          <w:bCs/>
        </w:rPr>
        <w:t>20</w:t>
      </w:r>
      <w:r w:rsidRPr="004A23BD">
        <w:t>: 2371–2378.</w:t>
      </w:r>
    </w:p>
    <w:p w14:paraId="1F44E1CD" w14:textId="77777777" w:rsidR="004A23BD" w:rsidRPr="004A23BD" w:rsidRDefault="004A23BD" w:rsidP="004A23BD">
      <w:pPr>
        <w:pStyle w:val="Bibliography"/>
      </w:pPr>
      <w:r w:rsidRPr="004A23BD">
        <w:rPr>
          <w:b/>
          <w:bCs/>
        </w:rPr>
        <w:t>Letunic I, Bork P</w:t>
      </w:r>
      <w:r w:rsidRPr="004A23BD">
        <w:t xml:space="preserve">. </w:t>
      </w:r>
      <w:r w:rsidRPr="004A23BD">
        <w:rPr>
          <w:b/>
          <w:bCs/>
        </w:rPr>
        <w:t>2007</w:t>
      </w:r>
      <w:r w:rsidRPr="004A23BD">
        <w:t xml:space="preserve">. Interactive Tree Of Life (iTOL): an online tool for phylogenetic tree display and annotation. </w:t>
      </w:r>
      <w:r w:rsidRPr="004A23BD">
        <w:rPr>
          <w:i/>
          <w:iCs/>
        </w:rPr>
        <w:t>Bioinformatics (Oxford, England)</w:t>
      </w:r>
      <w:r w:rsidRPr="004A23BD">
        <w:t xml:space="preserve"> </w:t>
      </w:r>
      <w:r w:rsidRPr="004A23BD">
        <w:rPr>
          <w:b/>
          <w:bCs/>
        </w:rPr>
        <w:t>23</w:t>
      </w:r>
      <w:r w:rsidRPr="004A23BD">
        <w:t>: 127–128.</w:t>
      </w:r>
    </w:p>
    <w:p w14:paraId="3097311E" w14:textId="77777777" w:rsidR="004A23BD" w:rsidRPr="004A23BD" w:rsidRDefault="004A23BD" w:rsidP="004A23BD">
      <w:pPr>
        <w:pStyle w:val="Bibliography"/>
      </w:pPr>
      <w:r w:rsidRPr="004A23BD">
        <w:rPr>
          <w:b/>
          <w:bCs/>
        </w:rPr>
        <w:t>Li H</w:t>
      </w:r>
      <w:r w:rsidRPr="004A23BD">
        <w:t xml:space="preserve">. </w:t>
      </w:r>
      <w:r w:rsidRPr="004A23BD">
        <w:rPr>
          <w:b/>
          <w:bCs/>
        </w:rPr>
        <w:t>2013</w:t>
      </w:r>
      <w:r w:rsidRPr="004A23BD">
        <w:t>. Aligning sequence reads, clone sequences and assembly contigs with BWA-MEM.</w:t>
      </w:r>
    </w:p>
    <w:p w14:paraId="334415DB" w14:textId="77777777" w:rsidR="004A23BD" w:rsidRPr="004A23BD" w:rsidRDefault="004A23BD" w:rsidP="004A23BD">
      <w:pPr>
        <w:pStyle w:val="Bibliography"/>
      </w:pPr>
      <w:r w:rsidRPr="004A23BD">
        <w:rPr>
          <w:b/>
          <w:bCs/>
        </w:rPr>
        <w:t>Li H, Handsaker B, Wysoker A, Fennell T, Ruan J, Homer N, Marth G, Abecasis G, Durbin R, 1000 Genome Project Data Processing Subgroup</w:t>
      </w:r>
      <w:r w:rsidRPr="004A23BD">
        <w:t xml:space="preserve">. </w:t>
      </w:r>
      <w:r w:rsidRPr="004A23BD">
        <w:rPr>
          <w:b/>
          <w:bCs/>
        </w:rPr>
        <w:t>2009</w:t>
      </w:r>
      <w:r w:rsidRPr="004A23BD">
        <w:t xml:space="preserve">. The Sequence Alignment/Map format and SAMtools. </w:t>
      </w:r>
      <w:r w:rsidRPr="004A23BD">
        <w:rPr>
          <w:i/>
          <w:iCs/>
        </w:rPr>
        <w:t>Bioinformatics</w:t>
      </w:r>
      <w:r w:rsidRPr="004A23BD">
        <w:t xml:space="preserve"> </w:t>
      </w:r>
      <w:r w:rsidRPr="004A23BD">
        <w:rPr>
          <w:b/>
          <w:bCs/>
        </w:rPr>
        <w:t>25</w:t>
      </w:r>
      <w:r w:rsidRPr="004A23BD">
        <w:t>: 2078–2079.</w:t>
      </w:r>
    </w:p>
    <w:p w14:paraId="560730C0" w14:textId="77777777" w:rsidR="004A23BD" w:rsidRPr="004A23BD" w:rsidRDefault="004A23BD" w:rsidP="004A23BD">
      <w:pPr>
        <w:pStyle w:val="Bibliography"/>
      </w:pPr>
      <w:r w:rsidRPr="004A23BD">
        <w:rPr>
          <w:b/>
          <w:bCs/>
        </w:rPr>
        <w:t>Lu J, Breitwieser FP, Thielen P, Salzberg SL</w:t>
      </w:r>
      <w:r w:rsidRPr="004A23BD">
        <w:t xml:space="preserve">. </w:t>
      </w:r>
      <w:r w:rsidRPr="004A23BD">
        <w:rPr>
          <w:b/>
          <w:bCs/>
        </w:rPr>
        <w:t>2017</w:t>
      </w:r>
      <w:r w:rsidRPr="004A23BD">
        <w:t xml:space="preserve">. Bracken: estimating species abundance in metagenomics data. </w:t>
      </w:r>
      <w:r w:rsidRPr="004A23BD">
        <w:rPr>
          <w:i/>
          <w:iCs/>
        </w:rPr>
        <w:t>PeerJ Computer Science</w:t>
      </w:r>
      <w:r w:rsidRPr="004A23BD">
        <w:t xml:space="preserve"> </w:t>
      </w:r>
      <w:r w:rsidRPr="004A23BD">
        <w:rPr>
          <w:b/>
          <w:bCs/>
        </w:rPr>
        <w:t>3</w:t>
      </w:r>
      <w:r w:rsidRPr="004A23BD">
        <w:t>: e104.</w:t>
      </w:r>
    </w:p>
    <w:p w14:paraId="6CE60672" w14:textId="77777777" w:rsidR="004A23BD" w:rsidRPr="004A23BD" w:rsidRDefault="004A23BD" w:rsidP="004A23BD">
      <w:pPr>
        <w:pStyle w:val="Bibliography"/>
      </w:pPr>
      <w:r w:rsidRPr="004A23BD">
        <w:rPr>
          <w:b/>
          <w:bCs/>
        </w:rPr>
        <w:t>McCullagh P</w:t>
      </w:r>
      <w:r w:rsidRPr="004A23BD">
        <w:t xml:space="preserve">. </w:t>
      </w:r>
      <w:r w:rsidRPr="004A23BD">
        <w:rPr>
          <w:b/>
          <w:bCs/>
        </w:rPr>
        <w:t>1980</w:t>
      </w:r>
      <w:r w:rsidRPr="004A23BD">
        <w:t xml:space="preserve">. Regression Models for Ordinal Data. </w:t>
      </w:r>
      <w:r w:rsidRPr="004A23BD">
        <w:rPr>
          <w:i/>
          <w:iCs/>
        </w:rPr>
        <w:t>Journal of the Royal Statistical Society: Series B (Methodological)</w:t>
      </w:r>
      <w:r w:rsidRPr="004A23BD">
        <w:t xml:space="preserve"> </w:t>
      </w:r>
      <w:r w:rsidRPr="004A23BD">
        <w:rPr>
          <w:b/>
          <w:bCs/>
        </w:rPr>
        <w:t>42</w:t>
      </w:r>
      <w:r w:rsidRPr="004A23BD">
        <w:t>: 109–127.</w:t>
      </w:r>
    </w:p>
    <w:p w14:paraId="4F92354E" w14:textId="77777777" w:rsidR="004A23BD" w:rsidRPr="004A23BD" w:rsidRDefault="004A23BD" w:rsidP="004A23BD">
      <w:pPr>
        <w:pStyle w:val="Bibliography"/>
      </w:pPr>
      <w:r w:rsidRPr="004A23BD">
        <w:rPr>
          <w:b/>
          <w:bCs/>
        </w:rPr>
        <w:t>McDonald BA, Linde C</w:t>
      </w:r>
      <w:r w:rsidRPr="004A23BD">
        <w:t xml:space="preserve">. </w:t>
      </w:r>
      <w:r w:rsidRPr="004A23BD">
        <w:rPr>
          <w:b/>
          <w:bCs/>
        </w:rPr>
        <w:t>2002</w:t>
      </w:r>
      <w:r w:rsidRPr="004A23BD">
        <w:t xml:space="preserve">. Pathogen population genetics, evolutionary potential, and durable resistance. </w:t>
      </w:r>
      <w:r w:rsidRPr="004A23BD">
        <w:rPr>
          <w:i/>
          <w:iCs/>
        </w:rPr>
        <w:t>Annual Review of Phytopathology</w:t>
      </w:r>
      <w:r w:rsidRPr="004A23BD">
        <w:t xml:space="preserve"> </w:t>
      </w:r>
      <w:r w:rsidRPr="004A23BD">
        <w:rPr>
          <w:b/>
          <w:bCs/>
        </w:rPr>
        <w:t>40</w:t>
      </w:r>
      <w:r w:rsidRPr="004A23BD">
        <w:t>: 349–379.</w:t>
      </w:r>
    </w:p>
    <w:p w14:paraId="3713CEC6" w14:textId="77777777" w:rsidR="004A23BD" w:rsidRPr="004A23BD" w:rsidRDefault="004A23BD" w:rsidP="004A23BD">
      <w:pPr>
        <w:pStyle w:val="Bibliography"/>
      </w:pPr>
      <w:r w:rsidRPr="004A23BD">
        <w:rPr>
          <w:b/>
          <w:bCs/>
        </w:rPr>
        <w:t>Meyer KM, Porch R, Muscettola IE, Vasconcelos ALS, Sherman JK, Metcalf CJE, Lindow SE, Koskella B</w:t>
      </w:r>
      <w:r w:rsidRPr="004A23BD">
        <w:t xml:space="preserve">. </w:t>
      </w:r>
      <w:r w:rsidRPr="004A23BD">
        <w:rPr>
          <w:b/>
          <w:bCs/>
        </w:rPr>
        <w:t>2022</w:t>
      </w:r>
      <w:r w:rsidRPr="004A23BD">
        <w:t xml:space="preserve">. Plant neighborhood shapes diversity and reduces interspecific variation of the phyllosphere microbiome. </w:t>
      </w:r>
      <w:r w:rsidRPr="004A23BD">
        <w:rPr>
          <w:i/>
          <w:iCs/>
        </w:rPr>
        <w:t>The ISME journal</w:t>
      </w:r>
      <w:r w:rsidRPr="004A23BD">
        <w:t xml:space="preserve"> </w:t>
      </w:r>
      <w:r w:rsidRPr="004A23BD">
        <w:rPr>
          <w:b/>
          <w:bCs/>
        </w:rPr>
        <w:t>16</w:t>
      </w:r>
      <w:r w:rsidRPr="004A23BD">
        <w:t>: 1376–1387.</w:t>
      </w:r>
    </w:p>
    <w:p w14:paraId="0DF048D1" w14:textId="77777777" w:rsidR="004A23BD" w:rsidRPr="004A23BD" w:rsidRDefault="004A23BD" w:rsidP="004A23BD">
      <w:pPr>
        <w:pStyle w:val="Bibliography"/>
      </w:pPr>
      <w:r w:rsidRPr="004A23BD">
        <w:rPr>
          <w:b/>
          <w:bCs/>
        </w:rPr>
        <w:t>Milgroom MG</w:t>
      </w:r>
      <w:r w:rsidRPr="004A23BD">
        <w:t xml:space="preserve">. </w:t>
      </w:r>
      <w:r w:rsidRPr="004A23BD">
        <w:rPr>
          <w:b/>
          <w:bCs/>
        </w:rPr>
        <w:t>2015</w:t>
      </w:r>
      <w:r w:rsidRPr="004A23BD">
        <w:t xml:space="preserve">. </w:t>
      </w:r>
      <w:r w:rsidRPr="004A23BD">
        <w:rPr>
          <w:i/>
          <w:iCs/>
        </w:rPr>
        <w:t>Population biology of plant pathogens : genetics, ecology, and evolution</w:t>
      </w:r>
      <w:r w:rsidRPr="004A23BD">
        <w:t>. APS Press,.</w:t>
      </w:r>
    </w:p>
    <w:p w14:paraId="562626F5" w14:textId="77777777" w:rsidR="004A23BD" w:rsidRPr="004A23BD" w:rsidRDefault="004A23BD" w:rsidP="004A23BD">
      <w:pPr>
        <w:pStyle w:val="Bibliography"/>
      </w:pPr>
      <w:r w:rsidRPr="004A23BD">
        <w:rPr>
          <w:b/>
          <w:bCs/>
        </w:rPr>
        <w:t>Mitchell SE, Rogers ES, Little TJ, Read AF</w:t>
      </w:r>
      <w:r w:rsidRPr="004A23BD">
        <w:t xml:space="preserve">. </w:t>
      </w:r>
      <w:r w:rsidRPr="004A23BD">
        <w:rPr>
          <w:b/>
          <w:bCs/>
        </w:rPr>
        <w:t>2005</w:t>
      </w:r>
      <w:r w:rsidRPr="004A23BD">
        <w:t xml:space="preserve">. Host-Parasite and Genotype-by-Environment Interactions: Temperature Modifies Potential for Selection by a Sterilizing Pathogen. </w:t>
      </w:r>
      <w:r w:rsidRPr="004A23BD">
        <w:rPr>
          <w:i/>
          <w:iCs/>
        </w:rPr>
        <w:t>Evolution</w:t>
      </w:r>
      <w:r w:rsidRPr="004A23BD">
        <w:t xml:space="preserve"> </w:t>
      </w:r>
      <w:r w:rsidRPr="004A23BD">
        <w:rPr>
          <w:b/>
          <w:bCs/>
        </w:rPr>
        <w:t>59</w:t>
      </w:r>
      <w:r w:rsidRPr="004A23BD">
        <w:t>: 70–80.</w:t>
      </w:r>
    </w:p>
    <w:p w14:paraId="10B16537" w14:textId="77777777" w:rsidR="004A23BD" w:rsidRPr="004A23BD" w:rsidRDefault="004A23BD" w:rsidP="004A23BD">
      <w:pPr>
        <w:pStyle w:val="Bibliography"/>
      </w:pPr>
      <w:r w:rsidRPr="004A23BD">
        <w:rPr>
          <w:b/>
          <w:bCs/>
        </w:rPr>
        <w:t>Myers TA, Scott RC, Zelinka MD, Klein SA, Norris JR, Caldwell PM</w:t>
      </w:r>
      <w:r w:rsidRPr="004A23BD">
        <w:t xml:space="preserve">. </w:t>
      </w:r>
      <w:r w:rsidRPr="004A23BD">
        <w:rPr>
          <w:b/>
          <w:bCs/>
        </w:rPr>
        <w:t>2021</w:t>
      </w:r>
      <w:r w:rsidRPr="004A23BD">
        <w:t xml:space="preserve">. Observational constraints on low cloud feedback reduce uncertainty of climate sensitivity. </w:t>
      </w:r>
      <w:r w:rsidRPr="004A23BD">
        <w:rPr>
          <w:i/>
          <w:iCs/>
        </w:rPr>
        <w:t>Nature Climate Change</w:t>
      </w:r>
      <w:r w:rsidRPr="004A23BD">
        <w:t xml:space="preserve"> </w:t>
      </w:r>
      <w:r w:rsidRPr="004A23BD">
        <w:rPr>
          <w:b/>
          <w:bCs/>
        </w:rPr>
        <w:t>11</w:t>
      </w:r>
      <w:r w:rsidRPr="004A23BD">
        <w:t>: 501–507.</w:t>
      </w:r>
    </w:p>
    <w:p w14:paraId="0084AB27" w14:textId="77777777" w:rsidR="004A23BD" w:rsidRPr="004A23BD" w:rsidRDefault="004A23BD" w:rsidP="004A23BD">
      <w:pPr>
        <w:pStyle w:val="Bibliography"/>
      </w:pPr>
      <w:r w:rsidRPr="004A23BD">
        <w:rPr>
          <w:b/>
          <w:bCs/>
        </w:rPr>
        <w:t>Nayfach S</w:t>
      </w:r>
      <w:r w:rsidRPr="004A23BD">
        <w:t xml:space="preserve">. </w:t>
      </w:r>
      <w:r w:rsidRPr="004A23BD">
        <w:rPr>
          <w:b/>
          <w:bCs/>
        </w:rPr>
        <w:t>2022</w:t>
      </w:r>
      <w:r w:rsidRPr="004A23BD">
        <w:t>. Metagenomic Intra-Species Diversity Analysis System (MIDAS).</w:t>
      </w:r>
    </w:p>
    <w:p w14:paraId="7CA6A52C" w14:textId="77777777" w:rsidR="004A23BD" w:rsidRPr="004A23BD" w:rsidRDefault="004A23BD" w:rsidP="004A23BD">
      <w:pPr>
        <w:pStyle w:val="Bibliography"/>
      </w:pPr>
      <w:r w:rsidRPr="004A23BD">
        <w:rPr>
          <w:b/>
          <w:bCs/>
        </w:rPr>
        <w:t>Newberry E, Bhandari R, Kemble J, Sikora E, Potnis N</w:t>
      </w:r>
      <w:r w:rsidRPr="004A23BD">
        <w:t xml:space="preserve">. </w:t>
      </w:r>
      <w:r w:rsidRPr="004A23BD">
        <w:rPr>
          <w:b/>
          <w:bCs/>
        </w:rPr>
        <w:t>2020</w:t>
      </w:r>
      <w:r w:rsidRPr="004A23BD">
        <w:t xml:space="preserve">. Genome‐resolved metagenomics to study co‐occurrence patterns and intraspecific heterogeneity among plant pathogen metapopulations. </w:t>
      </w:r>
      <w:r w:rsidRPr="004A23BD">
        <w:rPr>
          <w:i/>
          <w:iCs/>
        </w:rPr>
        <w:t>Environmental Microbiology</w:t>
      </w:r>
      <w:r w:rsidRPr="004A23BD">
        <w:t xml:space="preserve"> </w:t>
      </w:r>
      <w:r w:rsidRPr="004A23BD">
        <w:rPr>
          <w:b/>
          <w:bCs/>
        </w:rPr>
        <w:t>22</w:t>
      </w:r>
      <w:r w:rsidRPr="004A23BD">
        <w:t>: 2693–2708.</w:t>
      </w:r>
    </w:p>
    <w:p w14:paraId="201B770F" w14:textId="77777777" w:rsidR="004A23BD" w:rsidRPr="004A23BD" w:rsidRDefault="004A23BD" w:rsidP="004A23BD">
      <w:pPr>
        <w:pStyle w:val="Bibliography"/>
      </w:pPr>
      <w:r w:rsidRPr="004A23BD">
        <w:rPr>
          <w:b/>
          <w:bCs/>
        </w:rPr>
        <w:t>Newberry EA, Minsavage GV, Holland A, Jones JB, Potnis N</w:t>
      </w:r>
      <w:r w:rsidRPr="004A23BD">
        <w:t xml:space="preserve">. </w:t>
      </w:r>
      <w:r w:rsidRPr="004A23BD">
        <w:rPr>
          <w:b/>
          <w:bCs/>
        </w:rPr>
        <w:t>2023</w:t>
      </w:r>
      <w:r w:rsidRPr="004A23BD">
        <w:t xml:space="preserve">. Genome-Wide Association to Study the Host-Specificity Determinants of Xanthomonas perforans. </w:t>
      </w:r>
      <w:r w:rsidRPr="004A23BD">
        <w:rPr>
          <w:i/>
          <w:iCs/>
        </w:rPr>
        <w:t>Phytopathology®</w:t>
      </w:r>
      <w:r w:rsidRPr="004A23BD">
        <w:t xml:space="preserve"> </w:t>
      </w:r>
      <w:r w:rsidRPr="004A23BD">
        <w:rPr>
          <w:b/>
          <w:bCs/>
        </w:rPr>
        <w:t>113</w:t>
      </w:r>
      <w:r w:rsidRPr="004A23BD">
        <w:t>: 400–412.</w:t>
      </w:r>
    </w:p>
    <w:p w14:paraId="58B332DE" w14:textId="77777777" w:rsidR="004A23BD" w:rsidRPr="004A23BD" w:rsidRDefault="004A23BD" w:rsidP="004A23BD">
      <w:pPr>
        <w:pStyle w:val="Bibliography"/>
      </w:pPr>
      <w:r w:rsidRPr="004A23BD">
        <w:rPr>
          <w:b/>
          <w:bCs/>
        </w:rPr>
        <w:lastRenderedPageBreak/>
        <w:t xml:space="preserve">O’Leary NA, Wright MW, Brister JR, Ciufo S, Haddad D, McVeigh R, Rajput B, Robbertse B, Smith-White B, Ako-Adjei D, </w:t>
      </w:r>
      <w:r w:rsidRPr="004A23BD">
        <w:rPr>
          <w:b/>
          <w:bCs/>
          <w:i/>
          <w:iCs/>
        </w:rPr>
        <w:t>et al.</w:t>
      </w:r>
      <w:r w:rsidRPr="004A23BD">
        <w:t xml:space="preserve"> </w:t>
      </w:r>
      <w:r w:rsidRPr="004A23BD">
        <w:rPr>
          <w:b/>
          <w:bCs/>
        </w:rPr>
        <w:t>2016</w:t>
      </w:r>
      <w:r w:rsidRPr="004A23BD">
        <w:t xml:space="preserve">. Reference sequence (RefSeq) database at NCBI: current status, taxonomic expansion, and functional annotation. </w:t>
      </w:r>
      <w:r w:rsidRPr="004A23BD">
        <w:rPr>
          <w:i/>
          <w:iCs/>
        </w:rPr>
        <w:t>Nucleic Acids Research</w:t>
      </w:r>
      <w:r w:rsidRPr="004A23BD">
        <w:t xml:space="preserve"> </w:t>
      </w:r>
      <w:r w:rsidRPr="004A23BD">
        <w:rPr>
          <w:b/>
          <w:bCs/>
        </w:rPr>
        <w:t>44</w:t>
      </w:r>
      <w:r w:rsidRPr="004A23BD">
        <w:t>: D733-745.</w:t>
      </w:r>
    </w:p>
    <w:p w14:paraId="6DB3663B" w14:textId="77777777" w:rsidR="004A23BD" w:rsidRPr="004A23BD" w:rsidRDefault="004A23BD" w:rsidP="004A23BD">
      <w:pPr>
        <w:pStyle w:val="Bibliography"/>
      </w:pPr>
      <w:r w:rsidRPr="004A23BD">
        <w:rPr>
          <w:b/>
          <w:bCs/>
        </w:rPr>
        <w:t>Olm MR, Brown CT, Brooks B, Banfield JF</w:t>
      </w:r>
      <w:r w:rsidRPr="004A23BD">
        <w:t xml:space="preserve">. </w:t>
      </w:r>
      <w:r w:rsidRPr="004A23BD">
        <w:rPr>
          <w:b/>
          <w:bCs/>
        </w:rPr>
        <w:t>2017</w:t>
      </w:r>
      <w:r w:rsidRPr="004A23BD">
        <w:t xml:space="preserve">. dRep: a tool for fast and accurate genomic comparisons that enables improved genome recovery from metagenomes through de-replication. </w:t>
      </w:r>
      <w:r w:rsidRPr="004A23BD">
        <w:rPr>
          <w:i/>
          <w:iCs/>
        </w:rPr>
        <w:t>The ISME Journal</w:t>
      </w:r>
      <w:r w:rsidRPr="004A23BD">
        <w:t xml:space="preserve"> </w:t>
      </w:r>
      <w:r w:rsidRPr="004A23BD">
        <w:rPr>
          <w:b/>
          <w:bCs/>
        </w:rPr>
        <w:t>11</w:t>
      </w:r>
      <w:r w:rsidRPr="004A23BD">
        <w:t>: 2864.</w:t>
      </w:r>
    </w:p>
    <w:p w14:paraId="1665E1BE" w14:textId="77777777" w:rsidR="004A23BD" w:rsidRPr="004A23BD" w:rsidRDefault="004A23BD" w:rsidP="004A23BD">
      <w:pPr>
        <w:pStyle w:val="Bibliography"/>
      </w:pPr>
      <w:r w:rsidRPr="004A23BD">
        <w:rPr>
          <w:b/>
          <w:bCs/>
        </w:rPr>
        <w:t>Papaix J, Carpentier F, Monod H, Lannou C</w:t>
      </w:r>
      <w:r w:rsidRPr="004A23BD">
        <w:t xml:space="preserve">. </w:t>
      </w:r>
      <w:r w:rsidRPr="004A23BD">
        <w:rPr>
          <w:b/>
          <w:bCs/>
        </w:rPr>
        <w:t>2024</w:t>
      </w:r>
      <w:r w:rsidRPr="004A23BD">
        <w:t>. The role of spatial heterogeneity in shaping pathogen populations in agricultural landscapes.</w:t>
      </w:r>
    </w:p>
    <w:p w14:paraId="5D91F6AF" w14:textId="77777777" w:rsidR="004A23BD" w:rsidRPr="004A23BD" w:rsidRDefault="004A23BD" w:rsidP="004A23BD">
      <w:pPr>
        <w:pStyle w:val="Bibliography"/>
      </w:pPr>
      <w:r w:rsidRPr="004A23BD">
        <w:rPr>
          <w:b/>
          <w:bCs/>
        </w:rPr>
        <w:t>Parratt SR, Numminen E, Laine A-L</w:t>
      </w:r>
      <w:r w:rsidRPr="004A23BD">
        <w:t xml:space="preserve">. </w:t>
      </w:r>
      <w:r w:rsidRPr="004A23BD">
        <w:rPr>
          <w:b/>
          <w:bCs/>
        </w:rPr>
        <w:t>2016</w:t>
      </w:r>
      <w:r w:rsidRPr="004A23BD">
        <w:t xml:space="preserve">. Infectious Disease Dynamics in Heterogeneous Landscapes. </w:t>
      </w:r>
      <w:r w:rsidRPr="004A23BD">
        <w:rPr>
          <w:i/>
          <w:iCs/>
        </w:rPr>
        <w:t>Annual Review of Ecology, Evolution, and Systematics</w:t>
      </w:r>
      <w:r w:rsidRPr="004A23BD">
        <w:t xml:space="preserve"> </w:t>
      </w:r>
      <w:r w:rsidRPr="004A23BD">
        <w:rPr>
          <w:b/>
          <w:bCs/>
        </w:rPr>
        <w:t>47</w:t>
      </w:r>
      <w:r w:rsidRPr="004A23BD">
        <w:t>: 283–306.</w:t>
      </w:r>
    </w:p>
    <w:p w14:paraId="43B18E69" w14:textId="77777777" w:rsidR="004A23BD" w:rsidRPr="004A23BD" w:rsidRDefault="004A23BD" w:rsidP="004A23BD">
      <w:pPr>
        <w:pStyle w:val="Bibliography"/>
      </w:pPr>
      <w:r w:rsidRPr="004A23BD">
        <w:rPr>
          <w:b/>
          <w:bCs/>
        </w:rPr>
        <w:t>Penczykowski RM, Walker E, Soubeyrand S, Laine A-L</w:t>
      </w:r>
      <w:r w:rsidRPr="004A23BD">
        <w:t xml:space="preserve">. </w:t>
      </w:r>
      <w:r w:rsidRPr="004A23BD">
        <w:rPr>
          <w:b/>
          <w:bCs/>
        </w:rPr>
        <w:t>2015</w:t>
      </w:r>
      <w:r w:rsidRPr="004A23BD">
        <w:t xml:space="preserve">. Linking winter conditions to regional disease dynamics in a wild plant–pathogen metapopulation. </w:t>
      </w:r>
      <w:r w:rsidRPr="004A23BD">
        <w:rPr>
          <w:i/>
          <w:iCs/>
        </w:rPr>
        <w:t>New Phytologist</w:t>
      </w:r>
      <w:r w:rsidRPr="004A23BD">
        <w:t xml:space="preserve"> </w:t>
      </w:r>
      <w:r w:rsidRPr="004A23BD">
        <w:rPr>
          <w:b/>
          <w:bCs/>
        </w:rPr>
        <w:t>205</w:t>
      </w:r>
      <w:r w:rsidRPr="004A23BD">
        <w:t>: 1142–1152.</w:t>
      </w:r>
    </w:p>
    <w:p w14:paraId="0DB12F22" w14:textId="77777777" w:rsidR="004A23BD" w:rsidRPr="004A23BD" w:rsidRDefault="004A23BD" w:rsidP="004A23BD">
      <w:pPr>
        <w:pStyle w:val="Bibliography"/>
      </w:pPr>
      <w:r w:rsidRPr="004A23BD">
        <w:rPr>
          <w:b/>
          <w:bCs/>
        </w:rPr>
        <w:t>Pfenning-Butterworth A, Buckley LB, Drake JM, Farner JE, Farrell MJ, Gehman A-LM, Mordecai EA, Stephens PR, Gittleman JL, Davies TJ</w:t>
      </w:r>
      <w:r w:rsidRPr="004A23BD">
        <w:t xml:space="preserve">. </w:t>
      </w:r>
      <w:r w:rsidRPr="004A23BD">
        <w:rPr>
          <w:b/>
          <w:bCs/>
        </w:rPr>
        <w:t>2024</w:t>
      </w:r>
      <w:r w:rsidRPr="004A23BD">
        <w:t xml:space="preserve">. Interconnecting global threats: climate change, biodiversity loss, and infectious diseases. </w:t>
      </w:r>
      <w:r w:rsidRPr="004A23BD">
        <w:rPr>
          <w:i/>
          <w:iCs/>
        </w:rPr>
        <w:t>The Lancet Planetary Health</w:t>
      </w:r>
      <w:r w:rsidRPr="004A23BD">
        <w:t xml:space="preserve"> </w:t>
      </w:r>
      <w:r w:rsidRPr="004A23BD">
        <w:rPr>
          <w:b/>
          <w:bCs/>
        </w:rPr>
        <w:t>8</w:t>
      </w:r>
      <w:r w:rsidRPr="004A23BD">
        <w:t>: e270–e283.</w:t>
      </w:r>
    </w:p>
    <w:p w14:paraId="6169EEC9" w14:textId="77777777" w:rsidR="004A23BD" w:rsidRPr="004A23BD" w:rsidRDefault="004A23BD" w:rsidP="004A23BD">
      <w:pPr>
        <w:pStyle w:val="Bibliography"/>
      </w:pPr>
      <w:r w:rsidRPr="004A23BD">
        <w:rPr>
          <w:b/>
          <w:bCs/>
        </w:rPr>
        <w:t>Potnis N</w:t>
      </w:r>
      <w:r w:rsidRPr="004A23BD">
        <w:t xml:space="preserve">. </w:t>
      </w:r>
      <w:r w:rsidRPr="004A23BD">
        <w:rPr>
          <w:b/>
          <w:bCs/>
        </w:rPr>
        <w:t>2021</w:t>
      </w:r>
      <w:r w:rsidRPr="004A23BD">
        <w:t xml:space="preserve">. Harnessing Eco-Evolutionary Dynamics of Xanthomonads on Tomato and Pepper to Tackle New Problems of an Old Disease. </w:t>
      </w:r>
      <w:r w:rsidRPr="004A23BD">
        <w:rPr>
          <w:i/>
          <w:iCs/>
        </w:rPr>
        <w:t>Annual Review of Phytopathology</w:t>
      </w:r>
      <w:r w:rsidRPr="004A23BD">
        <w:t xml:space="preserve"> </w:t>
      </w:r>
      <w:r w:rsidRPr="004A23BD">
        <w:rPr>
          <w:b/>
          <w:bCs/>
        </w:rPr>
        <w:t>59</w:t>
      </w:r>
      <w:r w:rsidRPr="004A23BD">
        <w:t>: 289–310.</w:t>
      </w:r>
    </w:p>
    <w:p w14:paraId="37FA8124" w14:textId="77777777" w:rsidR="004A23BD" w:rsidRPr="004A23BD" w:rsidRDefault="004A23BD" w:rsidP="004A23BD">
      <w:pPr>
        <w:pStyle w:val="Bibliography"/>
      </w:pPr>
      <w:r w:rsidRPr="004A23BD">
        <w:rPr>
          <w:b/>
          <w:bCs/>
        </w:rPr>
        <w:t xml:space="preserve">Potnis N, Krasileva K, Chow V, Almeida NF, Patil PB, Ryan RP, Sharlach M, Behlau F, Dow JM, Momol M, </w:t>
      </w:r>
      <w:r w:rsidRPr="004A23BD">
        <w:rPr>
          <w:b/>
          <w:bCs/>
          <w:i/>
          <w:iCs/>
        </w:rPr>
        <w:t>et al.</w:t>
      </w:r>
      <w:r w:rsidRPr="004A23BD">
        <w:t xml:space="preserve"> </w:t>
      </w:r>
      <w:r w:rsidRPr="004A23BD">
        <w:rPr>
          <w:b/>
          <w:bCs/>
        </w:rPr>
        <w:t>2011</w:t>
      </w:r>
      <w:r w:rsidRPr="004A23BD">
        <w:t xml:space="preserve">. Comparative genomics reveals diversity among xanthomonads infecting tomato and pepper. </w:t>
      </w:r>
      <w:r w:rsidRPr="004A23BD">
        <w:rPr>
          <w:i/>
          <w:iCs/>
        </w:rPr>
        <w:t>BMC Genomics</w:t>
      </w:r>
      <w:r w:rsidRPr="004A23BD">
        <w:t xml:space="preserve"> </w:t>
      </w:r>
      <w:r w:rsidRPr="004A23BD">
        <w:rPr>
          <w:b/>
          <w:bCs/>
        </w:rPr>
        <w:t>12</w:t>
      </w:r>
      <w:r w:rsidRPr="004A23BD">
        <w:t>: 146.</w:t>
      </w:r>
    </w:p>
    <w:p w14:paraId="2039200A" w14:textId="77777777" w:rsidR="004A23BD" w:rsidRPr="004A23BD" w:rsidRDefault="004A23BD" w:rsidP="004A23BD">
      <w:pPr>
        <w:pStyle w:val="Bibliography"/>
      </w:pPr>
      <w:r w:rsidRPr="004A23BD">
        <w:rPr>
          <w:b/>
          <w:bCs/>
        </w:rPr>
        <w:t>Pruvost O, Boyer K, Ravigné V, Richard D, Vernière C</w:t>
      </w:r>
      <w:r w:rsidRPr="004A23BD">
        <w:t xml:space="preserve">. </w:t>
      </w:r>
      <w:r w:rsidRPr="004A23BD">
        <w:rPr>
          <w:b/>
          <w:bCs/>
        </w:rPr>
        <w:t>2019</w:t>
      </w:r>
      <w:r w:rsidRPr="004A23BD">
        <w:t xml:space="preserve">. Deciphering how plant pathogenic bacteria disperse and meet: Molecular epidemiology of Xanthomonas citri pv. citri at microgeographic scales in a tropical area of Asiatic citrus canker endemicity. </w:t>
      </w:r>
      <w:r w:rsidRPr="004A23BD">
        <w:rPr>
          <w:i/>
          <w:iCs/>
        </w:rPr>
        <w:t>Evolutionary Applications</w:t>
      </w:r>
      <w:r w:rsidRPr="004A23BD">
        <w:t xml:space="preserve"> </w:t>
      </w:r>
      <w:r w:rsidRPr="004A23BD">
        <w:rPr>
          <w:b/>
          <w:bCs/>
        </w:rPr>
        <w:t>12</w:t>
      </w:r>
      <w:r w:rsidRPr="004A23BD">
        <w:t>: 1523–1538.</w:t>
      </w:r>
    </w:p>
    <w:p w14:paraId="4A8EF0EE" w14:textId="77777777" w:rsidR="004A23BD" w:rsidRPr="004A23BD" w:rsidRDefault="004A23BD" w:rsidP="004A23BD">
      <w:pPr>
        <w:pStyle w:val="Bibliography"/>
      </w:pPr>
      <w:r w:rsidRPr="004A23BD">
        <w:rPr>
          <w:b/>
          <w:bCs/>
        </w:rPr>
        <w:t>Puente-Sánchez F, Hoetzinger M, Buck M, Bertilsson S</w:t>
      </w:r>
      <w:r w:rsidRPr="004A23BD">
        <w:t xml:space="preserve">. </w:t>
      </w:r>
      <w:r w:rsidRPr="004A23BD">
        <w:rPr>
          <w:b/>
          <w:bCs/>
        </w:rPr>
        <w:t>2022</w:t>
      </w:r>
      <w:r w:rsidRPr="004A23BD">
        <w:t>. Exploring intra-species diversity through non-redundant pangenome assemblies. : 2022.03.25.485477.</w:t>
      </w:r>
    </w:p>
    <w:p w14:paraId="68BDB75F" w14:textId="77777777" w:rsidR="004A23BD" w:rsidRPr="004A23BD" w:rsidRDefault="004A23BD" w:rsidP="004A23BD">
      <w:pPr>
        <w:pStyle w:val="Bibliography"/>
      </w:pPr>
      <w:r w:rsidRPr="004A23BD">
        <w:rPr>
          <w:b/>
          <w:bCs/>
        </w:rPr>
        <w:t>Roques L, Desbiez C, Berthier K, Soubeyrand S, Walker E, Klein EK, Garnier J, Moury B, Papaïx J</w:t>
      </w:r>
      <w:r w:rsidRPr="004A23BD">
        <w:t xml:space="preserve">. </w:t>
      </w:r>
      <w:r w:rsidRPr="004A23BD">
        <w:rPr>
          <w:b/>
          <w:bCs/>
        </w:rPr>
        <w:t>2021</w:t>
      </w:r>
      <w:r w:rsidRPr="004A23BD">
        <w:t xml:space="preserve">. Emerging strains of watermelon mosaic virus in Southeastern France: model-based estimation of the dates and places of introduction. </w:t>
      </w:r>
      <w:r w:rsidRPr="004A23BD">
        <w:rPr>
          <w:i/>
          <w:iCs/>
        </w:rPr>
        <w:t>Scientific Reports</w:t>
      </w:r>
      <w:r w:rsidRPr="004A23BD">
        <w:t xml:space="preserve"> </w:t>
      </w:r>
      <w:r w:rsidRPr="004A23BD">
        <w:rPr>
          <w:b/>
          <w:bCs/>
        </w:rPr>
        <w:t>11</w:t>
      </w:r>
      <w:r w:rsidRPr="004A23BD">
        <w:t>: 7058.</w:t>
      </w:r>
    </w:p>
    <w:p w14:paraId="51309A57" w14:textId="77777777" w:rsidR="004A23BD" w:rsidRPr="004A23BD" w:rsidRDefault="004A23BD" w:rsidP="004A23BD">
      <w:pPr>
        <w:pStyle w:val="Bibliography"/>
      </w:pPr>
      <w:r w:rsidRPr="004A23BD">
        <w:rPr>
          <w:b/>
          <w:bCs/>
        </w:rPr>
        <w:t>Roques L, Klein EK, Papaïx J, Sar A, Soubeyrand S</w:t>
      </w:r>
      <w:r w:rsidRPr="004A23BD">
        <w:t xml:space="preserve">. </w:t>
      </w:r>
      <w:r w:rsidRPr="004A23BD">
        <w:rPr>
          <w:b/>
          <w:bCs/>
        </w:rPr>
        <w:t>2020</w:t>
      </w:r>
      <w:r w:rsidRPr="004A23BD">
        <w:t xml:space="preserve">. Impact of Lockdown on the Epidemic Dynamics of COVID-19 in France. </w:t>
      </w:r>
      <w:r w:rsidRPr="004A23BD">
        <w:rPr>
          <w:i/>
          <w:iCs/>
        </w:rPr>
        <w:t>Frontiers in Medicine</w:t>
      </w:r>
      <w:r w:rsidRPr="004A23BD">
        <w:t xml:space="preserve"> </w:t>
      </w:r>
      <w:r w:rsidRPr="004A23BD">
        <w:rPr>
          <w:b/>
          <w:bCs/>
        </w:rPr>
        <w:t>7</w:t>
      </w:r>
      <w:r w:rsidRPr="004A23BD">
        <w:t>.</w:t>
      </w:r>
    </w:p>
    <w:p w14:paraId="509DEBD9" w14:textId="77777777" w:rsidR="004A23BD" w:rsidRPr="004A23BD" w:rsidRDefault="004A23BD" w:rsidP="004A23BD">
      <w:pPr>
        <w:pStyle w:val="Bibliography"/>
      </w:pPr>
      <w:r w:rsidRPr="004A23BD">
        <w:rPr>
          <w:b/>
          <w:bCs/>
        </w:rPr>
        <w:lastRenderedPageBreak/>
        <w:t>Sarkar SF, Guttman DS</w:t>
      </w:r>
      <w:r w:rsidRPr="004A23BD">
        <w:t xml:space="preserve">. </w:t>
      </w:r>
      <w:r w:rsidRPr="004A23BD">
        <w:rPr>
          <w:b/>
          <w:bCs/>
        </w:rPr>
        <w:t>2004</w:t>
      </w:r>
      <w:r w:rsidRPr="004A23BD">
        <w:t xml:space="preserve">. Evolution of the core genome of Pseudomonas syringae, a highly clonal, endemic plant pathogen. </w:t>
      </w:r>
      <w:r w:rsidRPr="004A23BD">
        <w:rPr>
          <w:i/>
          <w:iCs/>
        </w:rPr>
        <w:t>Applied and environmental microbiology</w:t>
      </w:r>
      <w:r w:rsidRPr="004A23BD">
        <w:t xml:space="preserve"> </w:t>
      </w:r>
      <w:r w:rsidRPr="004A23BD">
        <w:rPr>
          <w:b/>
          <w:bCs/>
        </w:rPr>
        <w:t>70</w:t>
      </w:r>
      <w:r w:rsidRPr="004A23BD">
        <w:t>: 1999–2012.</w:t>
      </w:r>
    </w:p>
    <w:p w14:paraId="556DC16B" w14:textId="77777777" w:rsidR="004A23BD" w:rsidRPr="004A23BD" w:rsidRDefault="004A23BD" w:rsidP="004A23BD">
      <w:pPr>
        <w:pStyle w:val="Bibliography"/>
      </w:pPr>
      <w:r w:rsidRPr="004A23BD">
        <w:rPr>
          <w:b/>
          <w:bCs/>
        </w:rPr>
        <w:t>Scherm,H., Yang, X. B.</w:t>
      </w:r>
      <w:r w:rsidRPr="004A23BD">
        <w:t xml:space="preserve"> </w:t>
      </w:r>
      <w:r w:rsidRPr="004A23BD">
        <w:rPr>
          <w:b/>
          <w:bCs/>
        </w:rPr>
        <w:t>1995</w:t>
      </w:r>
      <w:r w:rsidRPr="004A23BD">
        <w:t xml:space="preserve">. Interannual variations in wheat rust development in China and the United States in relation to the El Niño/Southern Oscillation. </w:t>
      </w:r>
      <w:r w:rsidRPr="004A23BD">
        <w:rPr>
          <w:i/>
          <w:iCs/>
        </w:rPr>
        <w:t>Phytopathology, (970–976)</w:t>
      </w:r>
      <w:r w:rsidRPr="004A23BD">
        <w:t>.</w:t>
      </w:r>
    </w:p>
    <w:p w14:paraId="6EA1FAB0" w14:textId="77777777" w:rsidR="004A23BD" w:rsidRPr="004A23BD" w:rsidRDefault="004A23BD" w:rsidP="004A23BD">
      <w:pPr>
        <w:pStyle w:val="Bibliography"/>
      </w:pPr>
      <w:r w:rsidRPr="004A23BD">
        <w:rPr>
          <w:b/>
          <w:bCs/>
        </w:rPr>
        <w:t xml:space="preserve">Schwartz AR, Potnis N, Timilsina S, Wilson M, Patané J, Martins J, Minsavage GV, Dahlbeck D, Akhunova A, Almeida N, </w:t>
      </w:r>
      <w:r w:rsidRPr="004A23BD">
        <w:rPr>
          <w:b/>
          <w:bCs/>
          <w:i/>
          <w:iCs/>
        </w:rPr>
        <w:t>et al.</w:t>
      </w:r>
      <w:r w:rsidRPr="004A23BD">
        <w:t xml:space="preserve"> </w:t>
      </w:r>
      <w:r w:rsidRPr="004A23BD">
        <w:rPr>
          <w:b/>
          <w:bCs/>
        </w:rPr>
        <w:t>2015</w:t>
      </w:r>
      <w:r w:rsidRPr="004A23BD">
        <w:t xml:space="preserve">. Phylogenomics of Xanthomonas field strains infecting pepper and tomato reveals diversity in effector repertoires and identifies determinants of host specificity. </w:t>
      </w:r>
      <w:r w:rsidRPr="004A23BD">
        <w:rPr>
          <w:i/>
          <w:iCs/>
        </w:rPr>
        <w:t>Frontiers in microbiology</w:t>
      </w:r>
      <w:r w:rsidRPr="004A23BD">
        <w:t xml:space="preserve"> </w:t>
      </w:r>
      <w:r w:rsidRPr="004A23BD">
        <w:rPr>
          <w:b/>
          <w:bCs/>
        </w:rPr>
        <w:t>6</w:t>
      </w:r>
      <w:r w:rsidRPr="004A23BD">
        <w:t>: 535.</w:t>
      </w:r>
    </w:p>
    <w:p w14:paraId="571B2374" w14:textId="77777777" w:rsidR="004A23BD" w:rsidRPr="004A23BD" w:rsidRDefault="004A23BD" w:rsidP="004A23BD">
      <w:pPr>
        <w:pStyle w:val="Bibliography"/>
      </w:pPr>
      <w:r w:rsidRPr="004A23BD">
        <w:rPr>
          <w:b/>
          <w:bCs/>
        </w:rPr>
        <w:t xml:space="preserve">Serapio-Palacios A, Woodward SE, Vogt SL, Deng W, Creus-Cuadros A, Huus KE, Cirstea M, Gerrie M, Barcik W, Yu H, </w:t>
      </w:r>
      <w:r w:rsidRPr="004A23BD">
        <w:rPr>
          <w:b/>
          <w:bCs/>
          <w:i/>
          <w:iCs/>
        </w:rPr>
        <w:t>et al.</w:t>
      </w:r>
      <w:r w:rsidRPr="004A23BD">
        <w:t xml:space="preserve"> </w:t>
      </w:r>
      <w:r w:rsidRPr="004A23BD">
        <w:rPr>
          <w:b/>
          <w:bCs/>
        </w:rPr>
        <w:t>2022</w:t>
      </w:r>
      <w:r w:rsidRPr="004A23BD">
        <w:t xml:space="preserve">. Type VI secretion systems of pathogenic and commensal bacteria mediate niche occupancy in the gut. </w:t>
      </w:r>
      <w:r w:rsidRPr="004A23BD">
        <w:rPr>
          <w:i/>
          <w:iCs/>
        </w:rPr>
        <w:t>Cell Reports</w:t>
      </w:r>
      <w:r w:rsidRPr="004A23BD">
        <w:t xml:space="preserve"> </w:t>
      </w:r>
      <w:r w:rsidRPr="004A23BD">
        <w:rPr>
          <w:b/>
          <w:bCs/>
        </w:rPr>
        <w:t>39</w:t>
      </w:r>
      <w:r w:rsidRPr="004A23BD">
        <w:t>: 110731.</w:t>
      </w:r>
    </w:p>
    <w:p w14:paraId="472BFA2C" w14:textId="77777777" w:rsidR="004A23BD" w:rsidRPr="004A23BD" w:rsidRDefault="004A23BD" w:rsidP="004A23BD">
      <w:pPr>
        <w:pStyle w:val="Bibliography"/>
      </w:pPr>
      <w:r w:rsidRPr="004A23BD">
        <w:rPr>
          <w:b/>
          <w:bCs/>
        </w:rPr>
        <w:t>Sharabani G, Shtienberg D, Borenstein M, Shulhani R, Lofthouse M, Sofer M, Chalupowicz L, Barel V, Manulis-Sasson S</w:t>
      </w:r>
      <w:r w:rsidRPr="004A23BD">
        <w:t xml:space="preserve">. </w:t>
      </w:r>
      <w:r w:rsidRPr="004A23BD">
        <w:rPr>
          <w:b/>
          <w:bCs/>
        </w:rPr>
        <w:t>2013</w:t>
      </w:r>
      <w:r w:rsidRPr="004A23BD">
        <w:t xml:space="preserve">. Effects of plant age on disease development and virulence of Clavibacter michiganensis subsp. michiganensis on tomato. </w:t>
      </w:r>
      <w:r w:rsidRPr="004A23BD">
        <w:rPr>
          <w:i/>
          <w:iCs/>
        </w:rPr>
        <w:t>Plant Pathology</w:t>
      </w:r>
      <w:r w:rsidRPr="004A23BD">
        <w:t xml:space="preserve"> </w:t>
      </w:r>
      <w:r w:rsidRPr="004A23BD">
        <w:rPr>
          <w:b/>
          <w:bCs/>
        </w:rPr>
        <w:t>62</w:t>
      </w:r>
      <w:r w:rsidRPr="004A23BD">
        <w:t>: 1114–1122.</w:t>
      </w:r>
    </w:p>
    <w:p w14:paraId="7D294C70" w14:textId="77777777" w:rsidR="004A23BD" w:rsidRPr="004A23BD" w:rsidRDefault="004A23BD" w:rsidP="004A23BD">
      <w:pPr>
        <w:pStyle w:val="Bibliography"/>
      </w:pPr>
      <w:r w:rsidRPr="004A23BD">
        <w:rPr>
          <w:b/>
          <w:bCs/>
        </w:rPr>
        <w:t>Sharma A, Timilsina S, Abrahamian P, Minsavage GV, Colee J, Ojiambo PS, Goss EM, Vallad GE, Jones JB</w:t>
      </w:r>
      <w:r w:rsidRPr="004A23BD">
        <w:t xml:space="preserve">. </w:t>
      </w:r>
      <w:r w:rsidRPr="004A23BD">
        <w:rPr>
          <w:b/>
          <w:bCs/>
        </w:rPr>
        <w:t>2021</w:t>
      </w:r>
      <w:r w:rsidRPr="004A23BD">
        <w:t xml:space="preserve">. Need for speed: bacterial effector XopJ2 is associated with increased dispersal velocity of Xanthomonas perforans. </w:t>
      </w:r>
      <w:r w:rsidRPr="004A23BD">
        <w:rPr>
          <w:i/>
          <w:iCs/>
        </w:rPr>
        <w:t>Environmental Microbiology</w:t>
      </w:r>
      <w:r w:rsidRPr="004A23BD">
        <w:t xml:space="preserve"> </w:t>
      </w:r>
      <w:r w:rsidRPr="004A23BD">
        <w:rPr>
          <w:b/>
          <w:bCs/>
        </w:rPr>
        <w:t>23</w:t>
      </w:r>
      <w:r w:rsidRPr="004A23BD">
        <w:t>: 5850–5865.</w:t>
      </w:r>
    </w:p>
    <w:p w14:paraId="34665874" w14:textId="77777777" w:rsidR="004A23BD" w:rsidRPr="004A23BD" w:rsidRDefault="004A23BD" w:rsidP="004A23BD">
      <w:pPr>
        <w:pStyle w:val="Bibliography"/>
      </w:pPr>
      <w:r w:rsidRPr="004A23BD">
        <w:rPr>
          <w:b/>
          <w:bCs/>
        </w:rPr>
        <w:t>Sharma A, Timilsina S, Abrahamian P, Minsavage GV, Jones J, Vallad GE, Goss E</w:t>
      </w:r>
      <w:r w:rsidRPr="004A23BD">
        <w:t xml:space="preserve">. </w:t>
      </w:r>
      <w:r w:rsidRPr="004A23BD">
        <w:rPr>
          <w:b/>
          <w:bCs/>
        </w:rPr>
        <w:t>2023</w:t>
      </w:r>
      <w:r w:rsidRPr="004A23BD">
        <w:t xml:space="preserve">. Bacterial mutation during seasonal epidemics. </w:t>
      </w:r>
      <w:r w:rsidRPr="004A23BD">
        <w:rPr>
          <w:i/>
          <w:iCs/>
        </w:rPr>
        <w:t>Molecular Plant-Microbe Interactions®</w:t>
      </w:r>
      <w:r w:rsidRPr="004A23BD">
        <w:t>.</w:t>
      </w:r>
    </w:p>
    <w:p w14:paraId="555C260B" w14:textId="77777777" w:rsidR="004A23BD" w:rsidRPr="004A23BD" w:rsidRDefault="004A23BD" w:rsidP="004A23BD">
      <w:pPr>
        <w:pStyle w:val="Bibliography"/>
      </w:pPr>
      <w:r w:rsidRPr="004A23BD">
        <w:rPr>
          <w:b/>
          <w:bCs/>
        </w:rPr>
        <w:t>Simko I, Piepho H-P</w:t>
      </w:r>
      <w:r w:rsidRPr="004A23BD">
        <w:t xml:space="preserve">. </w:t>
      </w:r>
      <w:r w:rsidRPr="004A23BD">
        <w:rPr>
          <w:b/>
          <w:bCs/>
        </w:rPr>
        <w:t>2012</w:t>
      </w:r>
      <w:r w:rsidRPr="004A23BD">
        <w:t xml:space="preserve">. The area under the disease progress stairs: calculation, advantage, and application. </w:t>
      </w:r>
      <w:r w:rsidRPr="004A23BD">
        <w:rPr>
          <w:i/>
          <w:iCs/>
        </w:rPr>
        <w:t>Phytopathology</w:t>
      </w:r>
      <w:r w:rsidRPr="004A23BD">
        <w:t xml:space="preserve"> </w:t>
      </w:r>
      <w:r w:rsidRPr="004A23BD">
        <w:rPr>
          <w:b/>
          <w:bCs/>
        </w:rPr>
        <w:t>102</w:t>
      </w:r>
      <w:r w:rsidRPr="004A23BD">
        <w:t>: 381–389.</w:t>
      </w:r>
    </w:p>
    <w:p w14:paraId="4B2C4DE9" w14:textId="77777777" w:rsidR="004A23BD" w:rsidRPr="004A23BD" w:rsidRDefault="004A23BD" w:rsidP="004A23BD">
      <w:pPr>
        <w:pStyle w:val="Bibliography"/>
      </w:pPr>
      <w:r w:rsidRPr="004A23BD">
        <w:rPr>
          <w:b/>
          <w:bCs/>
        </w:rPr>
        <w:t>Singh BK, Delgado-Baquerizo M, Egidi E, Guirado E, Leach JE, Liu H, Trivedi P</w:t>
      </w:r>
      <w:r w:rsidRPr="004A23BD">
        <w:t xml:space="preserve">. </w:t>
      </w:r>
      <w:r w:rsidRPr="004A23BD">
        <w:rPr>
          <w:b/>
          <w:bCs/>
        </w:rPr>
        <w:t>2023</w:t>
      </w:r>
      <w:r w:rsidRPr="004A23BD">
        <w:t xml:space="preserve">. Climate change impacts on plant pathogens, food security and paths forward. </w:t>
      </w:r>
      <w:r w:rsidRPr="004A23BD">
        <w:rPr>
          <w:i/>
          <w:iCs/>
        </w:rPr>
        <w:t>Nature Reviews Microbiology</w:t>
      </w:r>
      <w:r w:rsidRPr="004A23BD">
        <w:t xml:space="preserve"> </w:t>
      </w:r>
      <w:r w:rsidRPr="004A23BD">
        <w:rPr>
          <w:b/>
          <w:bCs/>
        </w:rPr>
        <w:t>21</w:t>
      </w:r>
      <w:r w:rsidRPr="004A23BD">
        <w:t>: 640–656.</w:t>
      </w:r>
    </w:p>
    <w:p w14:paraId="7DB5BC48" w14:textId="77777777" w:rsidR="004A23BD" w:rsidRPr="004A23BD" w:rsidRDefault="004A23BD" w:rsidP="004A23BD">
      <w:pPr>
        <w:pStyle w:val="Bibliography"/>
      </w:pPr>
      <w:r w:rsidRPr="004A23BD">
        <w:rPr>
          <w:b/>
          <w:bCs/>
        </w:rPr>
        <w:t xml:space="preserve">Soubeyrand S, Garreta V, Monteil C, Suffert F, Goyeau H, Berder J, Moinard J, Fournier E, Tharreau D, Morris CE, </w:t>
      </w:r>
      <w:r w:rsidRPr="004A23BD">
        <w:rPr>
          <w:b/>
          <w:bCs/>
          <w:i/>
          <w:iCs/>
        </w:rPr>
        <w:t>et al.</w:t>
      </w:r>
      <w:r w:rsidRPr="004A23BD">
        <w:t xml:space="preserve"> </w:t>
      </w:r>
      <w:r w:rsidRPr="004A23BD">
        <w:rPr>
          <w:b/>
          <w:bCs/>
        </w:rPr>
        <w:t>2017</w:t>
      </w:r>
      <w:r w:rsidRPr="004A23BD">
        <w:t xml:space="preserve">. Testing Differences Between Pathogen Compositions with Small Samples and Sparse Data. </w:t>
      </w:r>
      <w:r w:rsidRPr="004A23BD">
        <w:rPr>
          <w:i/>
          <w:iCs/>
        </w:rPr>
        <w:t>Phytopathology®</w:t>
      </w:r>
      <w:r w:rsidRPr="004A23BD">
        <w:t xml:space="preserve"> </w:t>
      </w:r>
      <w:r w:rsidRPr="004A23BD">
        <w:rPr>
          <w:b/>
          <w:bCs/>
        </w:rPr>
        <w:t>107</w:t>
      </w:r>
      <w:r w:rsidRPr="004A23BD">
        <w:t>: 1199–1208.</w:t>
      </w:r>
    </w:p>
    <w:p w14:paraId="400511CA" w14:textId="77777777" w:rsidR="004A23BD" w:rsidRPr="004A23BD" w:rsidRDefault="004A23BD" w:rsidP="004A23BD">
      <w:pPr>
        <w:pStyle w:val="Bibliography"/>
      </w:pPr>
      <w:r w:rsidRPr="004A23BD">
        <w:rPr>
          <w:b/>
          <w:bCs/>
        </w:rPr>
        <w:t>Soubeyrand S, Tollenaere C, Haon-Lasportes E, Laine A-L</w:t>
      </w:r>
      <w:r w:rsidRPr="004A23BD">
        <w:t xml:space="preserve">. </w:t>
      </w:r>
      <w:r w:rsidRPr="004A23BD">
        <w:rPr>
          <w:b/>
          <w:bCs/>
        </w:rPr>
        <w:t>2014</w:t>
      </w:r>
      <w:r w:rsidRPr="004A23BD">
        <w:t xml:space="preserve">. Regression-Based Ranking of Pathogen Strains with Respect to Their Contribution to Natural Epidemics. </w:t>
      </w:r>
      <w:r w:rsidRPr="004A23BD">
        <w:rPr>
          <w:i/>
          <w:iCs/>
        </w:rPr>
        <w:t>PLOS ONE</w:t>
      </w:r>
      <w:r w:rsidRPr="004A23BD">
        <w:t xml:space="preserve"> </w:t>
      </w:r>
      <w:r w:rsidRPr="004A23BD">
        <w:rPr>
          <w:b/>
          <w:bCs/>
        </w:rPr>
        <w:t>9</w:t>
      </w:r>
      <w:r w:rsidRPr="004A23BD">
        <w:t>: e86591.</w:t>
      </w:r>
    </w:p>
    <w:p w14:paraId="1D8840FC" w14:textId="77777777" w:rsidR="004A23BD" w:rsidRPr="004A23BD" w:rsidRDefault="004A23BD" w:rsidP="004A23BD">
      <w:pPr>
        <w:pStyle w:val="Bibliography"/>
      </w:pPr>
      <w:r w:rsidRPr="004A23BD">
        <w:rPr>
          <w:b/>
          <w:bCs/>
        </w:rPr>
        <w:t>Sparks AH</w:t>
      </w:r>
      <w:r w:rsidRPr="004A23BD">
        <w:t xml:space="preserve">. </w:t>
      </w:r>
      <w:r w:rsidRPr="004A23BD">
        <w:rPr>
          <w:b/>
          <w:bCs/>
        </w:rPr>
        <w:t>2018</w:t>
      </w:r>
      <w:r w:rsidRPr="004A23BD">
        <w:t>. nasapower: a NASA POWER global meteorology, surface solar energy and climatology data client for R [Journal of Open Source Software, vol. 3, no. 30, 1035.</w:t>
      </w:r>
    </w:p>
    <w:p w14:paraId="0F31CBC8" w14:textId="77777777" w:rsidR="004A23BD" w:rsidRPr="004A23BD" w:rsidRDefault="004A23BD" w:rsidP="004A23BD">
      <w:pPr>
        <w:pStyle w:val="Bibliography"/>
      </w:pPr>
      <w:r w:rsidRPr="004A23BD">
        <w:rPr>
          <w:b/>
          <w:bCs/>
        </w:rPr>
        <w:t>Suffert F, Goyeau H, Sache I, Carpentier F, Gélisse S, Morais D, Delestre G</w:t>
      </w:r>
      <w:r w:rsidRPr="004A23BD">
        <w:t xml:space="preserve">. </w:t>
      </w:r>
      <w:r w:rsidRPr="004A23BD">
        <w:rPr>
          <w:b/>
          <w:bCs/>
        </w:rPr>
        <w:t>2018</w:t>
      </w:r>
      <w:r w:rsidRPr="004A23BD">
        <w:t xml:space="preserve">. Epidemiological trade-off between intra- and interannual scales in the evolution of aggressiveness in a local plant pathogen population. </w:t>
      </w:r>
      <w:r w:rsidRPr="004A23BD">
        <w:rPr>
          <w:i/>
          <w:iCs/>
        </w:rPr>
        <w:t>Evolutionary Applications</w:t>
      </w:r>
      <w:r w:rsidRPr="004A23BD">
        <w:t xml:space="preserve"> </w:t>
      </w:r>
      <w:r w:rsidRPr="004A23BD">
        <w:rPr>
          <w:b/>
          <w:bCs/>
        </w:rPr>
        <w:t>11</w:t>
      </w:r>
      <w:r w:rsidRPr="004A23BD">
        <w:t>: 768–780.</w:t>
      </w:r>
    </w:p>
    <w:p w14:paraId="04636F08" w14:textId="77777777" w:rsidR="004A23BD" w:rsidRPr="004A23BD" w:rsidRDefault="004A23BD" w:rsidP="004A23BD">
      <w:pPr>
        <w:pStyle w:val="Bibliography"/>
      </w:pPr>
      <w:r w:rsidRPr="004A23BD">
        <w:rPr>
          <w:b/>
          <w:bCs/>
        </w:rPr>
        <w:lastRenderedPageBreak/>
        <w:t>Susi H, Sallinen S, Laine A-L</w:t>
      </w:r>
      <w:r w:rsidRPr="004A23BD">
        <w:t xml:space="preserve">. </w:t>
      </w:r>
      <w:r w:rsidRPr="004A23BD">
        <w:rPr>
          <w:b/>
          <w:bCs/>
        </w:rPr>
        <w:t>2022</w:t>
      </w:r>
      <w:r w:rsidRPr="004A23BD">
        <w:t xml:space="preserve">. Coinfection with a virus constrains within-host infection load but increases transmission potential of a highly virulent fungal plant pathogen. </w:t>
      </w:r>
      <w:r w:rsidRPr="004A23BD">
        <w:rPr>
          <w:i/>
          <w:iCs/>
        </w:rPr>
        <w:t>Ecology and Evolution</w:t>
      </w:r>
      <w:r w:rsidRPr="004A23BD">
        <w:t xml:space="preserve"> </w:t>
      </w:r>
      <w:r w:rsidRPr="004A23BD">
        <w:rPr>
          <w:b/>
          <w:bCs/>
        </w:rPr>
        <w:t>12</w:t>
      </w:r>
      <w:r w:rsidRPr="004A23BD">
        <w:t>: e8673.</w:t>
      </w:r>
    </w:p>
    <w:p w14:paraId="75A7424C" w14:textId="77777777" w:rsidR="004A23BD" w:rsidRPr="004A23BD" w:rsidRDefault="004A23BD" w:rsidP="004A23BD">
      <w:pPr>
        <w:pStyle w:val="Bibliography"/>
      </w:pPr>
      <w:r w:rsidRPr="004A23BD">
        <w:rPr>
          <w:b/>
          <w:bCs/>
        </w:rPr>
        <w:t>Susi H, Vale PF, Laine A-L</w:t>
      </w:r>
      <w:r w:rsidRPr="004A23BD">
        <w:t xml:space="preserve">. </w:t>
      </w:r>
      <w:r w:rsidRPr="004A23BD">
        <w:rPr>
          <w:b/>
          <w:bCs/>
        </w:rPr>
        <w:t>2015</w:t>
      </w:r>
      <w:r w:rsidRPr="004A23BD">
        <w:t xml:space="preserve">. Host Genotype and Coinfection Modify the Relationship of within and between Host Transmission. </w:t>
      </w:r>
      <w:r w:rsidRPr="004A23BD">
        <w:rPr>
          <w:i/>
          <w:iCs/>
        </w:rPr>
        <w:t>The American Naturalist</w:t>
      </w:r>
      <w:r w:rsidRPr="004A23BD">
        <w:t xml:space="preserve"> </w:t>
      </w:r>
      <w:r w:rsidRPr="004A23BD">
        <w:rPr>
          <w:b/>
          <w:bCs/>
        </w:rPr>
        <w:t>186</w:t>
      </w:r>
      <w:r w:rsidRPr="004A23BD">
        <w:t>: 252–263.</w:t>
      </w:r>
    </w:p>
    <w:p w14:paraId="2CA746E3" w14:textId="77777777" w:rsidR="004A23BD" w:rsidRPr="004A23BD" w:rsidRDefault="004A23BD" w:rsidP="004A23BD">
      <w:pPr>
        <w:pStyle w:val="Bibliography"/>
      </w:pPr>
      <w:r w:rsidRPr="004A23BD">
        <w:rPr>
          <w:b/>
          <w:bCs/>
        </w:rPr>
        <w:t>The Huttenhower Lab</w:t>
      </w:r>
      <w:r w:rsidRPr="004A23BD">
        <w:t xml:space="preserve">. </w:t>
      </w:r>
      <w:r w:rsidRPr="004A23BD">
        <w:rPr>
          <w:b/>
          <w:bCs/>
        </w:rPr>
        <w:t>2020</w:t>
      </w:r>
      <w:r w:rsidRPr="004A23BD">
        <w:t>. Kneaddata.</w:t>
      </w:r>
    </w:p>
    <w:p w14:paraId="28572DE2" w14:textId="77777777" w:rsidR="004A23BD" w:rsidRPr="004A23BD" w:rsidRDefault="004A23BD" w:rsidP="004A23BD">
      <w:pPr>
        <w:pStyle w:val="Bibliography"/>
      </w:pPr>
      <w:r w:rsidRPr="004A23BD">
        <w:rPr>
          <w:b/>
          <w:bCs/>
        </w:rPr>
        <w:t>Thompson JN, Burdon JJ</w:t>
      </w:r>
      <w:r w:rsidRPr="004A23BD">
        <w:t xml:space="preserve">. </w:t>
      </w:r>
      <w:r w:rsidRPr="004A23BD">
        <w:rPr>
          <w:b/>
          <w:bCs/>
        </w:rPr>
        <w:t>1992</w:t>
      </w:r>
      <w:r w:rsidRPr="004A23BD">
        <w:t xml:space="preserve">. Gene-for-gene coevolution between plants and parasites. </w:t>
      </w:r>
      <w:r w:rsidRPr="004A23BD">
        <w:rPr>
          <w:i/>
          <w:iCs/>
        </w:rPr>
        <w:t>Nature</w:t>
      </w:r>
      <w:r w:rsidRPr="004A23BD">
        <w:t xml:space="preserve"> </w:t>
      </w:r>
      <w:r w:rsidRPr="004A23BD">
        <w:rPr>
          <w:b/>
          <w:bCs/>
        </w:rPr>
        <w:t>360</w:t>
      </w:r>
      <w:r w:rsidRPr="004A23BD">
        <w:t>: 121–125.</w:t>
      </w:r>
    </w:p>
    <w:p w14:paraId="33881284" w14:textId="77777777" w:rsidR="004A23BD" w:rsidRPr="004A23BD" w:rsidRDefault="004A23BD" w:rsidP="004A23BD">
      <w:pPr>
        <w:pStyle w:val="Bibliography"/>
      </w:pPr>
      <w:r w:rsidRPr="004A23BD">
        <w:rPr>
          <w:b/>
          <w:bCs/>
        </w:rPr>
        <w:t>Thrall PH, Burdon JJ</w:t>
      </w:r>
      <w:r w:rsidRPr="004A23BD">
        <w:t xml:space="preserve">. </w:t>
      </w:r>
      <w:r w:rsidRPr="004A23BD">
        <w:rPr>
          <w:b/>
          <w:bCs/>
        </w:rPr>
        <w:t>2000</w:t>
      </w:r>
      <w:r w:rsidRPr="004A23BD">
        <w:t xml:space="preserve">. Effect of resistance variation in a natural plant host–pathogen metapopulation on disease dynamics. </w:t>
      </w:r>
      <w:r w:rsidRPr="004A23BD">
        <w:rPr>
          <w:i/>
          <w:iCs/>
        </w:rPr>
        <w:t>Plant Pathology</w:t>
      </w:r>
      <w:r w:rsidRPr="004A23BD">
        <w:t xml:space="preserve"> </w:t>
      </w:r>
      <w:r w:rsidRPr="004A23BD">
        <w:rPr>
          <w:b/>
          <w:bCs/>
        </w:rPr>
        <w:t>49</w:t>
      </w:r>
      <w:r w:rsidRPr="004A23BD">
        <w:t>: 767–773.</w:t>
      </w:r>
    </w:p>
    <w:p w14:paraId="063B1C83" w14:textId="77777777" w:rsidR="004A23BD" w:rsidRPr="004A23BD" w:rsidRDefault="004A23BD" w:rsidP="004A23BD">
      <w:pPr>
        <w:pStyle w:val="Bibliography"/>
      </w:pPr>
      <w:r w:rsidRPr="004A23BD">
        <w:rPr>
          <w:b/>
          <w:bCs/>
        </w:rPr>
        <w:t>Thri Murty VS, Devadath S</w:t>
      </w:r>
      <w:r w:rsidRPr="004A23BD">
        <w:t xml:space="preserve">. </w:t>
      </w:r>
      <w:r w:rsidRPr="004A23BD">
        <w:rPr>
          <w:b/>
          <w:bCs/>
        </w:rPr>
        <w:t>1984</w:t>
      </w:r>
      <w:r w:rsidRPr="004A23BD">
        <w:t>. Role of seed in survival and transmission of &lt;i&gt;Xanthomonas campestris</w:t>
      </w:r>
      <w:r w:rsidRPr="004A23BD">
        <w:rPr>
          <w:i/>
          <w:iCs/>
        </w:rPr>
        <w:t xml:space="preserve"> pv. </w:t>
      </w:r>
      <w:r w:rsidRPr="004A23BD">
        <w:t xml:space="preserve">oryzae&lt;/i)&gt;. </w:t>
      </w:r>
      <w:r w:rsidRPr="004A23BD">
        <w:rPr>
          <w:i/>
          <w:iCs/>
        </w:rPr>
        <w:t>Journal of Phytopathology</w:t>
      </w:r>
      <w:r w:rsidRPr="004A23BD">
        <w:t xml:space="preserve"> </w:t>
      </w:r>
      <w:r w:rsidRPr="004A23BD">
        <w:rPr>
          <w:b/>
          <w:bCs/>
        </w:rPr>
        <w:t>110</w:t>
      </w:r>
      <w:r w:rsidRPr="004A23BD">
        <w:t>: 15–19.</w:t>
      </w:r>
    </w:p>
    <w:p w14:paraId="24C176CD" w14:textId="77777777" w:rsidR="004A23BD" w:rsidRPr="004A23BD" w:rsidRDefault="004A23BD" w:rsidP="004A23BD">
      <w:pPr>
        <w:pStyle w:val="Bibliography"/>
      </w:pPr>
      <w:r w:rsidRPr="004A23BD">
        <w:rPr>
          <w:b/>
          <w:bCs/>
        </w:rPr>
        <w:t>Tibshirani R</w:t>
      </w:r>
      <w:r w:rsidRPr="004A23BD">
        <w:t xml:space="preserve">. </w:t>
      </w:r>
      <w:r w:rsidRPr="004A23BD">
        <w:rPr>
          <w:b/>
          <w:bCs/>
        </w:rPr>
        <w:t>1996</w:t>
      </w:r>
      <w:r w:rsidRPr="004A23BD">
        <w:t xml:space="preserve">. Regression Shrinkage and Selection Via the Lasso. </w:t>
      </w:r>
      <w:r w:rsidRPr="004A23BD">
        <w:rPr>
          <w:i/>
          <w:iCs/>
        </w:rPr>
        <w:t>Journal of the Royal Statistical Society: Series B (Methodological)</w:t>
      </w:r>
      <w:r w:rsidRPr="004A23BD">
        <w:t xml:space="preserve"> </w:t>
      </w:r>
      <w:r w:rsidRPr="004A23BD">
        <w:rPr>
          <w:b/>
          <w:bCs/>
        </w:rPr>
        <w:t>58</w:t>
      </w:r>
      <w:r w:rsidRPr="004A23BD">
        <w:t>: 267–288.</w:t>
      </w:r>
    </w:p>
    <w:p w14:paraId="2CF76C91" w14:textId="77777777" w:rsidR="004A23BD" w:rsidRPr="004A23BD" w:rsidRDefault="004A23BD" w:rsidP="004A23BD">
      <w:pPr>
        <w:pStyle w:val="Bibliography"/>
      </w:pPr>
      <w:r w:rsidRPr="004A23BD">
        <w:rPr>
          <w:b/>
          <w:bCs/>
        </w:rPr>
        <w:t>Treangen TJ, Ondov BD, Koren S, Phillippy AM</w:t>
      </w:r>
      <w:r w:rsidRPr="004A23BD">
        <w:t xml:space="preserve">. </w:t>
      </w:r>
      <w:r w:rsidRPr="004A23BD">
        <w:rPr>
          <w:b/>
          <w:bCs/>
        </w:rPr>
        <w:t>2014</w:t>
      </w:r>
      <w:r w:rsidRPr="004A23BD">
        <w:t xml:space="preserve">. The Harvest suite for rapid core-genome alignment and visualization of thousands of intraspecific microbial genomes. </w:t>
      </w:r>
      <w:r w:rsidRPr="004A23BD">
        <w:rPr>
          <w:i/>
          <w:iCs/>
        </w:rPr>
        <w:t>Genome Biology</w:t>
      </w:r>
      <w:r w:rsidRPr="004A23BD">
        <w:t xml:space="preserve"> </w:t>
      </w:r>
      <w:r w:rsidRPr="004A23BD">
        <w:rPr>
          <w:b/>
          <w:bCs/>
        </w:rPr>
        <w:t>15</w:t>
      </w:r>
      <w:r w:rsidRPr="004A23BD">
        <w:t>: 524.</w:t>
      </w:r>
    </w:p>
    <w:p w14:paraId="2B0CC534" w14:textId="77777777" w:rsidR="004A23BD" w:rsidRPr="004A23BD" w:rsidRDefault="004A23BD" w:rsidP="004A23BD">
      <w:pPr>
        <w:pStyle w:val="Bibliography"/>
      </w:pPr>
      <w:r w:rsidRPr="004A23BD">
        <w:rPr>
          <w:b/>
          <w:bCs/>
        </w:rPr>
        <w:t>Van Den Berg F, Gilligan CA, Bailey DJ, Van Den Bosch F</w:t>
      </w:r>
      <w:r w:rsidRPr="004A23BD">
        <w:t xml:space="preserve">. </w:t>
      </w:r>
      <w:r w:rsidRPr="004A23BD">
        <w:rPr>
          <w:b/>
          <w:bCs/>
        </w:rPr>
        <w:t>2010</w:t>
      </w:r>
      <w:r w:rsidRPr="004A23BD">
        <w:t xml:space="preserve">. Periodicity in Host Availability Does Not Account for Evolutionary Branching as Observed in Many Plant Pathogens: An Application to </w:t>
      </w:r>
      <w:r w:rsidRPr="004A23BD">
        <w:rPr>
          <w:i/>
          <w:iCs/>
        </w:rPr>
        <w:t>Gaeumannomyces graminis</w:t>
      </w:r>
      <w:r w:rsidRPr="004A23BD">
        <w:t xml:space="preserve"> var. </w:t>
      </w:r>
      <w:r w:rsidRPr="004A23BD">
        <w:rPr>
          <w:i/>
          <w:iCs/>
        </w:rPr>
        <w:t>tritici</w:t>
      </w:r>
      <w:r w:rsidRPr="004A23BD">
        <w:t xml:space="preserve">. </w:t>
      </w:r>
      <w:r w:rsidRPr="004A23BD">
        <w:rPr>
          <w:i/>
          <w:iCs/>
        </w:rPr>
        <w:t>Phytopathology®</w:t>
      </w:r>
      <w:r w:rsidRPr="004A23BD">
        <w:t xml:space="preserve"> </w:t>
      </w:r>
      <w:r w:rsidRPr="004A23BD">
        <w:rPr>
          <w:b/>
          <w:bCs/>
        </w:rPr>
        <w:t>100</w:t>
      </w:r>
      <w:r w:rsidRPr="004A23BD">
        <w:t>: 1169–1175.</w:t>
      </w:r>
    </w:p>
    <w:p w14:paraId="23F61D28" w14:textId="77777777" w:rsidR="004A23BD" w:rsidRPr="004A23BD" w:rsidRDefault="004A23BD" w:rsidP="004A23BD">
      <w:pPr>
        <w:pStyle w:val="Bibliography"/>
      </w:pPr>
      <w:r w:rsidRPr="004A23BD">
        <w:rPr>
          <w:b/>
          <w:bCs/>
        </w:rPr>
        <w:t>Velásquez AC, Castroverde CDM, He SY</w:t>
      </w:r>
      <w:r w:rsidRPr="004A23BD">
        <w:t xml:space="preserve">. </w:t>
      </w:r>
      <w:r w:rsidRPr="004A23BD">
        <w:rPr>
          <w:b/>
          <w:bCs/>
        </w:rPr>
        <w:t>2018</w:t>
      </w:r>
      <w:r w:rsidRPr="004A23BD">
        <w:t xml:space="preserve">. Plant-Pathogen Warfare under Changing Climate Conditions. </w:t>
      </w:r>
      <w:r w:rsidRPr="004A23BD">
        <w:rPr>
          <w:i/>
          <w:iCs/>
        </w:rPr>
        <w:t>Current biology : CB</w:t>
      </w:r>
      <w:r w:rsidRPr="004A23BD">
        <w:t xml:space="preserve"> </w:t>
      </w:r>
      <w:r w:rsidRPr="004A23BD">
        <w:rPr>
          <w:b/>
          <w:bCs/>
        </w:rPr>
        <w:t>28</w:t>
      </w:r>
      <w:r w:rsidRPr="004A23BD">
        <w:t>: R619–R634.</w:t>
      </w:r>
    </w:p>
    <w:p w14:paraId="33C94306" w14:textId="77777777" w:rsidR="004A23BD" w:rsidRPr="004A23BD" w:rsidRDefault="004A23BD" w:rsidP="004A23BD">
      <w:pPr>
        <w:pStyle w:val="Bibliography"/>
      </w:pPr>
      <w:r w:rsidRPr="004A23BD">
        <w:rPr>
          <w:b/>
          <w:bCs/>
        </w:rPr>
        <w:t>Vinatzer BA, Monteil CL, Clarke CR</w:t>
      </w:r>
      <w:r w:rsidRPr="004A23BD">
        <w:t xml:space="preserve">. </w:t>
      </w:r>
      <w:r w:rsidRPr="004A23BD">
        <w:rPr>
          <w:b/>
          <w:bCs/>
        </w:rPr>
        <w:t>2014</w:t>
      </w:r>
      <w:r w:rsidRPr="004A23BD">
        <w:t xml:space="preserve">. Harnessing population genomics to understand how bacterial pathogens emerge, adapt to crop hosts, and disseminate. </w:t>
      </w:r>
      <w:r w:rsidRPr="004A23BD">
        <w:rPr>
          <w:i/>
          <w:iCs/>
        </w:rPr>
        <w:t>Annual Review of Phytopathology</w:t>
      </w:r>
      <w:r w:rsidRPr="004A23BD">
        <w:t xml:space="preserve"> </w:t>
      </w:r>
      <w:r w:rsidRPr="004A23BD">
        <w:rPr>
          <w:b/>
          <w:bCs/>
        </w:rPr>
        <w:t>52</w:t>
      </w:r>
      <w:r w:rsidRPr="004A23BD">
        <w:t>: 19–43.</w:t>
      </w:r>
    </w:p>
    <w:p w14:paraId="4B1D1F8F" w14:textId="77777777" w:rsidR="004A23BD" w:rsidRPr="004A23BD" w:rsidRDefault="004A23BD" w:rsidP="004A23BD">
      <w:pPr>
        <w:pStyle w:val="Bibliography"/>
      </w:pPr>
      <w:r w:rsidRPr="004A23BD">
        <w:rPr>
          <w:b/>
          <w:bCs/>
        </w:rPr>
        <w:t>Westfall PH</w:t>
      </w:r>
      <w:r w:rsidRPr="004A23BD">
        <w:t xml:space="preserve">. </w:t>
      </w:r>
      <w:r w:rsidRPr="004A23BD">
        <w:rPr>
          <w:b/>
          <w:bCs/>
        </w:rPr>
        <w:t>2014</w:t>
      </w:r>
      <w:r w:rsidRPr="004A23BD">
        <w:t xml:space="preserve">. Kurtosis as Peakedness, 1905 - 2014. R.I.P. </w:t>
      </w:r>
      <w:r w:rsidRPr="004A23BD">
        <w:rPr>
          <w:i/>
          <w:iCs/>
        </w:rPr>
        <w:t>The American Statistician</w:t>
      </w:r>
      <w:r w:rsidRPr="004A23BD">
        <w:t xml:space="preserve"> </w:t>
      </w:r>
      <w:r w:rsidRPr="004A23BD">
        <w:rPr>
          <w:b/>
          <w:bCs/>
        </w:rPr>
        <w:t>68</w:t>
      </w:r>
      <w:r w:rsidRPr="004A23BD">
        <w:t>: 191–195.</w:t>
      </w:r>
    </w:p>
    <w:p w14:paraId="37509DBF" w14:textId="77777777" w:rsidR="004A23BD" w:rsidRPr="004A23BD" w:rsidRDefault="004A23BD" w:rsidP="004A23BD">
      <w:pPr>
        <w:pStyle w:val="Bibliography"/>
      </w:pPr>
      <w:r w:rsidRPr="004A23BD">
        <w:rPr>
          <w:b/>
          <w:bCs/>
        </w:rPr>
        <w:t>Whalen MC</w:t>
      </w:r>
      <w:r w:rsidRPr="004A23BD">
        <w:t xml:space="preserve">. </w:t>
      </w:r>
      <w:r w:rsidRPr="004A23BD">
        <w:rPr>
          <w:b/>
          <w:bCs/>
        </w:rPr>
        <w:t>2005</w:t>
      </w:r>
      <w:r w:rsidRPr="004A23BD">
        <w:t xml:space="preserve">. Host defence in a developmental context. </w:t>
      </w:r>
      <w:r w:rsidRPr="004A23BD">
        <w:rPr>
          <w:i/>
          <w:iCs/>
        </w:rPr>
        <w:t>Molecular Plant Pathology</w:t>
      </w:r>
      <w:r w:rsidRPr="004A23BD">
        <w:t xml:space="preserve"> </w:t>
      </w:r>
      <w:r w:rsidRPr="004A23BD">
        <w:rPr>
          <w:b/>
          <w:bCs/>
        </w:rPr>
        <w:t>6</w:t>
      </w:r>
      <w:r w:rsidRPr="004A23BD">
        <w:t>: 347–360.</w:t>
      </w:r>
    </w:p>
    <w:p w14:paraId="2AC07856" w14:textId="77777777" w:rsidR="004A23BD" w:rsidRPr="004A23BD" w:rsidRDefault="004A23BD" w:rsidP="004A23BD">
      <w:pPr>
        <w:pStyle w:val="Bibliography"/>
      </w:pPr>
      <w:r w:rsidRPr="004A23BD">
        <w:rPr>
          <w:b/>
          <w:bCs/>
        </w:rPr>
        <w:t>Wood DE, Lu J, Langmead B</w:t>
      </w:r>
      <w:r w:rsidRPr="004A23BD">
        <w:t xml:space="preserve">. </w:t>
      </w:r>
      <w:r w:rsidRPr="004A23BD">
        <w:rPr>
          <w:b/>
          <w:bCs/>
        </w:rPr>
        <w:t>2019</w:t>
      </w:r>
      <w:r w:rsidRPr="004A23BD">
        <w:t xml:space="preserve">. Improved metagenomic analysis with Kraken 2. </w:t>
      </w:r>
      <w:r w:rsidRPr="004A23BD">
        <w:rPr>
          <w:i/>
          <w:iCs/>
        </w:rPr>
        <w:t>Genome Biology</w:t>
      </w:r>
      <w:r w:rsidRPr="004A23BD">
        <w:t xml:space="preserve"> </w:t>
      </w:r>
      <w:r w:rsidRPr="004A23BD">
        <w:rPr>
          <w:b/>
          <w:bCs/>
        </w:rPr>
        <w:t>20</w:t>
      </w:r>
      <w:r w:rsidRPr="004A23BD">
        <w:t>: 257.</w:t>
      </w:r>
    </w:p>
    <w:p w14:paraId="34D54DD0" w14:textId="77777777" w:rsidR="004A23BD" w:rsidRPr="004A23BD" w:rsidRDefault="004A23BD" w:rsidP="004A23BD">
      <w:pPr>
        <w:pStyle w:val="Bibliography"/>
      </w:pPr>
      <w:r w:rsidRPr="004A23BD">
        <w:rPr>
          <w:b/>
          <w:bCs/>
        </w:rPr>
        <w:lastRenderedPageBreak/>
        <w:t>Yeats C, Rawlings ND, Bateman A</w:t>
      </w:r>
      <w:r w:rsidRPr="004A23BD">
        <w:t xml:space="preserve">. </w:t>
      </w:r>
      <w:r w:rsidRPr="004A23BD">
        <w:rPr>
          <w:b/>
          <w:bCs/>
        </w:rPr>
        <w:t>2004</w:t>
      </w:r>
      <w:r w:rsidRPr="004A23BD">
        <w:t xml:space="preserve">. The PepSY domain: a regulator of peptidase activity in the microbial environment? </w:t>
      </w:r>
      <w:r w:rsidRPr="004A23BD">
        <w:rPr>
          <w:i/>
          <w:iCs/>
        </w:rPr>
        <w:t>Trends in Biochemical Sciences</w:t>
      </w:r>
      <w:r w:rsidRPr="004A23BD">
        <w:t xml:space="preserve"> </w:t>
      </w:r>
      <w:r w:rsidRPr="004A23BD">
        <w:rPr>
          <w:b/>
          <w:bCs/>
        </w:rPr>
        <w:t>29</w:t>
      </w:r>
      <w:r w:rsidRPr="004A23BD">
        <w:t>: 169–172.</w:t>
      </w:r>
    </w:p>
    <w:p w14:paraId="23C82C0D" w14:textId="324B656D" w:rsidR="00184191" w:rsidRPr="00F10513" w:rsidRDefault="00B84B9D">
      <w:pPr>
        <w:spacing w:line="360" w:lineRule="auto"/>
        <w:jc w:val="both"/>
        <w:rPr>
          <w:rStyle w:val="apple-converted-space"/>
          <w:rFonts w:ascii="Times New Roman" w:hAnsi="Times New Roman" w:cs="Times New Roman"/>
          <w:color w:val="222222"/>
          <w:shd w:val="clear" w:color="auto" w:fill="FFFFFF"/>
        </w:rPr>
        <w:pPrChange w:id="967" w:author="Amanpreet Kaur" w:date="2025-01-23T10:44:00Z" w16du:dateUtc="2025-01-23T16:44:00Z">
          <w:pPr>
            <w:spacing w:line="480" w:lineRule="auto"/>
            <w:jc w:val="both"/>
          </w:pPr>
        </w:pPrChange>
      </w:pPr>
      <w:r>
        <w:rPr>
          <w:rStyle w:val="apple-converted-space"/>
          <w:rFonts w:ascii="Times New Roman" w:hAnsi="Times New Roman" w:cs="Times New Roman"/>
          <w:color w:val="222222"/>
          <w:shd w:val="clear" w:color="auto" w:fill="FFFFFF"/>
        </w:rPr>
        <w:fldChar w:fldCharType="end"/>
      </w:r>
    </w:p>
    <w:p w14:paraId="3AF415A3" w14:textId="77777777" w:rsidR="00836ACD" w:rsidRDefault="00836ACD">
      <w:pPr>
        <w:spacing w:line="360" w:lineRule="auto"/>
        <w:jc w:val="both"/>
        <w:rPr>
          <w:rStyle w:val="apple-converted-space"/>
          <w:rFonts w:ascii="Times New Roman" w:hAnsi="Times New Roman" w:cs="Times New Roman"/>
          <w:color w:val="222222"/>
          <w:shd w:val="clear" w:color="auto" w:fill="FFFFFF"/>
        </w:rPr>
        <w:pPrChange w:id="968" w:author="Amanpreet Kaur" w:date="2025-01-23T10:44:00Z" w16du:dateUtc="2025-01-23T16:44:00Z">
          <w:pPr>
            <w:spacing w:line="480" w:lineRule="auto"/>
            <w:jc w:val="both"/>
          </w:pPr>
        </w:pPrChange>
      </w:pPr>
    </w:p>
    <w:p w14:paraId="1E34D604" w14:textId="2F0E54E8" w:rsidR="00EB2E9B" w:rsidRPr="00DD1242" w:rsidRDefault="00EB2E9B">
      <w:pPr>
        <w:spacing w:line="360" w:lineRule="auto"/>
        <w:jc w:val="both"/>
        <w:rPr>
          <w:rFonts w:ascii="Times New Roman" w:hAnsi="Times New Roman" w:cs="Times New Roman"/>
        </w:rPr>
        <w:pPrChange w:id="969" w:author="Amanpreet Kaur" w:date="2025-01-23T10:44:00Z" w16du:dateUtc="2025-01-23T16:44:00Z">
          <w:pPr>
            <w:spacing w:line="480" w:lineRule="auto"/>
            <w:jc w:val="both"/>
          </w:pPr>
        </w:pPrChange>
      </w:pPr>
    </w:p>
    <w:sectPr w:rsidR="00EB2E9B" w:rsidRPr="00DD1242" w:rsidSect="00836ACD">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04" w:author="Neha Potnis" w:date="2025-01-22T09:58:00Z" w:initials="NP">
    <w:p w14:paraId="229E5E16" w14:textId="77777777" w:rsidR="00915171" w:rsidRDefault="00915171" w:rsidP="00915171">
      <w:r>
        <w:rPr>
          <w:rStyle w:val="CommentReference"/>
        </w:rPr>
        <w:annotationRef/>
      </w:r>
      <w:r>
        <w:rPr>
          <w:color w:val="000000"/>
          <w:sz w:val="20"/>
          <w:szCs w:val="20"/>
        </w:rPr>
        <w:t xml:space="preserve">How do we address stochasticity? Reviewer 1: </w:t>
      </w:r>
      <w:r>
        <w:rPr>
          <w:color w:val="242424"/>
          <w:sz w:val="20"/>
          <w:szCs w:val="20"/>
        </w:rPr>
        <w:t>Line 275 you state, "The variation in strain dynamics can result from variability in fitness levels of different pathogen lineages and/or variable effects of environment on host-pathogen genotype interactions." How about stochastic variation? Shouldn't this be your null hypothesis? How do you disprove it?</w:t>
      </w:r>
    </w:p>
    <w:p w14:paraId="308C2C4A" w14:textId="77777777" w:rsidR="00915171" w:rsidRDefault="00915171" w:rsidP="00915171"/>
    <w:p w14:paraId="286F8743" w14:textId="77777777" w:rsidR="00915171" w:rsidRDefault="00915171" w:rsidP="00915171"/>
  </w:comment>
  <w:comment w:id="705" w:author="Neha Potnis" w:date="2025-01-21T13:39:00Z" w:initials="NP">
    <w:p w14:paraId="66C4E1DC" w14:textId="6B173424" w:rsidR="00562161" w:rsidRDefault="00562161" w:rsidP="00562161">
      <w:r>
        <w:rPr>
          <w:rStyle w:val="CommentReference"/>
        </w:rPr>
        <w:annotationRef/>
      </w:r>
      <w:r>
        <w:rPr>
          <w:color w:val="000000"/>
          <w:sz w:val="20"/>
          <w:szCs w:val="20"/>
        </w:rPr>
        <w:t>Add a sentence : field experiment - at the scale of pooled samples from different plants and greenhouse is at the single plant level.</w:t>
      </w:r>
    </w:p>
  </w:comment>
  <w:comment w:id="706" w:author="Neha Potnis" w:date="2025-01-21T13:40:00Z" w:initials="NP">
    <w:p w14:paraId="7526D734" w14:textId="77777777" w:rsidR="00562161" w:rsidRDefault="00562161" w:rsidP="00562161">
      <w:r>
        <w:rPr>
          <w:rStyle w:val="CommentReference"/>
        </w:rPr>
        <w:annotationRef/>
      </w:r>
      <w:r>
        <w:rPr>
          <w:color w:val="000000"/>
          <w:sz w:val="20"/>
          <w:szCs w:val="20"/>
        </w:rPr>
        <w:t xml:space="preserve">Greenhouse experiments may have strain-strain interactions occurring  on a single plant but field experiment may not have that. </w:t>
      </w:r>
    </w:p>
  </w:comment>
  <w:comment w:id="708" w:author="Neha Potnis" w:date="2025-01-22T10:00:00Z" w:initials="NP">
    <w:p w14:paraId="71228748" w14:textId="77777777" w:rsidR="00915171" w:rsidRDefault="00915171" w:rsidP="00915171">
      <w:r>
        <w:rPr>
          <w:rStyle w:val="CommentReference"/>
        </w:rPr>
        <w:annotationRef/>
      </w:r>
      <w:r>
        <w:rPr>
          <w:sz w:val="20"/>
          <w:szCs w:val="20"/>
        </w:rPr>
        <w:t xml:space="preserve">If the revised methods include these details then we can make this concise. In New Phytologist, Methods section goes before results. </w:t>
      </w:r>
    </w:p>
  </w:comment>
  <w:comment w:id="718" w:author="Neha Potnis" w:date="2025-01-22T10:04:00Z" w:initials="NP">
    <w:p w14:paraId="4ED07C06" w14:textId="77777777" w:rsidR="00B90FB6" w:rsidRDefault="00B90FB6" w:rsidP="00B90FB6">
      <w:r>
        <w:rPr>
          <w:rStyle w:val="CommentReference"/>
        </w:rPr>
        <w:annotationRef/>
      </w:r>
      <w:r>
        <w:rPr>
          <w:color w:val="000000"/>
          <w:sz w:val="20"/>
          <w:szCs w:val="20"/>
        </w:rPr>
        <w:t>One of the reviewers had hard time understanding circe points in the figure, so we need to revise figure legend.</w:t>
      </w:r>
    </w:p>
  </w:comment>
  <w:comment w:id="756" w:author="Neha Potnis" w:date="2025-01-22T10:23:00Z" w:initials="NP">
    <w:p w14:paraId="1B8CA9D4" w14:textId="77777777" w:rsidR="00580C7A" w:rsidRDefault="00580C7A" w:rsidP="00580C7A">
      <w:r>
        <w:rPr>
          <w:rStyle w:val="CommentReference"/>
        </w:rPr>
        <w:annotationRef/>
      </w:r>
      <w:r>
        <w:rPr>
          <w:color w:val="000000"/>
          <w:sz w:val="20"/>
          <w:szCs w:val="20"/>
        </w:rPr>
        <w:t xml:space="preserve">This figure will be now figure 1 and each section of methods will correspond to each box in approach section of this figure (perhaps numbered in the fig). </w:t>
      </w:r>
    </w:p>
  </w:comment>
  <w:comment w:id="773" w:author="Neha Potnis" w:date="2025-01-22T10:09:00Z" w:initials="NP">
    <w:p w14:paraId="3D180D63" w14:textId="627352E7" w:rsidR="00B90FB6" w:rsidRDefault="00B90FB6" w:rsidP="00B90FB6">
      <w:r>
        <w:rPr>
          <w:rStyle w:val="CommentReference"/>
        </w:rPr>
        <w:annotationRef/>
      </w:r>
      <w:r>
        <w:rPr>
          <w:color w:val="000000"/>
          <w:sz w:val="20"/>
          <w:szCs w:val="20"/>
        </w:rPr>
        <w:t>Reword that typically despite presence of multiple lineages, one dominates but we observed neither dominates.</w:t>
      </w:r>
    </w:p>
  </w:comment>
  <w:comment w:id="778" w:author="Neha Potnis" w:date="2025-01-22T10:16:00Z" w:initials="NP">
    <w:p w14:paraId="25156528" w14:textId="77777777" w:rsidR="00580C7A" w:rsidRDefault="00580C7A" w:rsidP="00580C7A">
      <w:r>
        <w:rPr>
          <w:rStyle w:val="CommentReference"/>
        </w:rPr>
        <w:annotationRef/>
      </w:r>
      <w:r>
        <w:rPr>
          <w:color w:val="000000"/>
          <w:sz w:val="20"/>
          <w:szCs w:val="20"/>
        </w:rPr>
        <w:t>We are thinking of reducing this section. First by only stating main takeaways and explanation for those. And moving specific details of SC3 and 4, and application to human and animal epidemiology section to supplemental text. We can include a sentence to direct readers to this supplemental section.</w:t>
      </w:r>
    </w:p>
  </w:comment>
  <w:comment w:id="786" w:author="Neha Potnis" w:date="2025-01-22T10:20:00Z" w:initials="NP">
    <w:p w14:paraId="7AB7A282" w14:textId="77777777" w:rsidR="00580C7A" w:rsidRDefault="00580C7A" w:rsidP="00580C7A">
      <w:r>
        <w:rPr>
          <w:rStyle w:val="CommentReference"/>
        </w:rPr>
        <w:annotationRef/>
      </w:r>
      <w:r>
        <w:rPr>
          <w:sz w:val="20"/>
          <w:szCs w:val="20"/>
        </w:rPr>
        <w:t>This seems to be repetition from previous section where SC3 and SC4 co-existence is explained. So revisit this section to perhaps combine with the previous section (line 475).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86F8743" w15:done="0"/>
  <w15:commentEx w15:paraId="66C4E1DC" w15:done="0"/>
  <w15:commentEx w15:paraId="7526D734" w15:paraIdParent="66C4E1DC" w15:done="0"/>
  <w15:commentEx w15:paraId="71228748" w15:done="0"/>
  <w15:commentEx w15:paraId="4ED07C06" w15:done="0"/>
  <w15:commentEx w15:paraId="1B8CA9D4" w15:done="0"/>
  <w15:commentEx w15:paraId="3D180D63" w15:done="0"/>
  <w15:commentEx w15:paraId="25156528" w15:done="0"/>
  <w15:commentEx w15:paraId="7AB7A2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938A657" w16cex:dateUtc="2025-01-22T15:58:00Z"/>
  <w16cex:commentExtensible w16cex:durableId="672B4D83" w16cex:dateUtc="2025-01-21T19:39:00Z"/>
  <w16cex:commentExtensible w16cex:durableId="2EF34B7D" w16cex:dateUtc="2025-01-21T19:40:00Z"/>
  <w16cex:commentExtensible w16cex:durableId="42FB2767" w16cex:dateUtc="2025-01-22T16:00:00Z"/>
  <w16cex:commentExtensible w16cex:durableId="74A0C8D2" w16cex:dateUtc="2025-01-22T16:04:00Z"/>
  <w16cex:commentExtensible w16cex:durableId="26B5D74C" w16cex:dateUtc="2025-01-22T16:23:00Z"/>
  <w16cex:commentExtensible w16cex:durableId="6BBF9BE4" w16cex:dateUtc="2025-01-22T16:09:00Z"/>
  <w16cex:commentExtensible w16cex:durableId="6B925240" w16cex:dateUtc="2025-01-22T16:16:00Z"/>
  <w16cex:commentExtensible w16cex:durableId="43B42033" w16cex:dateUtc="2025-01-22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86F8743" w16cid:durableId="0938A657"/>
  <w16cid:commentId w16cid:paraId="66C4E1DC" w16cid:durableId="672B4D83"/>
  <w16cid:commentId w16cid:paraId="7526D734" w16cid:durableId="2EF34B7D"/>
  <w16cid:commentId w16cid:paraId="71228748" w16cid:durableId="42FB2767"/>
  <w16cid:commentId w16cid:paraId="4ED07C06" w16cid:durableId="74A0C8D2"/>
  <w16cid:commentId w16cid:paraId="1B8CA9D4" w16cid:durableId="26B5D74C"/>
  <w16cid:commentId w16cid:paraId="3D180D63" w16cid:durableId="6BBF9BE4"/>
  <w16cid:commentId w16cid:paraId="25156528" w16cid:durableId="6B925240"/>
  <w16cid:commentId w16cid:paraId="7AB7A282" w16cid:durableId="43B420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A24086" w14:textId="77777777" w:rsidR="008F75B2" w:rsidRDefault="008F75B2" w:rsidP="00B252C3">
      <w:r>
        <w:separator/>
      </w:r>
    </w:p>
  </w:endnote>
  <w:endnote w:type="continuationSeparator" w:id="0">
    <w:p w14:paraId="5AC204FD" w14:textId="77777777" w:rsidR="008F75B2" w:rsidRDefault="008F75B2" w:rsidP="00B252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pitch w:val="variable"/>
    <w:sig w:usb0="800002E7" w:usb1="2AC7FCFF" w:usb2="00000012" w:usb3="00000000" w:csb0="0002009F" w:csb1="00000000"/>
  </w:font>
  <w:font w:name="Lucida Sans">
    <w:panose1 w:val="020B0602030504020204"/>
    <w:charset w:val="4D"/>
    <w:family w:val="swiss"/>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91443774"/>
      <w:docPartObj>
        <w:docPartGallery w:val="Page Numbers (Bottom of Page)"/>
        <w:docPartUnique/>
      </w:docPartObj>
    </w:sdtPr>
    <w:sdtContent>
      <w:p w14:paraId="66376787" w14:textId="77777777" w:rsidR="00633067" w:rsidRDefault="00633067" w:rsidP="00B331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8B8A4B" w14:textId="77777777" w:rsidR="00633067" w:rsidRDefault="00633067" w:rsidP="00EF61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85733449"/>
      <w:docPartObj>
        <w:docPartGallery w:val="Page Numbers (Bottom of Page)"/>
        <w:docPartUnique/>
      </w:docPartObj>
    </w:sdtPr>
    <w:sdtContent>
      <w:p w14:paraId="1A9F4E33" w14:textId="77777777" w:rsidR="00633067" w:rsidRDefault="00633067" w:rsidP="00B331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87B711" w14:textId="77777777" w:rsidR="00633067" w:rsidRDefault="00633067" w:rsidP="0098721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4071260"/>
      <w:docPartObj>
        <w:docPartGallery w:val="Page Numbers (Bottom of Page)"/>
        <w:docPartUnique/>
      </w:docPartObj>
    </w:sdtPr>
    <w:sdtContent>
      <w:p w14:paraId="1CAB3816" w14:textId="7F862EA7" w:rsidR="00742F0A" w:rsidRDefault="00742F0A" w:rsidP="00B331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33067">
          <w:rPr>
            <w:rStyle w:val="PageNumber"/>
            <w:noProof/>
          </w:rPr>
          <w:t>1</w:t>
        </w:r>
        <w:r>
          <w:rPr>
            <w:rStyle w:val="PageNumber"/>
          </w:rPr>
          <w:fldChar w:fldCharType="end"/>
        </w:r>
      </w:p>
    </w:sdtContent>
  </w:sdt>
  <w:p w14:paraId="1054B4DD" w14:textId="77777777" w:rsidR="00742F0A" w:rsidRDefault="00742F0A" w:rsidP="00EF61B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5718032"/>
      <w:docPartObj>
        <w:docPartGallery w:val="Page Numbers (Bottom of Page)"/>
        <w:docPartUnique/>
      </w:docPartObj>
    </w:sdtPr>
    <w:sdtContent>
      <w:p w14:paraId="6EF85FB2" w14:textId="025FD16E" w:rsidR="00742F0A" w:rsidRDefault="00742F0A" w:rsidP="00B331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119119" w14:textId="77777777" w:rsidR="00742F0A" w:rsidRDefault="00742F0A" w:rsidP="0098721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AFED5" w14:textId="77777777" w:rsidR="008F75B2" w:rsidRDefault="008F75B2" w:rsidP="00B252C3">
      <w:r>
        <w:separator/>
      </w:r>
    </w:p>
  </w:footnote>
  <w:footnote w:type="continuationSeparator" w:id="0">
    <w:p w14:paraId="36DD7E79" w14:textId="77777777" w:rsidR="008F75B2" w:rsidRDefault="008F75B2" w:rsidP="00B252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096D"/>
    <w:multiLevelType w:val="hybridMultilevel"/>
    <w:tmpl w:val="72767EB2"/>
    <w:lvl w:ilvl="0" w:tplc="B34AB236">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E2A58"/>
    <w:multiLevelType w:val="multilevel"/>
    <w:tmpl w:val="EAC2C1D0"/>
    <w:lvl w:ilvl="0">
      <w:start w:val="1"/>
      <w:numFmt w:val="decimal"/>
      <w:pStyle w:val="Heading1"/>
      <w:lvlText w:val="%1."/>
      <w:lvlJc w:val="left"/>
      <w:pPr>
        <w:ind w:left="6660" w:hanging="360"/>
      </w:pPr>
      <w:rPr>
        <w:rFonts w:hint="default"/>
        <w:i w:val="0"/>
        <w:iCs/>
      </w:rPr>
    </w:lvl>
    <w:lvl w:ilvl="1">
      <w:start w:val="1"/>
      <w:numFmt w:val="decimal"/>
      <w:pStyle w:val="Heading2"/>
      <w:isLgl/>
      <w:lvlText w:val="%1.%2"/>
      <w:lvlJc w:val="left"/>
      <w:pPr>
        <w:ind w:left="360" w:hanging="360"/>
      </w:pPr>
      <w:rPr>
        <w:rFonts w:hint="default"/>
        <w:i w:val="0"/>
      </w:rPr>
    </w:lvl>
    <w:lvl w:ilvl="2">
      <w:start w:val="1"/>
      <w:numFmt w:val="decimal"/>
      <w:pStyle w:val="Heading3"/>
      <w:isLgl/>
      <w:lvlText w:val="%1.%2.%3"/>
      <w:lvlJc w:val="left"/>
      <w:pPr>
        <w:ind w:left="810" w:hanging="720"/>
      </w:pPr>
      <w:rPr>
        <w:rFonts w:hint="default"/>
        <w:b/>
        <w:bCs w:val="0"/>
      </w:rPr>
    </w:lvl>
    <w:lvl w:ilvl="3">
      <w:start w:val="1"/>
      <w:numFmt w:val="decimal"/>
      <w:pStyle w:val="Heading4"/>
      <w:isLgl/>
      <w:lvlText w:val="%1.%2.%3.%4"/>
      <w:lvlJc w:val="left"/>
      <w:pPr>
        <w:ind w:left="3420" w:hanging="720"/>
      </w:pPr>
      <w:rPr>
        <w:rFonts w:hint="default"/>
      </w:rPr>
    </w:lvl>
    <w:lvl w:ilvl="4">
      <w:start w:val="1"/>
      <w:numFmt w:val="decimal"/>
      <w:pStyle w:val="Heading5"/>
      <w:isLgl/>
      <w:lvlText w:val="%1.%2.%3.%4.%5"/>
      <w:lvlJc w:val="left"/>
      <w:pPr>
        <w:ind w:left="378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500" w:hanging="1800"/>
      </w:pPr>
      <w:rPr>
        <w:rFonts w:hint="default"/>
      </w:rPr>
    </w:lvl>
  </w:abstractNum>
  <w:abstractNum w:abstractNumId="2" w15:restartNumberingAfterBreak="0">
    <w:nsid w:val="34531B92"/>
    <w:multiLevelType w:val="hybridMultilevel"/>
    <w:tmpl w:val="7430CC06"/>
    <w:lvl w:ilvl="0" w:tplc="4C3AB11E">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B957AD5"/>
    <w:multiLevelType w:val="hybridMultilevel"/>
    <w:tmpl w:val="9530DE82"/>
    <w:lvl w:ilvl="0" w:tplc="A650C3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6244289">
    <w:abstractNumId w:val="1"/>
  </w:num>
  <w:num w:numId="2" w16cid:durableId="1521429737">
    <w:abstractNumId w:val="0"/>
  </w:num>
  <w:num w:numId="3" w16cid:durableId="1453475538">
    <w:abstractNumId w:val="2"/>
  </w:num>
  <w:num w:numId="4" w16cid:durableId="27081951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manpreet Kaur">
    <w15:presenceInfo w15:providerId="AD" w15:userId="S::azk0151@auburn.edu::17f90583-a368-4c4f-b095-07f4bee7d014"/>
  </w15:person>
  <w15:person w15:author="Neha Potnis">
    <w15:presenceInfo w15:providerId="AD" w15:userId="S::nzp0024@auburn.edu::94e4662b-2e11-4e6b-a333-8450f9044b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2F6"/>
    <w:rsid w:val="00000530"/>
    <w:rsid w:val="00000BDE"/>
    <w:rsid w:val="00000F7A"/>
    <w:rsid w:val="00001780"/>
    <w:rsid w:val="00002A82"/>
    <w:rsid w:val="00002D87"/>
    <w:rsid w:val="00002E53"/>
    <w:rsid w:val="00004E15"/>
    <w:rsid w:val="0000662C"/>
    <w:rsid w:val="000068D7"/>
    <w:rsid w:val="00011260"/>
    <w:rsid w:val="00011367"/>
    <w:rsid w:val="00013B2F"/>
    <w:rsid w:val="000143AF"/>
    <w:rsid w:val="00015F2F"/>
    <w:rsid w:val="000162E2"/>
    <w:rsid w:val="000172CC"/>
    <w:rsid w:val="00017894"/>
    <w:rsid w:val="00020747"/>
    <w:rsid w:val="00020C27"/>
    <w:rsid w:val="00021538"/>
    <w:rsid w:val="000229A9"/>
    <w:rsid w:val="00023C88"/>
    <w:rsid w:val="00024871"/>
    <w:rsid w:val="00026283"/>
    <w:rsid w:val="0002674B"/>
    <w:rsid w:val="00027A15"/>
    <w:rsid w:val="00027C8A"/>
    <w:rsid w:val="00030556"/>
    <w:rsid w:val="000313AA"/>
    <w:rsid w:val="0003175B"/>
    <w:rsid w:val="00031D6E"/>
    <w:rsid w:val="000321D5"/>
    <w:rsid w:val="000338B7"/>
    <w:rsid w:val="0003449D"/>
    <w:rsid w:val="0003609A"/>
    <w:rsid w:val="000373F7"/>
    <w:rsid w:val="0003790A"/>
    <w:rsid w:val="00040256"/>
    <w:rsid w:val="000403B2"/>
    <w:rsid w:val="0004132A"/>
    <w:rsid w:val="00041D3E"/>
    <w:rsid w:val="00042B20"/>
    <w:rsid w:val="000436CA"/>
    <w:rsid w:val="00044764"/>
    <w:rsid w:val="00044850"/>
    <w:rsid w:val="00045D03"/>
    <w:rsid w:val="0004646D"/>
    <w:rsid w:val="00047C76"/>
    <w:rsid w:val="00047ED9"/>
    <w:rsid w:val="00050335"/>
    <w:rsid w:val="000505AF"/>
    <w:rsid w:val="00051B70"/>
    <w:rsid w:val="00052EB1"/>
    <w:rsid w:val="000545F1"/>
    <w:rsid w:val="00063832"/>
    <w:rsid w:val="0006438A"/>
    <w:rsid w:val="00065988"/>
    <w:rsid w:val="00070512"/>
    <w:rsid w:val="00071B01"/>
    <w:rsid w:val="00072704"/>
    <w:rsid w:val="00073AD6"/>
    <w:rsid w:val="00073BF7"/>
    <w:rsid w:val="000748C9"/>
    <w:rsid w:val="00074AE4"/>
    <w:rsid w:val="00075661"/>
    <w:rsid w:val="0007566D"/>
    <w:rsid w:val="00076483"/>
    <w:rsid w:val="00076942"/>
    <w:rsid w:val="000802D8"/>
    <w:rsid w:val="000818B2"/>
    <w:rsid w:val="00081B4D"/>
    <w:rsid w:val="00081BAD"/>
    <w:rsid w:val="00085B3C"/>
    <w:rsid w:val="00086BCC"/>
    <w:rsid w:val="00086FFE"/>
    <w:rsid w:val="000873BF"/>
    <w:rsid w:val="00090757"/>
    <w:rsid w:val="0009248A"/>
    <w:rsid w:val="000926DF"/>
    <w:rsid w:val="000932EC"/>
    <w:rsid w:val="00096161"/>
    <w:rsid w:val="000975C2"/>
    <w:rsid w:val="000A0D11"/>
    <w:rsid w:val="000A1705"/>
    <w:rsid w:val="000A4289"/>
    <w:rsid w:val="000A604F"/>
    <w:rsid w:val="000A7C09"/>
    <w:rsid w:val="000B070B"/>
    <w:rsid w:val="000B1530"/>
    <w:rsid w:val="000B3B47"/>
    <w:rsid w:val="000C0197"/>
    <w:rsid w:val="000C2BC9"/>
    <w:rsid w:val="000C2CE3"/>
    <w:rsid w:val="000C34EF"/>
    <w:rsid w:val="000C3914"/>
    <w:rsid w:val="000C5D09"/>
    <w:rsid w:val="000D2683"/>
    <w:rsid w:val="000D60D5"/>
    <w:rsid w:val="000D757A"/>
    <w:rsid w:val="000E0757"/>
    <w:rsid w:val="000E17F9"/>
    <w:rsid w:val="000E182A"/>
    <w:rsid w:val="000E1D38"/>
    <w:rsid w:val="000E4FA2"/>
    <w:rsid w:val="000E69AB"/>
    <w:rsid w:val="000E6BDC"/>
    <w:rsid w:val="000F12B4"/>
    <w:rsid w:val="000F1731"/>
    <w:rsid w:val="000F2FAA"/>
    <w:rsid w:val="000F515F"/>
    <w:rsid w:val="000F5203"/>
    <w:rsid w:val="000F64D5"/>
    <w:rsid w:val="000F6943"/>
    <w:rsid w:val="000F6D46"/>
    <w:rsid w:val="00100E68"/>
    <w:rsid w:val="00104AA2"/>
    <w:rsid w:val="00105B50"/>
    <w:rsid w:val="00105D98"/>
    <w:rsid w:val="0010751D"/>
    <w:rsid w:val="00107669"/>
    <w:rsid w:val="00107B4A"/>
    <w:rsid w:val="001106EE"/>
    <w:rsid w:val="001118D2"/>
    <w:rsid w:val="001153C6"/>
    <w:rsid w:val="00115430"/>
    <w:rsid w:val="00117D9A"/>
    <w:rsid w:val="0012043B"/>
    <w:rsid w:val="001211F4"/>
    <w:rsid w:val="001224F5"/>
    <w:rsid w:val="00122F33"/>
    <w:rsid w:val="00126580"/>
    <w:rsid w:val="00127D15"/>
    <w:rsid w:val="00131A88"/>
    <w:rsid w:val="001325A2"/>
    <w:rsid w:val="00133703"/>
    <w:rsid w:val="00133CE1"/>
    <w:rsid w:val="0014007F"/>
    <w:rsid w:val="0014279B"/>
    <w:rsid w:val="0014511A"/>
    <w:rsid w:val="00145F37"/>
    <w:rsid w:val="001470EA"/>
    <w:rsid w:val="001505A7"/>
    <w:rsid w:val="00153DD8"/>
    <w:rsid w:val="00153FAB"/>
    <w:rsid w:val="001550A9"/>
    <w:rsid w:val="001579D3"/>
    <w:rsid w:val="00160EE6"/>
    <w:rsid w:val="0016364C"/>
    <w:rsid w:val="00164AAA"/>
    <w:rsid w:val="00165F8A"/>
    <w:rsid w:val="001714CB"/>
    <w:rsid w:val="001717F1"/>
    <w:rsid w:val="00171986"/>
    <w:rsid w:val="0017264E"/>
    <w:rsid w:val="00172D06"/>
    <w:rsid w:val="00173109"/>
    <w:rsid w:val="001757E0"/>
    <w:rsid w:val="001760F9"/>
    <w:rsid w:val="001769A4"/>
    <w:rsid w:val="00176E12"/>
    <w:rsid w:val="00181342"/>
    <w:rsid w:val="00182D99"/>
    <w:rsid w:val="00183184"/>
    <w:rsid w:val="00183900"/>
    <w:rsid w:val="00184191"/>
    <w:rsid w:val="0018538B"/>
    <w:rsid w:val="00186095"/>
    <w:rsid w:val="0019011C"/>
    <w:rsid w:val="0019122C"/>
    <w:rsid w:val="00192109"/>
    <w:rsid w:val="00192E9F"/>
    <w:rsid w:val="00194BFB"/>
    <w:rsid w:val="001956DE"/>
    <w:rsid w:val="00195EED"/>
    <w:rsid w:val="001966DB"/>
    <w:rsid w:val="0019692A"/>
    <w:rsid w:val="00196B45"/>
    <w:rsid w:val="001A053A"/>
    <w:rsid w:val="001A1D1D"/>
    <w:rsid w:val="001A2BE7"/>
    <w:rsid w:val="001A52E7"/>
    <w:rsid w:val="001A573E"/>
    <w:rsid w:val="001A59CA"/>
    <w:rsid w:val="001A704B"/>
    <w:rsid w:val="001A7B81"/>
    <w:rsid w:val="001B2356"/>
    <w:rsid w:val="001B25C6"/>
    <w:rsid w:val="001B332E"/>
    <w:rsid w:val="001B3F71"/>
    <w:rsid w:val="001B4081"/>
    <w:rsid w:val="001B60D2"/>
    <w:rsid w:val="001B7960"/>
    <w:rsid w:val="001C456F"/>
    <w:rsid w:val="001C61A6"/>
    <w:rsid w:val="001C7405"/>
    <w:rsid w:val="001C7BC9"/>
    <w:rsid w:val="001C7F03"/>
    <w:rsid w:val="001D07ED"/>
    <w:rsid w:val="001D0EF2"/>
    <w:rsid w:val="001D1CD2"/>
    <w:rsid w:val="001D3B90"/>
    <w:rsid w:val="001D4A75"/>
    <w:rsid w:val="001D5DC0"/>
    <w:rsid w:val="001D715F"/>
    <w:rsid w:val="001D7773"/>
    <w:rsid w:val="001E0B7E"/>
    <w:rsid w:val="001E0BA1"/>
    <w:rsid w:val="001E0C84"/>
    <w:rsid w:val="001E301C"/>
    <w:rsid w:val="001E44B3"/>
    <w:rsid w:val="001E6F52"/>
    <w:rsid w:val="001E710B"/>
    <w:rsid w:val="001E7B5C"/>
    <w:rsid w:val="001F0098"/>
    <w:rsid w:val="001F00F9"/>
    <w:rsid w:val="001F0B8D"/>
    <w:rsid w:val="001F0CB4"/>
    <w:rsid w:val="001F0D07"/>
    <w:rsid w:val="001F0D5C"/>
    <w:rsid w:val="001F0F7C"/>
    <w:rsid w:val="001F1FE2"/>
    <w:rsid w:val="001F3834"/>
    <w:rsid w:val="001F3B39"/>
    <w:rsid w:val="001F3CC6"/>
    <w:rsid w:val="001F4240"/>
    <w:rsid w:val="001F5441"/>
    <w:rsid w:val="001F6B2A"/>
    <w:rsid w:val="001F7104"/>
    <w:rsid w:val="001F7A65"/>
    <w:rsid w:val="002009DB"/>
    <w:rsid w:val="00201006"/>
    <w:rsid w:val="00201539"/>
    <w:rsid w:val="00201C79"/>
    <w:rsid w:val="00202346"/>
    <w:rsid w:val="002042CD"/>
    <w:rsid w:val="00204800"/>
    <w:rsid w:val="00204823"/>
    <w:rsid w:val="00204D40"/>
    <w:rsid w:val="00204F5E"/>
    <w:rsid w:val="002055B4"/>
    <w:rsid w:val="0020568D"/>
    <w:rsid w:val="00206BDD"/>
    <w:rsid w:val="00206DB8"/>
    <w:rsid w:val="002108BA"/>
    <w:rsid w:val="002119D4"/>
    <w:rsid w:val="00212A2B"/>
    <w:rsid w:val="00213CAC"/>
    <w:rsid w:val="00214008"/>
    <w:rsid w:val="0021448D"/>
    <w:rsid w:val="0021487C"/>
    <w:rsid w:val="00214FF1"/>
    <w:rsid w:val="00215492"/>
    <w:rsid w:val="00215B35"/>
    <w:rsid w:val="00216694"/>
    <w:rsid w:val="002173C8"/>
    <w:rsid w:val="002222FD"/>
    <w:rsid w:val="00222AEA"/>
    <w:rsid w:val="002246D3"/>
    <w:rsid w:val="00224A7F"/>
    <w:rsid w:val="002301F4"/>
    <w:rsid w:val="0023056A"/>
    <w:rsid w:val="002315EF"/>
    <w:rsid w:val="002329B2"/>
    <w:rsid w:val="00234042"/>
    <w:rsid w:val="00234718"/>
    <w:rsid w:val="00235572"/>
    <w:rsid w:val="002363B2"/>
    <w:rsid w:val="002366F8"/>
    <w:rsid w:val="002403BD"/>
    <w:rsid w:val="0024261F"/>
    <w:rsid w:val="00242A15"/>
    <w:rsid w:val="002439F8"/>
    <w:rsid w:val="0024685C"/>
    <w:rsid w:val="00247452"/>
    <w:rsid w:val="00247A54"/>
    <w:rsid w:val="00252613"/>
    <w:rsid w:val="002532F4"/>
    <w:rsid w:val="00260D5F"/>
    <w:rsid w:val="00260DA1"/>
    <w:rsid w:val="002616DD"/>
    <w:rsid w:val="0026181D"/>
    <w:rsid w:val="00262F9A"/>
    <w:rsid w:val="002636A3"/>
    <w:rsid w:val="00265F48"/>
    <w:rsid w:val="0026610A"/>
    <w:rsid w:val="00270660"/>
    <w:rsid w:val="002708D8"/>
    <w:rsid w:val="00271039"/>
    <w:rsid w:val="002713B2"/>
    <w:rsid w:val="00272A5A"/>
    <w:rsid w:val="00272FC1"/>
    <w:rsid w:val="00275DF3"/>
    <w:rsid w:val="002778E1"/>
    <w:rsid w:val="00277D75"/>
    <w:rsid w:val="00280DEC"/>
    <w:rsid w:val="00280FF6"/>
    <w:rsid w:val="00281C08"/>
    <w:rsid w:val="00282787"/>
    <w:rsid w:val="00283000"/>
    <w:rsid w:val="00284DEA"/>
    <w:rsid w:val="00285047"/>
    <w:rsid w:val="0028606E"/>
    <w:rsid w:val="002876F5"/>
    <w:rsid w:val="00290E50"/>
    <w:rsid w:val="002919BB"/>
    <w:rsid w:val="002A19D4"/>
    <w:rsid w:val="002A21C8"/>
    <w:rsid w:val="002A7B09"/>
    <w:rsid w:val="002A7BB5"/>
    <w:rsid w:val="002B066A"/>
    <w:rsid w:val="002B0CDC"/>
    <w:rsid w:val="002B274C"/>
    <w:rsid w:val="002B4989"/>
    <w:rsid w:val="002B5CD6"/>
    <w:rsid w:val="002B63EB"/>
    <w:rsid w:val="002B64D6"/>
    <w:rsid w:val="002B6D79"/>
    <w:rsid w:val="002B751C"/>
    <w:rsid w:val="002B7965"/>
    <w:rsid w:val="002C00A7"/>
    <w:rsid w:val="002C078A"/>
    <w:rsid w:val="002C0C85"/>
    <w:rsid w:val="002C1883"/>
    <w:rsid w:val="002C1C4A"/>
    <w:rsid w:val="002C1F88"/>
    <w:rsid w:val="002C2928"/>
    <w:rsid w:val="002C36FD"/>
    <w:rsid w:val="002C41FA"/>
    <w:rsid w:val="002C4805"/>
    <w:rsid w:val="002C4A4C"/>
    <w:rsid w:val="002C5681"/>
    <w:rsid w:val="002C5BFE"/>
    <w:rsid w:val="002C5EA0"/>
    <w:rsid w:val="002C6061"/>
    <w:rsid w:val="002C7534"/>
    <w:rsid w:val="002D0BA2"/>
    <w:rsid w:val="002D2B63"/>
    <w:rsid w:val="002D3547"/>
    <w:rsid w:val="002D3553"/>
    <w:rsid w:val="002D3906"/>
    <w:rsid w:val="002D40C5"/>
    <w:rsid w:val="002D6CE0"/>
    <w:rsid w:val="002E0958"/>
    <w:rsid w:val="002E17F7"/>
    <w:rsid w:val="002E1B89"/>
    <w:rsid w:val="002E2D2B"/>
    <w:rsid w:val="002E2FB7"/>
    <w:rsid w:val="002E35B4"/>
    <w:rsid w:val="002E4CAA"/>
    <w:rsid w:val="002E5058"/>
    <w:rsid w:val="002E6ACD"/>
    <w:rsid w:val="002E7630"/>
    <w:rsid w:val="002E7BA9"/>
    <w:rsid w:val="002F34DC"/>
    <w:rsid w:val="002F4E90"/>
    <w:rsid w:val="002F7AF0"/>
    <w:rsid w:val="002F7B2D"/>
    <w:rsid w:val="00301320"/>
    <w:rsid w:val="0030242D"/>
    <w:rsid w:val="00305345"/>
    <w:rsid w:val="003071CF"/>
    <w:rsid w:val="00312572"/>
    <w:rsid w:val="003140FF"/>
    <w:rsid w:val="003144AA"/>
    <w:rsid w:val="00315114"/>
    <w:rsid w:val="00317140"/>
    <w:rsid w:val="00320EDA"/>
    <w:rsid w:val="00321002"/>
    <w:rsid w:val="003218AC"/>
    <w:rsid w:val="00321D38"/>
    <w:rsid w:val="00321F38"/>
    <w:rsid w:val="0032559C"/>
    <w:rsid w:val="00326183"/>
    <w:rsid w:val="003276CA"/>
    <w:rsid w:val="00327E39"/>
    <w:rsid w:val="00335386"/>
    <w:rsid w:val="00337504"/>
    <w:rsid w:val="00337EDC"/>
    <w:rsid w:val="00340F92"/>
    <w:rsid w:val="00342FB6"/>
    <w:rsid w:val="00345225"/>
    <w:rsid w:val="00345A83"/>
    <w:rsid w:val="00345B6D"/>
    <w:rsid w:val="00346D72"/>
    <w:rsid w:val="0035064F"/>
    <w:rsid w:val="00353AFC"/>
    <w:rsid w:val="00353E4A"/>
    <w:rsid w:val="0035532F"/>
    <w:rsid w:val="00355C1F"/>
    <w:rsid w:val="00360693"/>
    <w:rsid w:val="00360B7F"/>
    <w:rsid w:val="00361440"/>
    <w:rsid w:val="00362D8B"/>
    <w:rsid w:val="00363ED5"/>
    <w:rsid w:val="00364163"/>
    <w:rsid w:val="003679AE"/>
    <w:rsid w:val="003712F8"/>
    <w:rsid w:val="003741E9"/>
    <w:rsid w:val="00374500"/>
    <w:rsid w:val="00374926"/>
    <w:rsid w:val="00376315"/>
    <w:rsid w:val="0037677B"/>
    <w:rsid w:val="00380262"/>
    <w:rsid w:val="003803B6"/>
    <w:rsid w:val="00380FB1"/>
    <w:rsid w:val="00382584"/>
    <w:rsid w:val="003830D3"/>
    <w:rsid w:val="00384048"/>
    <w:rsid w:val="003843A0"/>
    <w:rsid w:val="00390E12"/>
    <w:rsid w:val="00390ECB"/>
    <w:rsid w:val="003944BF"/>
    <w:rsid w:val="00394EB9"/>
    <w:rsid w:val="00395332"/>
    <w:rsid w:val="00396CBE"/>
    <w:rsid w:val="00396F2D"/>
    <w:rsid w:val="003A286F"/>
    <w:rsid w:val="003A3E0F"/>
    <w:rsid w:val="003A428F"/>
    <w:rsid w:val="003B127E"/>
    <w:rsid w:val="003B1377"/>
    <w:rsid w:val="003B34E8"/>
    <w:rsid w:val="003B3A84"/>
    <w:rsid w:val="003B69D0"/>
    <w:rsid w:val="003B77DA"/>
    <w:rsid w:val="003C06A0"/>
    <w:rsid w:val="003C13AF"/>
    <w:rsid w:val="003C19CD"/>
    <w:rsid w:val="003C362B"/>
    <w:rsid w:val="003C4230"/>
    <w:rsid w:val="003C45C7"/>
    <w:rsid w:val="003C4FEF"/>
    <w:rsid w:val="003C75E9"/>
    <w:rsid w:val="003C7DF0"/>
    <w:rsid w:val="003D01BE"/>
    <w:rsid w:val="003D06DE"/>
    <w:rsid w:val="003D0D08"/>
    <w:rsid w:val="003D1BC1"/>
    <w:rsid w:val="003D3213"/>
    <w:rsid w:val="003D3C09"/>
    <w:rsid w:val="003D3E43"/>
    <w:rsid w:val="003D5915"/>
    <w:rsid w:val="003D5B0F"/>
    <w:rsid w:val="003D5ED9"/>
    <w:rsid w:val="003D64F4"/>
    <w:rsid w:val="003D7C11"/>
    <w:rsid w:val="003E0465"/>
    <w:rsid w:val="003E059D"/>
    <w:rsid w:val="003E119A"/>
    <w:rsid w:val="003E15E1"/>
    <w:rsid w:val="003E1B44"/>
    <w:rsid w:val="003E2316"/>
    <w:rsid w:val="003E4FE4"/>
    <w:rsid w:val="003E6002"/>
    <w:rsid w:val="003E67D8"/>
    <w:rsid w:val="003E7CCF"/>
    <w:rsid w:val="003F0449"/>
    <w:rsid w:val="003F046C"/>
    <w:rsid w:val="003F2D07"/>
    <w:rsid w:val="003F2F88"/>
    <w:rsid w:val="003F3B9F"/>
    <w:rsid w:val="003F4062"/>
    <w:rsid w:val="003F40CC"/>
    <w:rsid w:val="003F44B1"/>
    <w:rsid w:val="003F5DA0"/>
    <w:rsid w:val="00401F1D"/>
    <w:rsid w:val="00402EC2"/>
    <w:rsid w:val="00403A55"/>
    <w:rsid w:val="00403FFF"/>
    <w:rsid w:val="004047F0"/>
    <w:rsid w:val="00406C46"/>
    <w:rsid w:val="004075FA"/>
    <w:rsid w:val="0040773B"/>
    <w:rsid w:val="00411D1E"/>
    <w:rsid w:val="0041264B"/>
    <w:rsid w:val="004129F6"/>
    <w:rsid w:val="00416255"/>
    <w:rsid w:val="0041753C"/>
    <w:rsid w:val="00417FA3"/>
    <w:rsid w:val="004202C8"/>
    <w:rsid w:val="004208F0"/>
    <w:rsid w:val="004209C6"/>
    <w:rsid w:val="004217D5"/>
    <w:rsid w:val="00421907"/>
    <w:rsid w:val="004219FB"/>
    <w:rsid w:val="00421A73"/>
    <w:rsid w:val="004226BD"/>
    <w:rsid w:val="00424403"/>
    <w:rsid w:val="0042447F"/>
    <w:rsid w:val="00425AE4"/>
    <w:rsid w:val="004275C9"/>
    <w:rsid w:val="0043092C"/>
    <w:rsid w:val="00432084"/>
    <w:rsid w:val="00433A99"/>
    <w:rsid w:val="0044236B"/>
    <w:rsid w:val="00444C68"/>
    <w:rsid w:val="00451246"/>
    <w:rsid w:val="00451F64"/>
    <w:rsid w:val="00453932"/>
    <w:rsid w:val="00454E61"/>
    <w:rsid w:val="00454FBC"/>
    <w:rsid w:val="0045566B"/>
    <w:rsid w:val="004561AE"/>
    <w:rsid w:val="00467A7D"/>
    <w:rsid w:val="00470535"/>
    <w:rsid w:val="004713A6"/>
    <w:rsid w:val="0047143A"/>
    <w:rsid w:val="00471D56"/>
    <w:rsid w:val="00472182"/>
    <w:rsid w:val="0047222A"/>
    <w:rsid w:val="00472B32"/>
    <w:rsid w:val="00472C6A"/>
    <w:rsid w:val="00473CA3"/>
    <w:rsid w:val="004775BB"/>
    <w:rsid w:val="00477716"/>
    <w:rsid w:val="00480B2A"/>
    <w:rsid w:val="00481604"/>
    <w:rsid w:val="00481F9A"/>
    <w:rsid w:val="00483A6D"/>
    <w:rsid w:val="00485B61"/>
    <w:rsid w:val="0048614F"/>
    <w:rsid w:val="00491495"/>
    <w:rsid w:val="00491DAE"/>
    <w:rsid w:val="00495193"/>
    <w:rsid w:val="004A0405"/>
    <w:rsid w:val="004A0E64"/>
    <w:rsid w:val="004A1858"/>
    <w:rsid w:val="004A2076"/>
    <w:rsid w:val="004A23BD"/>
    <w:rsid w:val="004A3234"/>
    <w:rsid w:val="004A79B7"/>
    <w:rsid w:val="004B218A"/>
    <w:rsid w:val="004B2517"/>
    <w:rsid w:val="004B3518"/>
    <w:rsid w:val="004B5123"/>
    <w:rsid w:val="004B5739"/>
    <w:rsid w:val="004B579D"/>
    <w:rsid w:val="004C14D8"/>
    <w:rsid w:val="004C31DF"/>
    <w:rsid w:val="004C37CF"/>
    <w:rsid w:val="004C41B5"/>
    <w:rsid w:val="004C48D6"/>
    <w:rsid w:val="004C5F7B"/>
    <w:rsid w:val="004C7360"/>
    <w:rsid w:val="004C7F4B"/>
    <w:rsid w:val="004D02F0"/>
    <w:rsid w:val="004D174E"/>
    <w:rsid w:val="004D3BC5"/>
    <w:rsid w:val="004D4F31"/>
    <w:rsid w:val="004D5941"/>
    <w:rsid w:val="004D668C"/>
    <w:rsid w:val="004D7EF4"/>
    <w:rsid w:val="004E0E2C"/>
    <w:rsid w:val="004E13D1"/>
    <w:rsid w:val="004E61DD"/>
    <w:rsid w:val="004E71A8"/>
    <w:rsid w:val="004E740D"/>
    <w:rsid w:val="004F0234"/>
    <w:rsid w:val="004F1E49"/>
    <w:rsid w:val="004F2B15"/>
    <w:rsid w:val="004F55AF"/>
    <w:rsid w:val="004F5A53"/>
    <w:rsid w:val="004F5D44"/>
    <w:rsid w:val="004F5E8F"/>
    <w:rsid w:val="004F6627"/>
    <w:rsid w:val="004F6939"/>
    <w:rsid w:val="004F6F08"/>
    <w:rsid w:val="004F78F1"/>
    <w:rsid w:val="00500F1D"/>
    <w:rsid w:val="00502AFC"/>
    <w:rsid w:val="00502F9A"/>
    <w:rsid w:val="005037F3"/>
    <w:rsid w:val="00507AD5"/>
    <w:rsid w:val="00507F07"/>
    <w:rsid w:val="005105C0"/>
    <w:rsid w:val="00510657"/>
    <w:rsid w:val="00510661"/>
    <w:rsid w:val="00510696"/>
    <w:rsid w:val="00510B21"/>
    <w:rsid w:val="00511064"/>
    <w:rsid w:val="00514B3C"/>
    <w:rsid w:val="0051536C"/>
    <w:rsid w:val="0051662A"/>
    <w:rsid w:val="00517D1C"/>
    <w:rsid w:val="00521F87"/>
    <w:rsid w:val="005224D3"/>
    <w:rsid w:val="0052387A"/>
    <w:rsid w:val="00523A9F"/>
    <w:rsid w:val="00524565"/>
    <w:rsid w:val="00525385"/>
    <w:rsid w:val="00525C2F"/>
    <w:rsid w:val="0052737D"/>
    <w:rsid w:val="00531415"/>
    <w:rsid w:val="005317EC"/>
    <w:rsid w:val="00531E83"/>
    <w:rsid w:val="0053261D"/>
    <w:rsid w:val="005330C5"/>
    <w:rsid w:val="0053411D"/>
    <w:rsid w:val="00535302"/>
    <w:rsid w:val="00536363"/>
    <w:rsid w:val="00537283"/>
    <w:rsid w:val="00540E25"/>
    <w:rsid w:val="00543063"/>
    <w:rsid w:val="005439D2"/>
    <w:rsid w:val="0054507E"/>
    <w:rsid w:val="00547BB1"/>
    <w:rsid w:val="005502CF"/>
    <w:rsid w:val="00551B18"/>
    <w:rsid w:val="00551D87"/>
    <w:rsid w:val="005524BD"/>
    <w:rsid w:val="00552792"/>
    <w:rsid w:val="00552F96"/>
    <w:rsid w:val="005553C4"/>
    <w:rsid w:val="0056141B"/>
    <w:rsid w:val="00562161"/>
    <w:rsid w:val="00562343"/>
    <w:rsid w:val="00562D10"/>
    <w:rsid w:val="0056480A"/>
    <w:rsid w:val="0056654D"/>
    <w:rsid w:val="00571D27"/>
    <w:rsid w:val="00572DC7"/>
    <w:rsid w:val="0057342C"/>
    <w:rsid w:val="005740C0"/>
    <w:rsid w:val="005748CC"/>
    <w:rsid w:val="00575E3E"/>
    <w:rsid w:val="005770DE"/>
    <w:rsid w:val="005779F9"/>
    <w:rsid w:val="00580B40"/>
    <w:rsid w:val="00580C7A"/>
    <w:rsid w:val="00580EF8"/>
    <w:rsid w:val="005810FD"/>
    <w:rsid w:val="0058112D"/>
    <w:rsid w:val="00581B23"/>
    <w:rsid w:val="00581D0B"/>
    <w:rsid w:val="0058284B"/>
    <w:rsid w:val="00582D1B"/>
    <w:rsid w:val="005847F8"/>
    <w:rsid w:val="00584CA9"/>
    <w:rsid w:val="00585511"/>
    <w:rsid w:val="00585749"/>
    <w:rsid w:val="0058744E"/>
    <w:rsid w:val="0058775B"/>
    <w:rsid w:val="00591220"/>
    <w:rsid w:val="00591B7D"/>
    <w:rsid w:val="00591C2F"/>
    <w:rsid w:val="00592913"/>
    <w:rsid w:val="00592FCA"/>
    <w:rsid w:val="00593B2D"/>
    <w:rsid w:val="005941F3"/>
    <w:rsid w:val="005946A3"/>
    <w:rsid w:val="00594C63"/>
    <w:rsid w:val="00595116"/>
    <w:rsid w:val="00595697"/>
    <w:rsid w:val="005967B1"/>
    <w:rsid w:val="005A02A1"/>
    <w:rsid w:val="005A0E62"/>
    <w:rsid w:val="005A234D"/>
    <w:rsid w:val="005A2C70"/>
    <w:rsid w:val="005A2F6F"/>
    <w:rsid w:val="005A36F5"/>
    <w:rsid w:val="005A62E5"/>
    <w:rsid w:val="005A6FC7"/>
    <w:rsid w:val="005B0652"/>
    <w:rsid w:val="005B1230"/>
    <w:rsid w:val="005B3616"/>
    <w:rsid w:val="005B45D5"/>
    <w:rsid w:val="005B48EA"/>
    <w:rsid w:val="005B494A"/>
    <w:rsid w:val="005B4A0C"/>
    <w:rsid w:val="005B511A"/>
    <w:rsid w:val="005B79CE"/>
    <w:rsid w:val="005C0115"/>
    <w:rsid w:val="005C17DD"/>
    <w:rsid w:val="005C1B00"/>
    <w:rsid w:val="005C3EEF"/>
    <w:rsid w:val="005C4442"/>
    <w:rsid w:val="005C5115"/>
    <w:rsid w:val="005C540C"/>
    <w:rsid w:val="005C681B"/>
    <w:rsid w:val="005C7AFC"/>
    <w:rsid w:val="005D0928"/>
    <w:rsid w:val="005D1BDA"/>
    <w:rsid w:val="005D2933"/>
    <w:rsid w:val="005D4316"/>
    <w:rsid w:val="005D557C"/>
    <w:rsid w:val="005D5FDB"/>
    <w:rsid w:val="005D69E9"/>
    <w:rsid w:val="005E2ACF"/>
    <w:rsid w:val="005E2E53"/>
    <w:rsid w:val="005E320D"/>
    <w:rsid w:val="005E3483"/>
    <w:rsid w:val="005E4CF7"/>
    <w:rsid w:val="005E54CF"/>
    <w:rsid w:val="005E5B90"/>
    <w:rsid w:val="005E7505"/>
    <w:rsid w:val="005F01AA"/>
    <w:rsid w:val="005F0BCA"/>
    <w:rsid w:val="005F0C3A"/>
    <w:rsid w:val="005F15E8"/>
    <w:rsid w:val="005F477D"/>
    <w:rsid w:val="005F5725"/>
    <w:rsid w:val="005F6FCA"/>
    <w:rsid w:val="005F73AF"/>
    <w:rsid w:val="005F7B70"/>
    <w:rsid w:val="0060103D"/>
    <w:rsid w:val="006018F5"/>
    <w:rsid w:val="0060384B"/>
    <w:rsid w:val="00603B21"/>
    <w:rsid w:val="0060656B"/>
    <w:rsid w:val="006116A3"/>
    <w:rsid w:val="00613E20"/>
    <w:rsid w:val="006147CE"/>
    <w:rsid w:val="006160FB"/>
    <w:rsid w:val="0061620B"/>
    <w:rsid w:val="0061712F"/>
    <w:rsid w:val="006174FB"/>
    <w:rsid w:val="00621900"/>
    <w:rsid w:val="00623748"/>
    <w:rsid w:val="00623FC3"/>
    <w:rsid w:val="00625228"/>
    <w:rsid w:val="006258F3"/>
    <w:rsid w:val="006267F5"/>
    <w:rsid w:val="00626CE1"/>
    <w:rsid w:val="00630146"/>
    <w:rsid w:val="00630DDB"/>
    <w:rsid w:val="00631950"/>
    <w:rsid w:val="006319B2"/>
    <w:rsid w:val="00633067"/>
    <w:rsid w:val="00633F96"/>
    <w:rsid w:val="00635162"/>
    <w:rsid w:val="0063574D"/>
    <w:rsid w:val="00637752"/>
    <w:rsid w:val="00640233"/>
    <w:rsid w:val="006423CE"/>
    <w:rsid w:val="00642733"/>
    <w:rsid w:val="00643CC7"/>
    <w:rsid w:val="00644898"/>
    <w:rsid w:val="006509AC"/>
    <w:rsid w:val="006511C0"/>
    <w:rsid w:val="00651BA0"/>
    <w:rsid w:val="006536A9"/>
    <w:rsid w:val="006536DF"/>
    <w:rsid w:val="00653CFB"/>
    <w:rsid w:val="00654DF2"/>
    <w:rsid w:val="00656B68"/>
    <w:rsid w:val="00656C17"/>
    <w:rsid w:val="0065717A"/>
    <w:rsid w:val="00657835"/>
    <w:rsid w:val="006613A9"/>
    <w:rsid w:val="00661768"/>
    <w:rsid w:val="00661B2F"/>
    <w:rsid w:val="006624DB"/>
    <w:rsid w:val="006626B3"/>
    <w:rsid w:val="006628E8"/>
    <w:rsid w:val="00663252"/>
    <w:rsid w:val="00663299"/>
    <w:rsid w:val="006636EE"/>
    <w:rsid w:val="00665243"/>
    <w:rsid w:val="00671BB2"/>
    <w:rsid w:val="0067257A"/>
    <w:rsid w:val="006726A0"/>
    <w:rsid w:val="0067344F"/>
    <w:rsid w:val="006735A1"/>
    <w:rsid w:val="00673987"/>
    <w:rsid w:val="00675EE2"/>
    <w:rsid w:val="00680A6A"/>
    <w:rsid w:val="00683FA1"/>
    <w:rsid w:val="00684708"/>
    <w:rsid w:val="006857B7"/>
    <w:rsid w:val="00690F0F"/>
    <w:rsid w:val="006919F3"/>
    <w:rsid w:val="006932CE"/>
    <w:rsid w:val="00695798"/>
    <w:rsid w:val="0069784E"/>
    <w:rsid w:val="006A1E59"/>
    <w:rsid w:val="006A23C1"/>
    <w:rsid w:val="006A377C"/>
    <w:rsid w:val="006A4C5A"/>
    <w:rsid w:val="006A56C6"/>
    <w:rsid w:val="006A5AEA"/>
    <w:rsid w:val="006A5DDB"/>
    <w:rsid w:val="006A707D"/>
    <w:rsid w:val="006A7706"/>
    <w:rsid w:val="006B1339"/>
    <w:rsid w:val="006B1DC4"/>
    <w:rsid w:val="006B4AC7"/>
    <w:rsid w:val="006B4AD1"/>
    <w:rsid w:val="006B664F"/>
    <w:rsid w:val="006B67D9"/>
    <w:rsid w:val="006B7A52"/>
    <w:rsid w:val="006B7F2F"/>
    <w:rsid w:val="006C0097"/>
    <w:rsid w:val="006C1292"/>
    <w:rsid w:val="006C2144"/>
    <w:rsid w:val="006C5A22"/>
    <w:rsid w:val="006C62F6"/>
    <w:rsid w:val="006C7180"/>
    <w:rsid w:val="006C7836"/>
    <w:rsid w:val="006C7929"/>
    <w:rsid w:val="006C7C27"/>
    <w:rsid w:val="006D1878"/>
    <w:rsid w:val="006D2BA2"/>
    <w:rsid w:val="006D358A"/>
    <w:rsid w:val="006D46B9"/>
    <w:rsid w:val="006D7A98"/>
    <w:rsid w:val="006E02DC"/>
    <w:rsid w:val="006E0DFB"/>
    <w:rsid w:val="006E32B9"/>
    <w:rsid w:val="006E4DA7"/>
    <w:rsid w:val="006E6465"/>
    <w:rsid w:val="006F2272"/>
    <w:rsid w:val="006F2C28"/>
    <w:rsid w:val="006F35F5"/>
    <w:rsid w:val="006F40DA"/>
    <w:rsid w:val="006F41C7"/>
    <w:rsid w:val="006F42A8"/>
    <w:rsid w:val="006F432A"/>
    <w:rsid w:val="006F49A2"/>
    <w:rsid w:val="006F700B"/>
    <w:rsid w:val="006F7A86"/>
    <w:rsid w:val="00701EE3"/>
    <w:rsid w:val="007031E7"/>
    <w:rsid w:val="00705279"/>
    <w:rsid w:val="007058E3"/>
    <w:rsid w:val="007074C1"/>
    <w:rsid w:val="00710222"/>
    <w:rsid w:val="00711F3C"/>
    <w:rsid w:val="00712272"/>
    <w:rsid w:val="007152DF"/>
    <w:rsid w:val="0071605E"/>
    <w:rsid w:val="00716BB0"/>
    <w:rsid w:val="0071713A"/>
    <w:rsid w:val="00717681"/>
    <w:rsid w:val="00717969"/>
    <w:rsid w:val="00721401"/>
    <w:rsid w:val="007233F6"/>
    <w:rsid w:val="00725202"/>
    <w:rsid w:val="00727299"/>
    <w:rsid w:val="00731B24"/>
    <w:rsid w:val="00731BC5"/>
    <w:rsid w:val="007338ED"/>
    <w:rsid w:val="00733FD4"/>
    <w:rsid w:val="00734451"/>
    <w:rsid w:val="007365D8"/>
    <w:rsid w:val="007400E3"/>
    <w:rsid w:val="007416E2"/>
    <w:rsid w:val="00741865"/>
    <w:rsid w:val="00741AB6"/>
    <w:rsid w:val="007427D1"/>
    <w:rsid w:val="00742F0A"/>
    <w:rsid w:val="0074322C"/>
    <w:rsid w:val="00743B22"/>
    <w:rsid w:val="00746155"/>
    <w:rsid w:val="0074715F"/>
    <w:rsid w:val="00747640"/>
    <w:rsid w:val="00750FD8"/>
    <w:rsid w:val="007521FF"/>
    <w:rsid w:val="0075239E"/>
    <w:rsid w:val="00753EC8"/>
    <w:rsid w:val="007543F0"/>
    <w:rsid w:val="00757B87"/>
    <w:rsid w:val="00757FC2"/>
    <w:rsid w:val="00761743"/>
    <w:rsid w:val="007618C1"/>
    <w:rsid w:val="00761E49"/>
    <w:rsid w:val="007635D3"/>
    <w:rsid w:val="007648E2"/>
    <w:rsid w:val="00765CEF"/>
    <w:rsid w:val="00766C7B"/>
    <w:rsid w:val="00767796"/>
    <w:rsid w:val="0077048D"/>
    <w:rsid w:val="007708C1"/>
    <w:rsid w:val="00770978"/>
    <w:rsid w:val="00772463"/>
    <w:rsid w:val="0077457B"/>
    <w:rsid w:val="00781181"/>
    <w:rsid w:val="00781A22"/>
    <w:rsid w:val="00782C9A"/>
    <w:rsid w:val="00785B2B"/>
    <w:rsid w:val="00785BD6"/>
    <w:rsid w:val="007865D5"/>
    <w:rsid w:val="007870B8"/>
    <w:rsid w:val="0079119E"/>
    <w:rsid w:val="00791A38"/>
    <w:rsid w:val="00793566"/>
    <w:rsid w:val="00793984"/>
    <w:rsid w:val="00793DF7"/>
    <w:rsid w:val="00794A9C"/>
    <w:rsid w:val="00794CCD"/>
    <w:rsid w:val="00794F55"/>
    <w:rsid w:val="00794FB2"/>
    <w:rsid w:val="00797F34"/>
    <w:rsid w:val="007A1197"/>
    <w:rsid w:val="007A1AB4"/>
    <w:rsid w:val="007A24ED"/>
    <w:rsid w:val="007A310C"/>
    <w:rsid w:val="007A4817"/>
    <w:rsid w:val="007A4CCE"/>
    <w:rsid w:val="007A4D57"/>
    <w:rsid w:val="007A5B1C"/>
    <w:rsid w:val="007A6EFD"/>
    <w:rsid w:val="007B08D4"/>
    <w:rsid w:val="007B205B"/>
    <w:rsid w:val="007B3001"/>
    <w:rsid w:val="007B3A84"/>
    <w:rsid w:val="007B3A97"/>
    <w:rsid w:val="007B49B7"/>
    <w:rsid w:val="007B69D3"/>
    <w:rsid w:val="007B7A4D"/>
    <w:rsid w:val="007C01CF"/>
    <w:rsid w:val="007C0223"/>
    <w:rsid w:val="007C0594"/>
    <w:rsid w:val="007C0929"/>
    <w:rsid w:val="007C37C5"/>
    <w:rsid w:val="007C3C0D"/>
    <w:rsid w:val="007C595F"/>
    <w:rsid w:val="007C5B20"/>
    <w:rsid w:val="007C6CA9"/>
    <w:rsid w:val="007C70FE"/>
    <w:rsid w:val="007D1C13"/>
    <w:rsid w:val="007D216F"/>
    <w:rsid w:val="007D384B"/>
    <w:rsid w:val="007D7433"/>
    <w:rsid w:val="007D7490"/>
    <w:rsid w:val="007E00D2"/>
    <w:rsid w:val="007E0507"/>
    <w:rsid w:val="007E0982"/>
    <w:rsid w:val="007E33A9"/>
    <w:rsid w:val="007E34D3"/>
    <w:rsid w:val="007E6FA5"/>
    <w:rsid w:val="007F4969"/>
    <w:rsid w:val="007F49EC"/>
    <w:rsid w:val="007F7519"/>
    <w:rsid w:val="008004BC"/>
    <w:rsid w:val="0080112B"/>
    <w:rsid w:val="00801407"/>
    <w:rsid w:val="008033F4"/>
    <w:rsid w:val="00804433"/>
    <w:rsid w:val="008050A2"/>
    <w:rsid w:val="00805D7C"/>
    <w:rsid w:val="00806B24"/>
    <w:rsid w:val="008107BE"/>
    <w:rsid w:val="008125AC"/>
    <w:rsid w:val="00812B62"/>
    <w:rsid w:val="008145F9"/>
    <w:rsid w:val="00814A77"/>
    <w:rsid w:val="00814B2B"/>
    <w:rsid w:val="00815388"/>
    <w:rsid w:val="00815BE7"/>
    <w:rsid w:val="00822EC7"/>
    <w:rsid w:val="00825228"/>
    <w:rsid w:val="0083012C"/>
    <w:rsid w:val="008316F3"/>
    <w:rsid w:val="00834FC6"/>
    <w:rsid w:val="008368A9"/>
    <w:rsid w:val="008369C8"/>
    <w:rsid w:val="00836ACD"/>
    <w:rsid w:val="008379B0"/>
    <w:rsid w:val="00837EAA"/>
    <w:rsid w:val="00840971"/>
    <w:rsid w:val="00841667"/>
    <w:rsid w:val="00841CEB"/>
    <w:rsid w:val="00842FEF"/>
    <w:rsid w:val="008464C9"/>
    <w:rsid w:val="008512CC"/>
    <w:rsid w:val="008543E8"/>
    <w:rsid w:val="00856315"/>
    <w:rsid w:val="008619A9"/>
    <w:rsid w:val="0086240D"/>
    <w:rsid w:val="00863600"/>
    <w:rsid w:val="008655BF"/>
    <w:rsid w:val="00865C59"/>
    <w:rsid w:val="008662D9"/>
    <w:rsid w:val="00866EA3"/>
    <w:rsid w:val="00867D34"/>
    <w:rsid w:val="0087032E"/>
    <w:rsid w:val="00871C01"/>
    <w:rsid w:val="00872148"/>
    <w:rsid w:val="00874DD5"/>
    <w:rsid w:val="008751EA"/>
    <w:rsid w:val="00875371"/>
    <w:rsid w:val="00875A7F"/>
    <w:rsid w:val="00875B7F"/>
    <w:rsid w:val="00876284"/>
    <w:rsid w:val="0087647C"/>
    <w:rsid w:val="008776BD"/>
    <w:rsid w:val="00882A8E"/>
    <w:rsid w:val="00884071"/>
    <w:rsid w:val="008844C2"/>
    <w:rsid w:val="00884B38"/>
    <w:rsid w:val="00885F5F"/>
    <w:rsid w:val="00886EEE"/>
    <w:rsid w:val="0088749E"/>
    <w:rsid w:val="0088751E"/>
    <w:rsid w:val="008879B5"/>
    <w:rsid w:val="00887B5B"/>
    <w:rsid w:val="00887BEF"/>
    <w:rsid w:val="00887FBE"/>
    <w:rsid w:val="008926BF"/>
    <w:rsid w:val="00892DB8"/>
    <w:rsid w:val="00893386"/>
    <w:rsid w:val="00894B0C"/>
    <w:rsid w:val="00896424"/>
    <w:rsid w:val="00896ED4"/>
    <w:rsid w:val="008974FF"/>
    <w:rsid w:val="008978BE"/>
    <w:rsid w:val="00897CE8"/>
    <w:rsid w:val="008A006E"/>
    <w:rsid w:val="008A1A6D"/>
    <w:rsid w:val="008A35E4"/>
    <w:rsid w:val="008A4E8E"/>
    <w:rsid w:val="008A5DEF"/>
    <w:rsid w:val="008A71B7"/>
    <w:rsid w:val="008A74D7"/>
    <w:rsid w:val="008B0243"/>
    <w:rsid w:val="008B04B9"/>
    <w:rsid w:val="008B1C54"/>
    <w:rsid w:val="008B28D4"/>
    <w:rsid w:val="008B45A0"/>
    <w:rsid w:val="008B4C63"/>
    <w:rsid w:val="008B5B5F"/>
    <w:rsid w:val="008B6F9E"/>
    <w:rsid w:val="008C03D3"/>
    <w:rsid w:val="008C0429"/>
    <w:rsid w:val="008C3DA1"/>
    <w:rsid w:val="008C6B83"/>
    <w:rsid w:val="008C7800"/>
    <w:rsid w:val="008D173A"/>
    <w:rsid w:val="008D1C71"/>
    <w:rsid w:val="008D3823"/>
    <w:rsid w:val="008D5082"/>
    <w:rsid w:val="008D5E6D"/>
    <w:rsid w:val="008D6135"/>
    <w:rsid w:val="008D70F2"/>
    <w:rsid w:val="008D758E"/>
    <w:rsid w:val="008E0486"/>
    <w:rsid w:val="008E34B3"/>
    <w:rsid w:val="008E4E69"/>
    <w:rsid w:val="008E534B"/>
    <w:rsid w:val="008E571A"/>
    <w:rsid w:val="008E5DA0"/>
    <w:rsid w:val="008E67C4"/>
    <w:rsid w:val="008F0B72"/>
    <w:rsid w:val="008F1D38"/>
    <w:rsid w:val="008F23DF"/>
    <w:rsid w:val="008F2A6D"/>
    <w:rsid w:val="008F4D4C"/>
    <w:rsid w:val="008F68B8"/>
    <w:rsid w:val="008F75B2"/>
    <w:rsid w:val="009018BA"/>
    <w:rsid w:val="00901D4C"/>
    <w:rsid w:val="009025B9"/>
    <w:rsid w:val="0090284B"/>
    <w:rsid w:val="00902D14"/>
    <w:rsid w:val="00903BE7"/>
    <w:rsid w:val="0090503B"/>
    <w:rsid w:val="00910A14"/>
    <w:rsid w:val="009110D1"/>
    <w:rsid w:val="00912C5D"/>
    <w:rsid w:val="00915048"/>
    <w:rsid w:val="00915171"/>
    <w:rsid w:val="009174C4"/>
    <w:rsid w:val="00917B8D"/>
    <w:rsid w:val="00920D25"/>
    <w:rsid w:val="00921670"/>
    <w:rsid w:val="00922FB9"/>
    <w:rsid w:val="00923534"/>
    <w:rsid w:val="009236B2"/>
    <w:rsid w:val="00923DCA"/>
    <w:rsid w:val="009244B7"/>
    <w:rsid w:val="0092455B"/>
    <w:rsid w:val="00925673"/>
    <w:rsid w:val="0092579A"/>
    <w:rsid w:val="0092669A"/>
    <w:rsid w:val="00926F1B"/>
    <w:rsid w:val="00927996"/>
    <w:rsid w:val="0093256C"/>
    <w:rsid w:val="00932F28"/>
    <w:rsid w:val="009332A2"/>
    <w:rsid w:val="0093487D"/>
    <w:rsid w:val="009360ED"/>
    <w:rsid w:val="009366BF"/>
    <w:rsid w:val="00936E3B"/>
    <w:rsid w:val="009374FD"/>
    <w:rsid w:val="00937854"/>
    <w:rsid w:val="00937FDC"/>
    <w:rsid w:val="00941DDF"/>
    <w:rsid w:val="009420E0"/>
    <w:rsid w:val="009425B1"/>
    <w:rsid w:val="00942F3B"/>
    <w:rsid w:val="00946A19"/>
    <w:rsid w:val="00947C30"/>
    <w:rsid w:val="00947F59"/>
    <w:rsid w:val="00947FCE"/>
    <w:rsid w:val="00950C61"/>
    <w:rsid w:val="009521C4"/>
    <w:rsid w:val="00953DA9"/>
    <w:rsid w:val="0096058E"/>
    <w:rsid w:val="00962F1C"/>
    <w:rsid w:val="009633DA"/>
    <w:rsid w:val="00964A87"/>
    <w:rsid w:val="00966D95"/>
    <w:rsid w:val="00967CDF"/>
    <w:rsid w:val="00971401"/>
    <w:rsid w:val="009748D2"/>
    <w:rsid w:val="00977009"/>
    <w:rsid w:val="009778FA"/>
    <w:rsid w:val="00977FB0"/>
    <w:rsid w:val="00979069"/>
    <w:rsid w:val="00980F2C"/>
    <w:rsid w:val="009810F6"/>
    <w:rsid w:val="0098156E"/>
    <w:rsid w:val="00981E84"/>
    <w:rsid w:val="0098269A"/>
    <w:rsid w:val="00983185"/>
    <w:rsid w:val="009832EF"/>
    <w:rsid w:val="00983CA4"/>
    <w:rsid w:val="00983D33"/>
    <w:rsid w:val="00985458"/>
    <w:rsid w:val="00985880"/>
    <w:rsid w:val="00987210"/>
    <w:rsid w:val="009916AC"/>
    <w:rsid w:val="0099232F"/>
    <w:rsid w:val="009928FC"/>
    <w:rsid w:val="0099350D"/>
    <w:rsid w:val="00994273"/>
    <w:rsid w:val="00997272"/>
    <w:rsid w:val="009975E0"/>
    <w:rsid w:val="009A0F17"/>
    <w:rsid w:val="009A74E8"/>
    <w:rsid w:val="009A76E2"/>
    <w:rsid w:val="009A7B6D"/>
    <w:rsid w:val="009B0E8F"/>
    <w:rsid w:val="009B143F"/>
    <w:rsid w:val="009B4A45"/>
    <w:rsid w:val="009B52EB"/>
    <w:rsid w:val="009B5FC8"/>
    <w:rsid w:val="009B69E1"/>
    <w:rsid w:val="009B7605"/>
    <w:rsid w:val="009C014C"/>
    <w:rsid w:val="009C161A"/>
    <w:rsid w:val="009C2FCA"/>
    <w:rsid w:val="009C3332"/>
    <w:rsid w:val="009C344E"/>
    <w:rsid w:val="009C36E2"/>
    <w:rsid w:val="009C39C1"/>
    <w:rsid w:val="009C49E6"/>
    <w:rsid w:val="009C5CED"/>
    <w:rsid w:val="009D0369"/>
    <w:rsid w:val="009D143B"/>
    <w:rsid w:val="009D1B66"/>
    <w:rsid w:val="009D1D7D"/>
    <w:rsid w:val="009D2187"/>
    <w:rsid w:val="009D26F5"/>
    <w:rsid w:val="009D397D"/>
    <w:rsid w:val="009D5D2B"/>
    <w:rsid w:val="009D68AF"/>
    <w:rsid w:val="009D6BFD"/>
    <w:rsid w:val="009E195A"/>
    <w:rsid w:val="009E3358"/>
    <w:rsid w:val="009E3450"/>
    <w:rsid w:val="009E4821"/>
    <w:rsid w:val="009E482C"/>
    <w:rsid w:val="009E5AFC"/>
    <w:rsid w:val="009E6321"/>
    <w:rsid w:val="009E7DE9"/>
    <w:rsid w:val="009F3AA1"/>
    <w:rsid w:val="009F408F"/>
    <w:rsid w:val="009F581D"/>
    <w:rsid w:val="009F5FD1"/>
    <w:rsid w:val="009F6A12"/>
    <w:rsid w:val="00A01596"/>
    <w:rsid w:val="00A02FB7"/>
    <w:rsid w:val="00A04B45"/>
    <w:rsid w:val="00A05931"/>
    <w:rsid w:val="00A06D11"/>
    <w:rsid w:val="00A06EC3"/>
    <w:rsid w:val="00A0740F"/>
    <w:rsid w:val="00A07A14"/>
    <w:rsid w:val="00A11949"/>
    <w:rsid w:val="00A11FE0"/>
    <w:rsid w:val="00A13A32"/>
    <w:rsid w:val="00A152F9"/>
    <w:rsid w:val="00A22E40"/>
    <w:rsid w:val="00A23F97"/>
    <w:rsid w:val="00A24BFD"/>
    <w:rsid w:val="00A26D73"/>
    <w:rsid w:val="00A306F9"/>
    <w:rsid w:val="00A31470"/>
    <w:rsid w:val="00A34682"/>
    <w:rsid w:val="00A34775"/>
    <w:rsid w:val="00A34E55"/>
    <w:rsid w:val="00A3557A"/>
    <w:rsid w:val="00A364C7"/>
    <w:rsid w:val="00A37996"/>
    <w:rsid w:val="00A40A18"/>
    <w:rsid w:val="00A4408C"/>
    <w:rsid w:val="00A45F1A"/>
    <w:rsid w:val="00A47A3F"/>
    <w:rsid w:val="00A47DA2"/>
    <w:rsid w:val="00A506A2"/>
    <w:rsid w:val="00A507A6"/>
    <w:rsid w:val="00A53033"/>
    <w:rsid w:val="00A559C3"/>
    <w:rsid w:val="00A5731D"/>
    <w:rsid w:val="00A61637"/>
    <w:rsid w:val="00A61880"/>
    <w:rsid w:val="00A6215F"/>
    <w:rsid w:val="00A63354"/>
    <w:rsid w:val="00A65D48"/>
    <w:rsid w:val="00A661FF"/>
    <w:rsid w:val="00A66992"/>
    <w:rsid w:val="00A67CA6"/>
    <w:rsid w:val="00A71906"/>
    <w:rsid w:val="00A71B03"/>
    <w:rsid w:val="00A72F2A"/>
    <w:rsid w:val="00A76338"/>
    <w:rsid w:val="00A77D61"/>
    <w:rsid w:val="00A800CF"/>
    <w:rsid w:val="00A830A3"/>
    <w:rsid w:val="00A832BB"/>
    <w:rsid w:val="00A838D1"/>
    <w:rsid w:val="00A83962"/>
    <w:rsid w:val="00A8643C"/>
    <w:rsid w:val="00A86A5C"/>
    <w:rsid w:val="00A87A90"/>
    <w:rsid w:val="00A91C29"/>
    <w:rsid w:val="00A925E7"/>
    <w:rsid w:val="00A92A9D"/>
    <w:rsid w:val="00A930FC"/>
    <w:rsid w:val="00A9356D"/>
    <w:rsid w:val="00A93802"/>
    <w:rsid w:val="00A94B4D"/>
    <w:rsid w:val="00A94C80"/>
    <w:rsid w:val="00A94EFC"/>
    <w:rsid w:val="00A95A9A"/>
    <w:rsid w:val="00A974E6"/>
    <w:rsid w:val="00A978CF"/>
    <w:rsid w:val="00AA1A62"/>
    <w:rsid w:val="00AA3884"/>
    <w:rsid w:val="00AA4437"/>
    <w:rsid w:val="00AA5750"/>
    <w:rsid w:val="00AA6739"/>
    <w:rsid w:val="00AA7E30"/>
    <w:rsid w:val="00AA7EE9"/>
    <w:rsid w:val="00AB100B"/>
    <w:rsid w:val="00AB157A"/>
    <w:rsid w:val="00AB385E"/>
    <w:rsid w:val="00AB64CD"/>
    <w:rsid w:val="00AB68E1"/>
    <w:rsid w:val="00AB78F4"/>
    <w:rsid w:val="00AB7F69"/>
    <w:rsid w:val="00AC151D"/>
    <w:rsid w:val="00AC3017"/>
    <w:rsid w:val="00AC3B6F"/>
    <w:rsid w:val="00AC40EA"/>
    <w:rsid w:val="00AC4CCF"/>
    <w:rsid w:val="00AC4EE0"/>
    <w:rsid w:val="00AC7A98"/>
    <w:rsid w:val="00AC7D9B"/>
    <w:rsid w:val="00AC7F45"/>
    <w:rsid w:val="00AD236E"/>
    <w:rsid w:val="00AD27F2"/>
    <w:rsid w:val="00AD280E"/>
    <w:rsid w:val="00AD7A9E"/>
    <w:rsid w:val="00AE0611"/>
    <w:rsid w:val="00AE10CF"/>
    <w:rsid w:val="00AE1385"/>
    <w:rsid w:val="00AE36BF"/>
    <w:rsid w:val="00AE64B6"/>
    <w:rsid w:val="00AF1A46"/>
    <w:rsid w:val="00AF217D"/>
    <w:rsid w:val="00AF3566"/>
    <w:rsid w:val="00AF3810"/>
    <w:rsid w:val="00AF438D"/>
    <w:rsid w:val="00AF4A62"/>
    <w:rsid w:val="00AF5ABA"/>
    <w:rsid w:val="00AF5FAA"/>
    <w:rsid w:val="00AF7E9D"/>
    <w:rsid w:val="00B00473"/>
    <w:rsid w:val="00B016BB"/>
    <w:rsid w:val="00B03010"/>
    <w:rsid w:val="00B037F0"/>
    <w:rsid w:val="00B03D11"/>
    <w:rsid w:val="00B04CBE"/>
    <w:rsid w:val="00B07A50"/>
    <w:rsid w:val="00B07A6E"/>
    <w:rsid w:val="00B101F9"/>
    <w:rsid w:val="00B109B1"/>
    <w:rsid w:val="00B10A9C"/>
    <w:rsid w:val="00B1166B"/>
    <w:rsid w:val="00B11E08"/>
    <w:rsid w:val="00B1248C"/>
    <w:rsid w:val="00B174E8"/>
    <w:rsid w:val="00B17DDD"/>
    <w:rsid w:val="00B20704"/>
    <w:rsid w:val="00B242BC"/>
    <w:rsid w:val="00B247E7"/>
    <w:rsid w:val="00B24EAE"/>
    <w:rsid w:val="00B24F03"/>
    <w:rsid w:val="00B252C3"/>
    <w:rsid w:val="00B259C0"/>
    <w:rsid w:val="00B272C0"/>
    <w:rsid w:val="00B331A1"/>
    <w:rsid w:val="00B33365"/>
    <w:rsid w:val="00B35525"/>
    <w:rsid w:val="00B362B8"/>
    <w:rsid w:val="00B3669E"/>
    <w:rsid w:val="00B379FA"/>
    <w:rsid w:val="00B4138B"/>
    <w:rsid w:val="00B41A3D"/>
    <w:rsid w:val="00B42C78"/>
    <w:rsid w:val="00B44A06"/>
    <w:rsid w:val="00B461BA"/>
    <w:rsid w:val="00B509EB"/>
    <w:rsid w:val="00B5199E"/>
    <w:rsid w:val="00B520E6"/>
    <w:rsid w:val="00B52CA9"/>
    <w:rsid w:val="00B52EA5"/>
    <w:rsid w:val="00B55EDA"/>
    <w:rsid w:val="00B6098E"/>
    <w:rsid w:val="00B61E19"/>
    <w:rsid w:val="00B63663"/>
    <w:rsid w:val="00B64FDE"/>
    <w:rsid w:val="00B6538D"/>
    <w:rsid w:val="00B712C8"/>
    <w:rsid w:val="00B7168A"/>
    <w:rsid w:val="00B73035"/>
    <w:rsid w:val="00B73B8B"/>
    <w:rsid w:val="00B73BF3"/>
    <w:rsid w:val="00B754B8"/>
    <w:rsid w:val="00B75C29"/>
    <w:rsid w:val="00B76449"/>
    <w:rsid w:val="00B764BD"/>
    <w:rsid w:val="00B77414"/>
    <w:rsid w:val="00B80611"/>
    <w:rsid w:val="00B8297F"/>
    <w:rsid w:val="00B84B9D"/>
    <w:rsid w:val="00B84DC2"/>
    <w:rsid w:val="00B84E80"/>
    <w:rsid w:val="00B87EE2"/>
    <w:rsid w:val="00B90FB6"/>
    <w:rsid w:val="00B9131D"/>
    <w:rsid w:val="00B91C36"/>
    <w:rsid w:val="00B932AE"/>
    <w:rsid w:val="00B938C9"/>
    <w:rsid w:val="00B952C8"/>
    <w:rsid w:val="00B977AE"/>
    <w:rsid w:val="00BA14BB"/>
    <w:rsid w:val="00BA176B"/>
    <w:rsid w:val="00BA1C3B"/>
    <w:rsid w:val="00BA37D5"/>
    <w:rsid w:val="00BA5677"/>
    <w:rsid w:val="00BA6A95"/>
    <w:rsid w:val="00BA6AFF"/>
    <w:rsid w:val="00BA75BF"/>
    <w:rsid w:val="00BB0C3D"/>
    <w:rsid w:val="00BB0E70"/>
    <w:rsid w:val="00BB1E4A"/>
    <w:rsid w:val="00BB2877"/>
    <w:rsid w:val="00BB2F62"/>
    <w:rsid w:val="00BB3101"/>
    <w:rsid w:val="00BB3118"/>
    <w:rsid w:val="00BB46D8"/>
    <w:rsid w:val="00BB6F12"/>
    <w:rsid w:val="00BC0E30"/>
    <w:rsid w:val="00BC125C"/>
    <w:rsid w:val="00BC1BC0"/>
    <w:rsid w:val="00BC3D4D"/>
    <w:rsid w:val="00BC4B19"/>
    <w:rsid w:val="00BC548C"/>
    <w:rsid w:val="00BC6450"/>
    <w:rsid w:val="00BC784C"/>
    <w:rsid w:val="00BD0A15"/>
    <w:rsid w:val="00BD13AF"/>
    <w:rsid w:val="00BD26BD"/>
    <w:rsid w:val="00BD39C0"/>
    <w:rsid w:val="00BD5996"/>
    <w:rsid w:val="00BD6DB8"/>
    <w:rsid w:val="00BE40B7"/>
    <w:rsid w:val="00BE46F0"/>
    <w:rsid w:val="00BE53BA"/>
    <w:rsid w:val="00BE6F51"/>
    <w:rsid w:val="00BE7460"/>
    <w:rsid w:val="00BF0035"/>
    <w:rsid w:val="00BF0C17"/>
    <w:rsid w:val="00BF167B"/>
    <w:rsid w:val="00BF28C3"/>
    <w:rsid w:val="00BF2C64"/>
    <w:rsid w:val="00BF3CA0"/>
    <w:rsid w:val="00BF43ED"/>
    <w:rsid w:val="00BF4687"/>
    <w:rsid w:val="00BF481D"/>
    <w:rsid w:val="00C01BC7"/>
    <w:rsid w:val="00C027C4"/>
    <w:rsid w:val="00C040F1"/>
    <w:rsid w:val="00C0458F"/>
    <w:rsid w:val="00C05686"/>
    <w:rsid w:val="00C05851"/>
    <w:rsid w:val="00C06220"/>
    <w:rsid w:val="00C063C4"/>
    <w:rsid w:val="00C1131E"/>
    <w:rsid w:val="00C1247F"/>
    <w:rsid w:val="00C14065"/>
    <w:rsid w:val="00C14FF6"/>
    <w:rsid w:val="00C15CDE"/>
    <w:rsid w:val="00C15EB4"/>
    <w:rsid w:val="00C1604B"/>
    <w:rsid w:val="00C17712"/>
    <w:rsid w:val="00C17A9D"/>
    <w:rsid w:val="00C20376"/>
    <w:rsid w:val="00C2047D"/>
    <w:rsid w:val="00C23D39"/>
    <w:rsid w:val="00C240C2"/>
    <w:rsid w:val="00C256B2"/>
    <w:rsid w:val="00C257B9"/>
    <w:rsid w:val="00C27911"/>
    <w:rsid w:val="00C27E46"/>
    <w:rsid w:val="00C30611"/>
    <w:rsid w:val="00C3182B"/>
    <w:rsid w:val="00C32378"/>
    <w:rsid w:val="00C336DB"/>
    <w:rsid w:val="00C34C47"/>
    <w:rsid w:val="00C404D4"/>
    <w:rsid w:val="00C41089"/>
    <w:rsid w:val="00C41801"/>
    <w:rsid w:val="00C41F0A"/>
    <w:rsid w:val="00C4377B"/>
    <w:rsid w:val="00C43945"/>
    <w:rsid w:val="00C44FB9"/>
    <w:rsid w:val="00C467A7"/>
    <w:rsid w:val="00C46F9A"/>
    <w:rsid w:val="00C47DE4"/>
    <w:rsid w:val="00C500A4"/>
    <w:rsid w:val="00C50EF8"/>
    <w:rsid w:val="00C51A30"/>
    <w:rsid w:val="00C52B5F"/>
    <w:rsid w:val="00C55EED"/>
    <w:rsid w:val="00C568A3"/>
    <w:rsid w:val="00C56A14"/>
    <w:rsid w:val="00C60082"/>
    <w:rsid w:val="00C60693"/>
    <w:rsid w:val="00C626B2"/>
    <w:rsid w:val="00C638CD"/>
    <w:rsid w:val="00C63D71"/>
    <w:rsid w:val="00C643FE"/>
    <w:rsid w:val="00C66031"/>
    <w:rsid w:val="00C7029C"/>
    <w:rsid w:val="00C71B01"/>
    <w:rsid w:val="00C73AFF"/>
    <w:rsid w:val="00C744AC"/>
    <w:rsid w:val="00C746CE"/>
    <w:rsid w:val="00C76490"/>
    <w:rsid w:val="00C768C3"/>
    <w:rsid w:val="00C76CA7"/>
    <w:rsid w:val="00C76E41"/>
    <w:rsid w:val="00C82A62"/>
    <w:rsid w:val="00C8332B"/>
    <w:rsid w:val="00C8377F"/>
    <w:rsid w:val="00C83BD8"/>
    <w:rsid w:val="00C8554C"/>
    <w:rsid w:val="00C876FB"/>
    <w:rsid w:val="00C917EA"/>
    <w:rsid w:val="00C95D26"/>
    <w:rsid w:val="00C96C6A"/>
    <w:rsid w:val="00CA0585"/>
    <w:rsid w:val="00CA13BA"/>
    <w:rsid w:val="00CA209D"/>
    <w:rsid w:val="00CA55CB"/>
    <w:rsid w:val="00CA5884"/>
    <w:rsid w:val="00CB0A8B"/>
    <w:rsid w:val="00CB2137"/>
    <w:rsid w:val="00CB4175"/>
    <w:rsid w:val="00CB4997"/>
    <w:rsid w:val="00CB540B"/>
    <w:rsid w:val="00CB5A02"/>
    <w:rsid w:val="00CB69FD"/>
    <w:rsid w:val="00CB7832"/>
    <w:rsid w:val="00CB7B8C"/>
    <w:rsid w:val="00CC058A"/>
    <w:rsid w:val="00CC10B6"/>
    <w:rsid w:val="00CC1B7F"/>
    <w:rsid w:val="00CC1C33"/>
    <w:rsid w:val="00CC2514"/>
    <w:rsid w:val="00CC2A00"/>
    <w:rsid w:val="00CC3FA1"/>
    <w:rsid w:val="00CC4C89"/>
    <w:rsid w:val="00CC5105"/>
    <w:rsid w:val="00CC5E33"/>
    <w:rsid w:val="00CC6DB9"/>
    <w:rsid w:val="00CC729B"/>
    <w:rsid w:val="00CD093D"/>
    <w:rsid w:val="00CD3BD1"/>
    <w:rsid w:val="00CD6273"/>
    <w:rsid w:val="00CD7C2D"/>
    <w:rsid w:val="00CD7E6A"/>
    <w:rsid w:val="00CE03A5"/>
    <w:rsid w:val="00CE17B9"/>
    <w:rsid w:val="00CE30B8"/>
    <w:rsid w:val="00CE5B61"/>
    <w:rsid w:val="00CE5F1B"/>
    <w:rsid w:val="00CF2168"/>
    <w:rsid w:val="00CF22CA"/>
    <w:rsid w:val="00CF234F"/>
    <w:rsid w:val="00CF279A"/>
    <w:rsid w:val="00CF396B"/>
    <w:rsid w:val="00CF490B"/>
    <w:rsid w:val="00CF6807"/>
    <w:rsid w:val="00D01363"/>
    <w:rsid w:val="00D01D99"/>
    <w:rsid w:val="00D02181"/>
    <w:rsid w:val="00D02B2B"/>
    <w:rsid w:val="00D02E9A"/>
    <w:rsid w:val="00D03B7E"/>
    <w:rsid w:val="00D03C2A"/>
    <w:rsid w:val="00D06224"/>
    <w:rsid w:val="00D07CB2"/>
    <w:rsid w:val="00D07E54"/>
    <w:rsid w:val="00D11197"/>
    <w:rsid w:val="00D11A95"/>
    <w:rsid w:val="00D1285F"/>
    <w:rsid w:val="00D12A58"/>
    <w:rsid w:val="00D139B9"/>
    <w:rsid w:val="00D13D32"/>
    <w:rsid w:val="00D15145"/>
    <w:rsid w:val="00D152CC"/>
    <w:rsid w:val="00D23C8C"/>
    <w:rsid w:val="00D26506"/>
    <w:rsid w:val="00D26A24"/>
    <w:rsid w:val="00D27B29"/>
    <w:rsid w:val="00D32609"/>
    <w:rsid w:val="00D32A4E"/>
    <w:rsid w:val="00D3607D"/>
    <w:rsid w:val="00D371C1"/>
    <w:rsid w:val="00D413F3"/>
    <w:rsid w:val="00D41FCA"/>
    <w:rsid w:val="00D435AC"/>
    <w:rsid w:val="00D4487B"/>
    <w:rsid w:val="00D45128"/>
    <w:rsid w:val="00D46CE6"/>
    <w:rsid w:val="00D47213"/>
    <w:rsid w:val="00D50605"/>
    <w:rsid w:val="00D50B37"/>
    <w:rsid w:val="00D51196"/>
    <w:rsid w:val="00D54312"/>
    <w:rsid w:val="00D55DCC"/>
    <w:rsid w:val="00D563C9"/>
    <w:rsid w:val="00D5798D"/>
    <w:rsid w:val="00D60B6A"/>
    <w:rsid w:val="00D61D10"/>
    <w:rsid w:val="00D62E55"/>
    <w:rsid w:val="00D63074"/>
    <w:rsid w:val="00D63BC0"/>
    <w:rsid w:val="00D64243"/>
    <w:rsid w:val="00D64A42"/>
    <w:rsid w:val="00D6543D"/>
    <w:rsid w:val="00D65BDE"/>
    <w:rsid w:val="00D664CE"/>
    <w:rsid w:val="00D671C3"/>
    <w:rsid w:val="00D67BDC"/>
    <w:rsid w:val="00D70150"/>
    <w:rsid w:val="00D7046C"/>
    <w:rsid w:val="00D704C3"/>
    <w:rsid w:val="00D71DBC"/>
    <w:rsid w:val="00D724B3"/>
    <w:rsid w:val="00D73AD4"/>
    <w:rsid w:val="00D73E94"/>
    <w:rsid w:val="00D745B9"/>
    <w:rsid w:val="00D74AF1"/>
    <w:rsid w:val="00D75A83"/>
    <w:rsid w:val="00D760B3"/>
    <w:rsid w:val="00D779A6"/>
    <w:rsid w:val="00D820C2"/>
    <w:rsid w:val="00D82458"/>
    <w:rsid w:val="00D845BA"/>
    <w:rsid w:val="00D849F1"/>
    <w:rsid w:val="00D85FE5"/>
    <w:rsid w:val="00D87BCB"/>
    <w:rsid w:val="00D90220"/>
    <w:rsid w:val="00D90272"/>
    <w:rsid w:val="00D92801"/>
    <w:rsid w:val="00D929C8"/>
    <w:rsid w:val="00D92DFA"/>
    <w:rsid w:val="00D943FA"/>
    <w:rsid w:val="00D9557D"/>
    <w:rsid w:val="00D95DCC"/>
    <w:rsid w:val="00D963D2"/>
    <w:rsid w:val="00D96F1B"/>
    <w:rsid w:val="00D9749E"/>
    <w:rsid w:val="00DA2838"/>
    <w:rsid w:val="00DA2C5A"/>
    <w:rsid w:val="00DA3BDF"/>
    <w:rsid w:val="00DA506B"/>
    <w:rsid w:val="00DA6668"/>
    <w:rsid w:val="00DB0955"/>
    <w:rsid w:val="00DB0BE6"/>
    <w:rsid w:val="00DB0D3E"/>
    <w:rsid w:val="00DB45AA"/>
    <w:rsid w:val="00DB4C15"/>
    <w:rsid w:val="00DB52B0"/>
    <w:rsid w:val="00DB77B3"/>
    <w:rsid w:val="00DC095C"/>
    <w:rsid w:val="00DC1608"/>
    <w:rsid w:val="00DC1B54"/>
    <w:rsid w:val="00DC5551"/>
    <w:rsid w:val="00DC5E10"/>
    <w:rsid w:val="00DC6AF6"/>
    <w:rsid w:val="00DC78FD"/>
    <w:rsid w:val="00DD1242"/>
    <w:rsid w:val="00DD2BE1"/>
    <w:rsid w:val="00DD2CF6"/>
    <w:rsid w:val="00DD5AE9"/>
    <w:rsid w:val="00DD659D"/>
    <w:rsid w:val="00DD6C60"/>
    <w:rsid w:val="00DE3A9B"/>
    <w:rsid w:val="00DE4DD6"/>
    <w:rsid w:val="00DE61A3"/>
    <w:rsid w:val="00DE78DD"/>
    <w:rsid w:val="00DE7D8B"/>
    <w:rsid w:val="00DF123B"/>
    <w:rsid w:val="00DF129A"/>
    <w:rsid w:val="00DF1EBE"/>
    <w:rsid w:val="00DF3532"/>
    <w:rsid w:val="00DF3C63"/>
    <w:rsid w:val="00DF4A6E"/>
    <w:rsid w:val="00DF6B23"/>
    <w:rsid w:val="00E011B1"/>
    <w:rsid w:val="00E0139F"/>
    <w:rsid w:val="00E01DAD"/>
    <w:rsid w:val="00E04A9D"/>
    <w:rsid w:val="00E07C63"/>
    <w:rsid w:val="00E10CD6"/>
    <w:rsid w:val="00E11A8F"/>
    <w:rsid w:val="00E1255C"/>
    <w:rsid w:val="00E128B6"/>
    <w:rsid w:val="00E134CF"/>
    <w:rsid w:val="00E14072"/>
    <w:rsid w:val="00E145C6"/>
    <w:rsid w:val="00E1770F"/>
    <w:rsid w:val="00E17995"/>
    <w:rsid w:val="00E17FDF"/>
    <w:rsid w:val="00E201AA"/>
    <w:rsid w:val="00E23C5D"/>
    <w:rsid w:val="00E2429D"/>
    <w:rsid w:val="00E26E24"/>
    <w:rsid w:val="00E2757D"/>
    <w:rsid w:val="00E303B2"/>
    <w:rsid w:val="00E34C43"/>
    <w:rsid w:val="00E35B8B"/>
    <w:rsid w:val="00E3729B"/>
    <w:rsid w:val="00E43B6A"/>
    <w:rsid w:val="00E43FD6"/>
    <w:rsid w:val="00E44B54"/>
    <w:rsid w:val="00E44D68"/>
    <w:rsid w:val="00E45E67"/>
    <w:rsid w:val="00E473AC"/>
    <w:rsid w:val="00E47946"/>
    <w:rsid w:val="00E515ED"/>
    <w:rsid w:val="00E518DD"/>
    <w:rsid w:val="00E51CD6"/>
    <w:rsid w:val="00E521C9"/>
    <w:rsid w:val="00E54799"/>
    <w:rsid w:val="00E56B38"/>
    <w:rsid w:val="00E612E5"/>
    <w:rsid w:val="00E61DD4"/>
    <w:rsid w:val="00E61E75"/>
    <w:rsid w:val="00E6236E"/>
    <w:rsid w:val="00E639EC"/>
    <w:rsid w:val="00E70C2D"/>
    <w:rsid w:val="00E70E36"/>
    <w:rsid w:val="00E73955"/>
    <w:rsid w:val="00E73EF3"/>
    <w:rsid w:val="00E749D5"/>
    <w:rsid w:val="00E74E52"/>
    <w:rsid w:val="00E76F90"/>
    <w:rsid w:val="00E82B62"/>
    <w:rsid w:val="00E8487E"/>
    <w:rsid w:val="00E848F7"/>
    <w:rsid w:val="00E8625C"/>
    <w:rsid w:val="00E871BE"/>
    <w:rsid w:val="00E875ED"/>
    <w:rsid w:val="00E9031C"/>
    <w:rsid w:val="00E91994"/>
    <w:rsid w:val="00E92D75"/>
    <w:rsid w:val="00E93169"/>
    <w:rsid w:val="00E93A14"/>
    <w:rsid w:val="00E94922"/>
    <w:rsid w:val="00E95765"/>
    <w:rsid w:val="00EA1A4E"/>
    <w:rsid w:val="00EA35B5"/>
    <w:rsid w:val="00EA4F5D"/>
    <w:rsid w:val="00EA6CE9"/>
    <w:rsid w:val="00EA6EDE"/>
    <w:rsid w:val="00EB017E"/>
    <w:rsid w:val="00EB137B"/>
    <w:rsid w:val="00EB13E0"/>
    <w:rsid w:val="00EB2A76"/>
    <w:rsid w:val="00EB2CFE"/>
    <w:rsid w:val="00EB2E9B"/>
    <w:rsid w:val="00EB3A53"/>
    <w:rsid w:val="00EB5E1F"/>
    <w:rsid w:val="00EB7C9C"/>
    <w:rsid w:val="00EC10B0"/>
    <w:rsid w:val="00EC1CCE"/>
    <w:rsid w:val="00EC227D"/>
    <w:rsid w:val="00EC3133"/>
    <w:rsid w:val="00EC31DD"/>
    <w:rsid w:val="00EC3349"/>
    <w:rsid w:val="00EC45B5"/>
    <w:rsid w:val="00EC4761"/>
    <w:rsid w:val="00EC4EB8"/>
    <w:rsid w:val="00ED1048"/>
    <w:rsid w:val="00ED2A0A"/>
    <w:rsid w:val="00ED30D7"/>
    <w:rsid w:val="00ED517C"/>
    <w:rsid w:val="00EE0559"/>
    <w:rsid w:val="00EE0B51"/>
    <w:rsid w:val="00EE1642"/>
    <w:rsid w:val="00EE2944"/>
    <w:rsid w:val="00EE2F7A"/>
    <w:rsid w:val="00EE5209"/>
    <w:rsid w:val="00EE75D6"/>
    <w:rsid w:val="00EF1028"/>
    <w:rsid w:val="00EF1F8C"/>
    <w:rsid w:val="00EF21E1"/>
    <w:rsid w:val="00EF4581"/>
    <w:rsid w:val="00EF61B4"/>
    <w:rsid w:val="00EF7A46"/>
    <w:rsid w:val="00F02C8C"/>
    <w:rsid w:val="00F031E5"/>
    <w:rsid w:val="00F03A14"/>
    <w:rsid w:val="00F073A4"/>
    <w:rsid w:val="00F1011D"/>
    <w:rsid w:val="00F10513"/>
    <w:rsid w:val="00F10E5E"/>
    <w:rsid w:val="00F1233F"/>
    <w:rsid w:val="00F12E47"/>
    <w:rsid w:val="00F137E0"/>
    <w:rsid w:val="00F13B61"/>
    <w:rsid w:val="00F15646"/>
    <w:rsid w:val="00F15701"/>
    <w:rsid w:val="00F17664"/>
    <w:rsid w:val="00F219DA"/>
    <w:rsid w:val="00F21C95"/>
    <w:rsid w:val="00F22E0B"/>
    <w:rsid w:val="00F24A76"/>
    <w:rsid w:val="00F27DE6"/>
    <w:rsid w:val="00F314F7"/>
    <w:rsid w:val="00F32034"/>
    <w:rsid w:val="00F3216E"/>
    <w:rsid w:val="00F324B4"/>
    <w:rsid w:val="00F32D4A"/>
    <w:rsid w:val="00F34E6F"/>
    <w:rsid w:val="00F3693E"/>
    <w:rsid w:val="00F404C0"/>
    <w:rsid w:val="00F4214A"/>
    <w:rsid w:val="00F424AF"/>
    <w:rsid w:val="00F43B29"/>
    <w:rsid w:val="00F441FB"/>
    <w:rsid w:val="00F46804"/>
    <w:rsid w:val="00F471B8"/>
    <w:rsid w:val="00F5036D"/>
    <w:rsid w:val="00F519FA"/>
    <w:rsid w:val="00F525C1"/>
    <w:rsid w:val="00F529EA"/>
    <w:rsid w:val="00F53D17"/>
    <w:rsid w:val="00F546FE"/>
    <w:rsid w:val="00F5484C"/>
    <w:rsid w:val="00F55AEC"/>
    <w:rsid w:val="00F55EAF"/>
    <w:rsid w:val="00F56D14"/>
    <w:rsid w:val="00F56DE0"/>
    <w:rsid w:val="00F62AE1"/>
    <w:rsid w:val="00F644BC"/>
    <w:rsid w:val="00F64C55"/>
    <w:rsid w:val="00F6586B"/>
    <w:rsid w:val="00F7215E"/>
    <w:rsid w:val="00F74623"/>
    <w:rsid w:val="00F748AA"/>
    <w:rsid w:val="00F74BFA"/>
    <w:rsid w:val="00F74E16"/>
    <w:rsid w:val="00F76A0F"/>
    <w:rsid w:val="00F80926"/>
    <w:rsid w:val="00F820CC"/>
    <w:rsid w:val="00F8380A"/>
    <w:rsid w:val="00F83D2F"/>
    <w:rsid w:val="00F8474E"/>
    <w:rsid w:val="00F84C4B"/>
    <w:rsid w:val="00F85DCC"/>
    <w:rsid w:val="00F87959"/>
    <w:rsid w:val="00F90371"/>
    <w:rsid w:val="00F914FE"/>
    <w:rsid w:val="00F91AC9"/>
    <w:rsid w:val="00F923FC"/>
    <w:rsid w:val="00F93BE2"/>
    <w:rsid w:val="00F94B1D"/>
    <w:rsid w:val="00F95043"/>
    <w:rsid w:val="00F9564A"/>
    <w:rsid w:val="00F970E6"/>
    <w:rsid w:val="00F971FE"/>
    <w:rsid w:val="00FA06CC"/>
    <w:rsid w:val="00FA1D4B"/>
    <w:rsid w:val="00FA1F02"/>
    <w:rsid w:val="00FA2749"/>
    <w:rsid w:val="00FA2BFB"/>
    <w:rsid w:val="00FA365C"/>
    <w:rsid w:val="00FA3AFE"/>
    <w:rsid w:val="00FA6721"/>
    <w:rsid w:val="00FA77D8"/>
    <w:rsid w:val="00FB0669"/>
    <w:rsid w:val="00FB08E5"/>
    <w:rsid w:val="00FB2CD0"/>
    <w:rsid w:val="00FB3E96"/>
    <w:rsid w:val="00FB4030"/>
    <w:rsid w:val="00FB4153"/>
    <w:rsid w:val="00FB50F6"/>
    <w:rsid w:val="00FB5560"/>
    <w:rsid w:val="00FB6183"/>
    <w:rsid w:val="00FC1235"/>
    <w:rsid w:val="00FC1423"/>
    <w:rsid w:val="00FC191A"/>
    <w:rsid w:val="00FC29D5"/>
    <w:rsid w:val="00FC32A9"/>
    <w:rsid w:val="00FC44A6"/>
    <w:rsid w:val="00FC63E0"/>
    <w:rsid w:val="00FC66DC"/>
    <w:rsid w:val="00FC74CA"/>
    <w:rsid w:val="00FC7B31"/>
    <w:rsid w:val="00FC7F41"/>
    <w:rsid w:val="00FD39DB"/>
    <w:rsid w:val="00FD588E"/>
    <w:rsid w:val="00FD616B"/>
    <w:rsid w:val="00FD7331"/>
    <w:rsid w:val="00FD75B1"/>
    <w:rsid w:val="00FE0004"/>
    <w:rsid w:val="00FE043F"/>
    <w:rsid w:val="00FE30BD"/>
    <w:rsid w:val="00FE4144"/>
    <w:rsid w:val="00FE4CB2"/>
    <w:rsid w:val="00FF176D"/>
    <w:rsid w:val="00FF1B26"/>
    <w:rsid w:val="00FF1F13"/>
    <w:rsid w:val="00FF2E1B"/>
    <w:rsid w:val="00FF35F5"/>
    <w:rsid w:val="00FF3BA6"/>
    <w:rsid w:val="00FF4CEF"/>
    <w:rsid w:val="00FF4DA0"/>
    <w:rsid w:val="00FF54AB"/>
    <w:rsid w:val="00FF65C7"/>
    <w:rsid w:val="00FF6CE4"/>
    <w:rsid w:val="00FF6D6D"/>
    <w:rsid w:val="00FF7829"/>
    <w:rsid w:val="00FF7980"/>
    <w:rsid w:val="020BA90A"/>
    <w:rsid w:val="027FB9E4"/>
    <w:rsid w:val="056E8BB7"/>
    <w:rsid w:val="08AEBB23"/>
    <w:rsid w:val="09AB769A"/>
    <w:rsid w:val="0B96EB81"/>
    <w:rsid w:val="0E6B69FB"/>
    <w:rsid w:val="117443D8"/>
    <w:rsid w:val="1430D7A9"/>
    <w:rsid w:val="16ECDF24"/>
    <w:rsid w:val="17723070"/>
    <w:rsid w:val="1983159B"/>
    <w:rsid w:val="19869C9D"/>
    <w:rsid w:val="1E39D339"/>
    <w:rsid w:val="1E4D1626"/>
    <w:rsid w:val="1E56E5FB"/>
    <w:rsid w:val="209B3ED4"/>
    <w:rsid w:val="217E0C3F"/>
    <w:rsid w:val="25F2121F"/>
    <w:rsid w:val="2915D563"/>
    <w:rsid w:val="30FE24FD"/>
    <w:rsid w:val="31D4169D"/>
    <w:rsid w:val="3707C43A"/>
    <w:rsid w:val="3748F7A5"/>
    <w:rsid w:val="3EF6C802"/>
    <w:rsid w:val="4258B687"/>
    <w:rsid w:val="4303B533"/>
    <w:rsid w:val="47041646"/>
    <w:rsid w:val="47A31AA4"/>
    <w:rsid w:val="49C7BFD4"/>
    <w:rsid w:val="4E3D6204"/>
    <w:rsid w:val="5A217893"/>
    <w:rsid w:val="5FAE0F22"/>
    <w:rsid w:val="60BCDF7D"/>
    <w:rsid w:val="6104001E"/>
    <w:rsid w:val="61A6926C"/>
    <w:rsid w:val="6A68F8E8"/>
    <w:rsid w:val="6B2C6FBF"/>
    <w:rsid w:val="6D55F502"/>
    <w:rsid w:val="765CD0E3"/>
    <w:rsid w:val="77DBB904"/>
    <w:rsid w:val="7F0E134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C2D58"/>
  <w15:chartTrackingRefBased/>
  <w15:docId w15:val="{EC6CBD23-3D08-8742-A362-0CE28B438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2F6"/>
  </w:style>
  <w:style w:type="paragraph" w:styleId="Heading1">
    <w:name w:val="heading 1"/>
    <w:basedOn w:val="Normal"/>
    <w:next w:val="Normal"/>
    <w:link w:val="Heading1Char"/>
    <w:uiPriority w:val="2"/>
    <w:qFormat/>
    <w:rsid w:val="006C62F6"/>
    <w:pPr>
      <w:keepNext/>
      <w:keepLines/>
      <w:numPr>
        <w:numId w:val="1"/>
      </w:numPr>
      <w:spacing w:before="240"/>
      <w:ind w:left="720"/>
      <w:jc w:val="center"/>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6C62F6"/>
    <w:pPr>
      <w:keepNext/>
      <w:keepLines/>
      <w:numPr>
        <w:ilvl w:val="1"/>
        <w:numId w:val="1"/>
      </w:numPr>
      <w:spacing w:before="40"/>
      <w:ind w:left="306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2"/>
    <w:unhideWhenUsed/>
    <w:qFormat/>
    <w:rsid w:val="006C62F6"/>
    <w:pPr>
      <w:keepNext/>
      <w:keepLines/>
      <w:numPr>
        <w:ilvl w:val="2"/>
        <w:numId w:val="1"/>
      </w:numPr>
      <w:spacing w:before="40"/>
      <w:ind w:left="3330"/>
      <w:outlineLvl w:val="2"/>
    </w:pPr>
    <w:rPr>
      <w:rFonts w:ascii="Times New Roman" w:eastAsiaTheme="majorEastAsia" w:hAnsi="Times New Roman" w:cstheme="majorBidi"/>
      <w:b/>
      <w:color w:val="000000" w:themeColor="text1"/>
    </w:rPr>
  </w:style>
  <w:style w:type="paragraph" w:styleId="Heading4">
    <w:name w:val="heading 4"/>
    <w:basedOn w:val="Normal"/>
    <w:next w:val="Normal"/>
    <w:link w:val="Heading4Char"/>
    <w:uiPriority w:val="2"/>
    <w:unhideWhenUsed/>
    <w:qFormat/>
    <w:rsid w:val="006C62F6"/>
    <w:pPr>
      <w:keepNext/>
      <w:keepLines/>
      <w:numPr>
        <w:ilvl w:val="3"/>
        <w:numId w:val="1"/>
      </w:numPr>
      <w:spacing w:before="40"/>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2"/>
    <w:unhideWhenUsed/>
    <w:qFormat/>
    <w:rsid w:val="006C62F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6C62F6"/>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6C62F6"/>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2"/>
    <w:rsid w:val="006C62F6"/>
    <w:rPr>
      <w:rFonts w:ascii="Times New Roman" w:eastAsiaTheme="majorEastAsia" w:hAnsi="Times New Roman" w:cstheme="majorBidi"/>
      <w:b/>
      <w:color w:val="000000" w:themeColor="text1"/>
    </w:rPr>
  </w:style>
  <w:style w:type="character" w:customStyle="1" w:styleId="Heading4Char">
    <w:name w:val="Heading 4 Char"/>
    <w:basedOn w:val="DefaultParagraphFont"/>
    <w:link w:val="Heading4"/>
    <w:uiPriority w:val="2"/>
    <w:rsid w:val="006C62F6"/>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2"/>
    <w:rsid w:val="006C62F6"/>
    <w:rPr>
      <w:rFonts w:asciiTheme="majorHAnsi" w:eastAsiaTheme="majorEastAsia" w:hAnsiTheme="majorHAnsi" w:cstheme="majorBidi"/>
      <w:color w:val="2F5496" w:themeColor="accent1" w:themeShade="BF"/>
    </w:rPr>
  </w:style>
  <w:style w:type="character" w:customStyle="1" w:styleId="apple-converted-space">
    <w:name w:val="apple-converted-space"/>
    <w:basedOn w:val="DefaultParagraphFont"/>
    <w:rsid w:val="006C62F6"/>
  </w:style>
  <w:style w:type="paragraph" w:styleId="Caption">
    <w:name w:val="caption"/>
    <w:basedOn w:val="Normal"/>
    <w:next w:val="Normal"/>
    <w:uiPriority w:val="35"/>
    <w:unhideWhenUsed/>
    <w:qFormat/>
    <w:rsid w:val="006C62F6"/>
    <w:pPr>
      <w:spacing w:after="200"/>
    </w:pPr>
    <w:rPr>
      <w:rFonts w:ascii="Times New Roman" w:eastAsia="Times New Roman" w:hAnsi="Times New Roman" w:cs="Times New Roman"/>
      <w:i/>
      <w:iCs/>
      <w:color w:val="44546A" w:themeColor="text2"/>
      <w:sz w:val="18"/>
      <w:szCs w:val="18"/>
    </w:rPr>
  </w:style>
  <w:style w:type="table" w:customStyle="1" w:styleId="TableGrid1">
    <w:name w:val="Table Grid1"/>
    <w:basedOn w:val="TableNormal"/>
    <w:next w:val="TableGrid"/>
    <w:uiPriority w:val="39"/>
    <w:rsid w:val="006C62F6"/>
    <w:pPr>
      <w:spacing w:after="100" w:afterAutospacing="1" w:line="480" w:lineRule="auto"/>
      <w:ind w:left="360" w:firstLine="720"/>
    </w:pPr>
    <w:rPr>
      <w:rFonts w:ascii="Times New Roman" w:eastAsia="Calibri"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C62F6"/>
    <w:rPr>
      <w:sz w:val="16"/>
      <w:szCs w:val="16"/>
    </w:rPr>
  </w:style>
  <w:style w:type="paragraph" w:styleId="CommentText">
    <w:name w:val="annotation text"/>
    <w:basedOn w:val="Normal"/>
    <w:link w:val="CommentTextChar"/>
    <w:uiPriority w:val="99"/>
    <w:unhideWhenUsed/>
    <w:rsid w:val="006C62F6"/>
    <w:rPr>
      <w:sz w:val="20"/>
      <w:szCs w:val="20"/>
    </w:rPr>
  </w:style>
  <w:style w:type="character" w:customStyle="1" w:styleId="CommentTextChar">
    <w:name w:val="Comment Text Char"/>
    <w:basedOn w:val="DefaultParagraphFont"/>
    <w:link w:val="CommentText"/>
    <w:uiPriority w:val="99"/>
    <w:rsid w:val="006C62F6"/>
    <w:rPr>
      <w:sz w:val="20"/>
      <w:szCs w:val="20"/>
    </w:rPr>
  </w:style>
  <w:style w:type="paragraph" w:styleId="ListParagraph">
    <w:name w:val="List Paragraph"/>
    <w:basedOn w:val="Normal"/>
    <w:uiPriority w:val="34"/>
    <w:qFormat/>
    <w:rsid w:val="006C62F6"/>
    <w:pPr>
      <w:ind w:left="720"/>
      <w:contextualSpacing/>
    </w:pPr>
  </w:style>
  <w:style w:type="table" w:styleId="TableGrid">
    <w:name w:val="Table Grid"/>
    <w:basedOn w:val="TableNormal"/>
    <w:uiPriority w:val="59"/>
    <w:rsid w:val="006C62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C62F6"/>
    <w:rPr>
      <w:color w:val="0563C1" w:themeColor="hyperlink"/>
      <w:u w:val="single"/>
    </w:rPr>
  </w:style>
  <w:style w:type="paragraph" w:styleId="NormalWeb">
    <w:name w:val="Normal (Web)"/>
    <w:basedOn w:val="Normal"/>
    <w:uiPriority w:val="99"/>
    <w:unhideWhenUsed/>
    <w:rsid w:val="006C62F6"/>
    <w:pPr>
      <w:spacing w:before="100" w:beforeAutospacing="1" w:after="100" w:afterAutospacing="1" w:line="480" w:lineRule="auto"/>
    </w:pPr>
    <w:rPr>
      <w:rFonts w:ascii="Times New Roman" w:eastAsia="Times New Roman" w:hAnsi="Times New Roman" w:cs="Times New Roman"/>
    </w:rPr>
  </w:style>
  <w:style w:type="table" w:styleId="TableGridLight">
    <w:name w:val="Grid Table Light"/>
    <w:basedOn w:val="TableNormal"/>
    <w:uiPriority w:val="40"/>
    <w:rsid w:val="009D6BF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321002"/>
  </w:style>
  <w:style w:type="paragraph" w:styleId="CommentSubject">
    <w:name w:val="annotation subject"/>
    <w:basedOn w:val="CommentText"/>
    <w:next w:val="CommentText"/>
    <w:link w:val="CommentSubjectChar"/>
    <w:uiPriority w:val="99"/>
    <w:semiHidden/>
    <w:unhideWhenUsed/>
    <w:rsid w:val="00204800"/>
    <w:rPr>
      <w:b/>
      <w:bCs/>
    </w:rPr>
  </w:style>
  <w:style w:type="character" w:customStyle="1" w:styleId="CommentSubjectChar">
    <w:name w:val="Comment Subject Char"/>
    <w:basedOn w:val="CommentTextChar"/>
    <w:link w:val="CommentSubject"/>
    <w:uiPriority w:val="99"/>
    <w:semiHidden/>
    <w:rsid w:val="00204800"/>
    <w:rPr>
      <w:b/>
      <w:bCs/>
      <w:sz w:val="20"/>
      <w:szCs w:val="20"/>
    </w:rPr>
  </w:style>
  <w:style w:type="character" w:styleId="Strong">
    <w:name w:val="Strong"/>
    <w:basedOn w:val="DefaultParagraphFont"/>
    <w:uiPriority w:val="22"/>
    <w:qFormat/>
    <w:rsid w:val="001B2356"/>
    <w:rPr>
      <w:b/>
      <w:bCs/>
    </w:rPr>
  </w:style>
  <w:style w:type="character" w:customStyle="1" w:styleId="accession">
    <w:name w:val="accession"/>
    <w:basedOn w:val="DefaultParagraphFont"/>
    <w:rsid w:val="00183184"/>
  </w:style>
  <w:style w:type="paragraph" w:customStyle="1" w:styleId="paragraph">
    <w:name w:val="paragraph"/>
    <w:basedOn w:val="Normal"/>
    <w:rsid w:val="00002E53"/>
    <w:pPr>
      <w:spacing w:before="100" w:beforeAutospacing="1" w:after="100" w:afterAutospacing="1"/>
    </w:pPr>
    <w:rPr>
      <w:rFonts w:ascii="Times New Roman" w:eastAsia="Times New Roman" w:hAnsi="Times New Roman" w:cs="Times New Roman"/>
    </w:rPr>
  </w:style>
  <w:style w:type="character" w:customStyle="1" w:styleId="eop">
    <w:name w:val="eop"/>
    <w:basedOn w:val="DefaultParagraphFont"/>
    <w:rsid w:val="00002E53"/>
  </w:style>
  <w:style w:type="character" w:customStyle="1" w:styleId="normaltextrun">
    <w:name w:val="normaltextrun"/>
    <w:basedOn w:val="DefaultParagraphFont"/>
    <w:rsid w:val="00002E53"/>
  </w:style>
  <w:style w:type="character" w:customStyle="1" w:styleId="spellingerror">
    <w:name w:val="spellingerror"/>
    <w:basedOn w:val="DefaultParagraphFont"/>
    <w:rsid w:val="00002E53"/>
  </w:style>
  <w:style w:type="character" w:customStyle="1" w:styleId="UnresolvedMention1">
    <w:name w:val="Unresolved Mention1"/>
    <w:basedOn w:val="DefaultParagraphFont"/>
    <w:uiPriority w:val="99"/>
    <w:semiHidden/>
    <w:unhideWhenUsed/>
    <w:rsid w:val="002246D3"/>
    <w:rPr>
      <w:color w:val="605E5C"/>
      <w:shd w:val="clear" w:color="auto" w:fill="E1DFDD"/>
    </w:rPr>
  </w:style>
  <w:style w:type="paragraph" w:styleId="Header">
    <w:name w:val="header"/>
    <w:basedOn w:val="Normal"/>
    <w:link w:val="HeaderChar"/>
    <w:uiPriority w:val="99"/>
    <w:unhideWhenUsed/>
    <w:rsid w:val="00B252C3"/>
    <w:pPr>
      <w:tabs>
        <w:tab w:val="center" w:pos="4680"/>
        <w:tab w:val="right" w:pos="9360"/>
      </w:tabs>
    </w:pPr>
  </w:style>
  <w:style w:type="character" w:customStyle="1" w:styleId="HeaderChar">
    <w:name w:val="Header Char"/>
    <w:basedOn w:val="DefaultParagraphFont"/>
    <w:link w:val="Header"/>
    <w:uiPriority w:val="99"/>
    <w:rsid w:val="00B252C3"/>
  </w:style>
  <w:style w:type="paragraph" w:styleId="Footer">
    <w:name w:val="footer"/>
    <w:basedOn w:val="Normal"/>
    <w:link w:val="FooterChar"/>
    <w:uiPriority w:val="99"/>
    <w:unhideWhenUsed/>
    <w:rsid w:val="00B252C3"/>
    <w:pPr>
      <w:tabs>
        <w:tab w:val="center" w:pos="4680"/>
        <w:tab w:val="right" w:pos="9360"/>
      </w:tabs>
    </w:pPr>
  </w:style>
  <w:style w:type="character" w:customStyle="1" w:styleId="FooterChar">
    <w:name w:val="Footer Char"/>
    <w:basedOn w:val="DefaultParagraphFont"/>
    <w:link w:val="Footer"/>
    <w:uiPriority w:val="99"/>
    <w:rsid w:val="00B252C3"/>
  </w:style>
  <w:style w:type="character" w:styleId="FollowedHyperlink">
    <w:name w:val="FollowedHyperlink"/>
    <w:basedOn w:val="DefaultParagraphFont"/>
    <w:uiPriority w:val="99"/>
    <w:semiHidden/>
    <w:unhideWhenUsed/>
    <w:rsid w:val="004D4F31"/>
    <w:rPr>
      <w:color w:val="954F72" w:themeColor="followedHyperlink"/>
      <w:u w:val="single"/>
    </w:rPr>
  </w:style>
  <w:style w:type="paragraph" w:styleId="BalloonText">
    <w:name w:val="Balloon Text"/>
    <w:basedOn w:val="Normal"/>
    <w:link w:val="BalloonTextChar"/>
    <w:uiPriority w:val="99"/>
    <w:semiHidden/>
    <w:unhideWhenUsed/>
    <w:rsid w:val="00224A7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4A7F"/>
    <w:rPr>
      <w:rFonts w:ascii="Segoe UI" w:hAnsi="Segoe UI" w:cs="Segoe UI"/>
      <w:sz w:val="18"/>
      <w:szCs w:val="18"/>
    </w:rPr>
  </w:style>
  <w:style w:type="paragraph" w:styleId="Bibliography">
    <w:name w:val="Bibliography"/>
    <w:basedOn w:val="Normal"/>
    <w:next w:val="Normal"/>
    <w:uiPriority w:val="37"/>
    <w:unhideWhenUsed/>
    <w:rsid w:val="00742F0A"/>
    <w:pPr>
      <w:tabs>
        <w:tab w:val="left" w:pos="500"/>
        <w:tab w:val="left" w:pos="620"/>
      </w:tabs>
      <w:spacing w:after="240"/>
    </w:pPr>
  </w:style>
  <w:style w:type="character" w:styleId="PageNumber">
    <w:name w:val="page number"/>
    <w:basedOn w:val="DefaultParagraphFont"/>
    <w:uiPriority w:val="99"/>
    <w:semiHidden/>
    <w:unhideWhenUsed/>
    <w:rsid w:val="00742F0A"/>
  </w:style>
  <w:style w:type="character" w:styleId="LineNumber">
    <w:name w:val="line number"/>
    <w:basedOn w:val="DefaultParagraphFont"/>
    <w:uiPriority w:val="99"/>
    <w:semiHidden/>
    <w:unhideWhenUsed/>
    <w:rsid w:val="00742F0A"/>
  </w:style>
  <w:style w:type="character" w:styleId="UnresolvedMention">
    <w:name w:val="Unresolved Mention"/>
    <w:basedOn w:val="DefaultParagraphFont"/>
    <w:uiPriority w:val="99"/>
    <w:semiHidden/>
    <w:unhideWhenUsed/>
    <w:rsid w:val="009F6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285916">
      <w:bodyDiv w:val="1"/>
      <w:marLeft w:val="0"/>
      <w:marRight w:val="0"/>
      <w:marTop w:val="0"/>
      <w:marBottom w:val="0"/>
      <w:divBdr>
        <w:top w:val="none" w:sz="0" w:space="0" w:color="auto"/>
        <w:left w:val="none" w:sz="0" w:space="0" w:color="auto"/>
        <w:bottom w:val="none" w:sz="0" w:space="0" w:color="auto"/>
        <w:right w:val="none" w:sz="0" w:space="0" w:color="auto"/>
      </w:divBdr>
    </w:div>
    <w:div w:id="151915438">
      <w:bodyDiv w:val="1"/>
      <w:marLeft w:val="0"/>
      <w:marRight w:val="0"/>
      <w:marTop w:val="0"/>
      <w:marBottom w:val="0"/>
      <w:divBdr>
        <w:top w:val="none" w:sz="0" w:space="0" w:color="auto"/>
        <w:left w:val="none" w:sz="0" w:space="0" w:color="auto"/>
        <w:bottom w:val="none" w:sz="0" w:space="0" w:color="auto"/>
        <w:right w:val="none" w:sz="0" w:space="0" w:color="auto"/>
      </w:divBdr>
    </w:div>
    <w:div w:id="267854617">
      <w:bodyDiv w:val="1"/>
      <w:marLeft w:val="0"/>
      <w:marRight w:val="0"/>
      <w:marTop w:val="0"/>
      <w:marBottom w:val="0"/>
      <w:divBdr>
        <w:top w:val="none" w:sz="0" w:space="0" w:color="auto"/>
        <w:left w:val="none" w:sz="0" w:space="0" w:color="auto"/>
        <w:bottom w:val="none" w:sz="0" w:space="0" w:color="auto"/>
        <w:right w:val="none" w:sz="0" w:space="0" w:color="auto"/>
      </w:divBdr>
    </w:div>
    <w:div w:id="317853657">
      <w:bodyDiv w:val="1"/>
      <w:marLeft w:val="0"/>
      <w:marRight w:val="0"/>
      <w:marTop w:val="0"/>
      <w:marBottom w:val="0"/>
      <w:divBdr>
        <w:top w:val="none" w:sz="0" w:space="0" w:color="auto"/>
        <w:left w:val="none" w:sz="0" w:space="0" w:color="auto"/>
        <w:bottom w:val="none" w:sz="0" w:space="0" w:color="auto"/>
        <w:right w:val="none" w:sz="0" w:space="0" w:color="auto"/>
      </w:divBdr>
    </w:div>
    <w:div w:id="320424395">
      <w:bodyDiv w:val="1"/>
      <w:marLeft w:val="0"/>
      <w:marRight w:val="0"/>
      <w:marTop w:val="0"/>
      <w:marBottom w:val="0"/>
      <w:divBdr>
        <w:top w:val="none" w:sz="0" w:space="0" w:color="auto"/>
        <w:left w:val="none" w:sz="0" w:space="0" w:color="auto"/>
        <w:bottom w:val="none" w:sz="0" w:space="0" w:color="auto"/>
        <w:right w:val="none" w:sz="0" w:space="0" w:color="auto"/>
      </w:divBdr>
    </w:div>
    <w:div w:id="392773486">
      <w:bodyDiv w:val="1"/>
      <w:marLeft w:val="0"/>
      <w:marRight w:val="0"/>
      <w:marTop w:val="0"/>
      <w:marBottom w:val="0"/>
      <w:divBdr>
        <w:top w:val="none" w:sz="0" w:space="0" w:color="auto"/>
        <w:left w:val="none" w:sz="0" w:space="0" w:color="auto"/>
        <w:bottom w:val="none" w:sz="0" w:space="0" w:color="auto"/>
        <w:right w:val="none" w:sz="0" w:space="0" w:color="auto"/>
      </w:divBdr>
    </w:div>
    <w:div w:id="451945505">
      <w:bodyDiv w:val="1"/>
      <w:marLeft w:val="0"/>
      <w:marRight w:val="0"/>
      <w:marTop w:val="0"/>
      <w:marBottom w:val="0"/>
      <w:divBdr>
        <w:top w:val="none" w:sz="0" w:space="0" w:color="auto"/>
        <w:left w:val="none" w:sz="0" w:space="0" w:color="auto"/>
        <w:bottom w:val="none" w:sz="0" w:space="0" w:color="auto"/>
        <w:right w:val="none" w:sz="0" w:space="0" w:color="auto"/>
      </w:divBdr>
    </w:div>
    <w:div w:id="472527552">
      <w:bodyDiv w:val="1"/>
      <w:marLeft w:val="0"/>
      <w:marRight w:val="0"/>
      <w:marTop w:val="0"/>
      <w:marBottom w:val="0"/>
      <w:divBdr>
        <w:top w:val="none" w:sz="0" w:space="0" w:color="auto"/>
        <w:left w:val="none" w:sz="0" w:space="0" w:color="auto"/>
        <w:bottom w:val="none" w:sz="0" w:space="0" w:color="auto"/>
        <w:right w:val="none" w:sz="0" w:space="0" w:color="auto"/>
      </w:divBdr>
    </w:div>
    <w:div w:id="551888990">
      <w:bodyDiv w:val="1"/>
      <w:marLeft w:val="0"/>
      <w:marRight w:val="0"/>
      <w:marTop w:val="0"/>
      <w:marBottom w:val="0"/>
      <w:divBdr>
        <w:top w:val="none" w:sz="0" w:space="0" w:color="auto"/>
        <w:left w:val="none" w:sz="0" w:space="0" w:color="auto"/>
        <w:bottom w:val="none" w:sz="0" w:space="0" w:color="auto"/>
        <w:right w:val="none" w:sz="0" w:space="0" w:color="auto"/>
      </w:divBdr>
    </w:div>
    <w:div w:id="630868560">
      <w:bodyDiv w:val="1"/>
      <w:marLeft w:val="0"/>
      <w:marRight w:val="0"/>
      <w:marTop w:val="0"/>
      <w:marBottom w:val="0"/>
      <w:divBdr>
        <w:top w:val="none" w:sz="0" w:space="0" w:color="auto"/>
        <w:left w:val="none" w:sz="0" w:space="0" w:color="auto"/>
        <w:bottom w:val="none" w:sz="0" w:space="0" w:color="auto"/>
        <w:right w:val="none" w:sz="0" w:space="0" w:color="auto"/>
      </w:divBdr>
    </w:div>
    <w:div w:id="635987174">
      <w:bodyDiv w:val="1"/>
      <w:marLeft w:val="0"/>
      <w:marRight w:val="0"/>
      <w:marTop w:val="0"/>
      <w:marBottom w:val="0"/>
      <w:divBdr>
        <w:top w:val="none" w:sz="0" w:space="0" w:color="auto"/>
        <w:left w:val="none" w:sz="0" w:space="0" w:color="auto"/>
        <w:bottom w:val="none" w:sz="0" w:space="0" w:color="auto"/>
        <w:right w:val="none" w:sz="0" w:space="0" w:color="auto"/>
      </w:divBdr>
    </w:div>
    <w:div w:id="683436343">
      <w:bodyDiv w:val="1"/>
      <w:marLeft w:val="0"/>
      <w:marRight w:val="0"/>
      <w:marTop w:val="0"/>
      <w:marBottom w:val="0"/>
      <w:divBdr>
        <w:top w:val="none" w:sz="0" w:space="0" w:color="auto"/>
        <w:left w:val="none" w:sz="0" w:space="0" w:color="auto"/>
        <w:bottom w:val="none" w:sz="0" w:space="0" w:color="auto"/>
        <w:right w:val="none" w:sz="0" w:space="0" w:color="auto"/>
      </w:divBdr>
      <w:divsChild>
        <w:div w:id="1924484122">
          <w:marLeft w:val="0"/>
          <w:marRight w:val="0"/>
          <w:marTop w:val="0"/>
          <w:marBottom w:val="0"/>
          <w:divBdr>
            <w:top w:val="none" w:sz="0" w:space="0" w:color="auto"/>
            <w:left w:val="none" w:sz="0" w:space="0" w:color="auto"/>
            <w:bottom w:val="none" w:sz="0" w:space="0" w:color="auto"/>
            <w:right w:val="none" w:sz="0" w:space="0" w:color="auto"/>
          </w:divBdr>
          <w:divsChild>
            <w:div w:id="1355225126">
              <w:marLeft w:val="0"/>
              <w:marRight w:val="0"/>
              <w:marTop w:val="0"/>
              <w:marBottom w:val="0"/>
              <w:divBdr>
                <w:top w:val="none" w:sz="0" w:space="0" w:color="auto"/>
                <w:left w:val="none" w:sz="0" w:space="0" w:color="auto"/>
                <w:bottom w:val="none" w:sz="0" w:space="0" w:color="auto"/>
                <w:right w:val="none" w:sz="0" w:space="0" w:color="auto"/>
              </w:divBdr>
              <w:divsChild>
                <w:div w:id="2042627541">
                  <w:marLeft w:val="0"/>
                  <w:marRight w:val="0"/>
                  <w:marTop w:val="0"/>
                  <w:marBottom w:val="0"/>
                  <w:divBdr>
                    <w:top w:val="none" w:sz="0" w:space="0" w:color="auto"/>
                    <w:left w:val="none" w:sz="0" w:space="0" w:color="auto"/>
                    <w:bottom w:val="none" w:sz="0" w:space="0" w:color="auto"/>
                    <w:right w:val="none" w:sz="0" w:space="0" w:color="auto"/>
                  </w:divBdr>
                  <w:divsChild>
                    <w:div w:id="770324283">
                      <w:marLeft w:val="0"/>
                      <w:marRight w:val="0"/>
                      <w:marTop w:val="0"/>
                      <w:marBottom w:val="0"/>
                      <w:divBdr>
                        <w:top w:val="none" w:sz="0" w:space="0" w:color="auto"/>
                        <w:left w:val="none" w:sz="0" w:space="0" w:color="auto"/>
                        <w:bottom w:val="none" w:sz="0" w:space="0" w:color="auto"/>
                        <w:right w:val="none" w:sz="0" w:space="0" w:color="auto"/>
                      </w:divBdr>
                      <w:divsChild>
                        <w:div w:id="181283527">
                          <w:marLeft w:val="0"/>
                          <w:marRight w:val="0"/>
                          <w:marTop w:val="0"/>
                          <w:marBottom w:val="0"/>
                          <w:divBdr>
                            <w:top w:val="none" w:sz="0" w:space="0" w:color="auto"/>
                            <w:left w:val="none" w:sz="0" w:space="0" w:color="auto"/>
                            <w:bottom w:val="none" w:sz="0" w:space="0" w:color="auto"/>
                            <w:right w:val="none" w:sz="0" w:space="0" w:color="auto"/>
                          </w:divBdr>
                          <w:divsChild>
                            <w:div w:id="3253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826306">
      <w:bodyDiv w:val="1"/>
      <w:marLeft w:val="0"/>
      <w:marRight w:val="0"/>
      <w:marTop w:val="0"/>
      <w:marBottom w:val="0"/>
      <w:divBdr>
        <w:top w:val="none" w:sz="0" w:space="0" w:color="auto"/>
        <w:left w:val="none" w:sz="0" w:space="0" w:color="auto"/>
        <w:bottom w:val="none" w:sz="0" w:space="0" w:color="auto"/>
        <w:right w:val="none" w:sz="0" w:space="0" w:color="auto"/>
      </w:divBdr>
    </w:div>
    <w:div w:id="987517137">
      <w:bodyDiv w:val="1"/>
      <w:marLeft w:val="0"/>
      <w:marRight w:val="0"/>
      <w:marTop w:val="0"/>
      <w:marBottom w:val="0"/>
      <w:divBdr>
        <w:top w:val="none" w:sz="0" w:space="0" w:color="auto"/>
        <w:left w:val="none" w:sz="0" w:space="0" w:color="auto"/>
        <w:bottom w:val="none" w:sz="0" w:space="0" w:color="auto"/>
        <w:right w:val="none" w:sz="0" w:space="0" w:color="auto"/>
      </w:divBdr>
    </w:div>
    <w:div w:id="1158307941">
      <w:bodyDiv w:val="1"/>
      <w:marLeft w:val="0"/>
      <w:marRight w:val="0"/>
      <w:marTop w:val="0"/>
      <w:marBottom w:val="0"/>
      <w:divBdr>
        <w:top w:val="none" w:sz="0" w:space="0" w:color="auto"/>
        <w:left w:val="none" w:sz="0" w:space="0" w:color="auto"/>
        <w:bottom w:val="none" w:sz="0" w:space="0" w:color="auto"/>
        <w:right w:val="none" w:sz="0" w:space="0" w:color="auto"/>
      </w:divBdr>
    </w:div>
    <w:div w:id="1305811448">
      <w:bodyDiv w:val="1"/>
      <w:marLeft w:val="0"/>
      <w:marRight w:val="0"/>
      <w:marTop w:val="0"/>
      <w:marBottom w:val="0"/>
      <w:divBdr>
        <w:top w:val="none" w:sz="0" w:space="0" w:color="auto"/>
        <w:left w:val="none" w:sz="0" w:space="0" w:color="auto"/>
        <w:bottom w:val="none" w:sz="0" w:space="0" w:color="auto"/>
        <w:right w:val="none" w:sz="0" w:space="0" w:color="auto"/>
      </w:divBdr>
    </w:div>
    <w:div w:id="1647977286">
      <w:bodyDiv w:val="1"/>
      <w:marLeft w:val="0"/>
      <w:marRight w:val="0"/>
      <w:marTop w:val="0"/>
      <w:marBottom w:val="0"/>
      <w:divBdr>
        <w:top w:val="none" w:sz="0" w:space="0" w:color="auto"/>
        <w:left w:val="none" w:sz="0" w:space="0" w:color="auto"/>
        <w:bottom w:val="none" w:sz="0" w:space="0" w:color="auto"/>
        <w:right w:val="none" w:sz="0" w:space="0" w:color="auto"/>
      </w:divBdr>
    </w:div>
    <w:div w:id="1686127919">
      <w:bodyDiv w:val="1"/>
      <w:marLeft w:val="0"/>
      <w:marRight w:val="0"/>
      <w:marTop w:val="0"/>
      <w:marBottom w:val="0"/>
      <w:divBdr>
        <w:top w:val="none" w:sz="0" w:space="0" w:color="auto"/>
        <w:left w:val="none" w:sz="0" w:space="0" w:color="auto"/>
        <w:bottom w:val="none" w:sz="0" w:space="0" w:color="auto"/>
        <w:right w:val="none" w:sz="0" w:space="0" w:color="auto"/>
      </w:divBdr>
    </w:div>
    <w:div w:id="1703434527">
      <w:bodyDiv w:val="1"/>
      <w:marLeft w:val="0"/>
      <w:marRight w:val="0"/>
      <w:marTop w:val="0"/>
      <w:marBottom w:val="0"/>
      <w:divBdr>
        <w:top w:val="none" w:sz="0" w:space="0" w:color="auto"/>
        <w:left w:val="none" w:sz="0" w:space="0" w:color="auto"/>
        <w:bottom w:val="none" w:sz="0" w:space="0" w:color="auto"/>
        <w:right w:val="none" w:sz="0" w:space="0" w:color="auto"/>
      </w:divBdr>
    </w:div>
    <w:div w:id="1703624546">
      <w:bodyDiv w:val="1"/>
      <w:marLeft w:val="0"/>
      <w:marRight w:val="0"/>
      <w:marTop w:val="0"/>
      <w:marBottom w:val="0"/>
      <w:divBdr>
        <w:top w:val="none" w:sz="0" w:space="0" w:color="auto"/>
        <w:left w:val="none" w:sz="0" w:space="0" w:color="auto"/>
        <w:bottom w:val="none" w:sz="0" w:space="0" w:color="auto"/>
        <w:right w:val="none" w:sz="0" w:space="0" w:color="auto"/>
      </w:divBdr>
    </w:div>
    <w:div w:id="1793010869">
      <w:bodyDiv w:val="1"/>
      <w:marLeft w:val="0"/>
      <w:marRight w:val="0"/>
      <w:marTop w:val="0"/>
      <w:marBottom w:val="0"/>
      <w:divBdr>
        <w:top w:val="none" w:sz="0" w:space="0" w:color="auto"/>
        <w:left w:val="none" w:sz="0" w:space="0" w:color="auto"/>
        <w:bottom w:val="none" w:sz="0" w:space="0" w:color="auto"/>
        <w:right w:val="none" w:sz="0" w:space="0" w:color="auto"/>
      </w:divBdr>
    </w:div>
    <w:div w:id="1952080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microsoft.com/office/2018/08/relationships/commentsExtensible" Target="commentsExtensible.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6.emf"/><Relationship Id="rId7" Type="http://schemas.openxmlformats.org/officeDocument/2006/relationships/webSettings" Target="webSettings.xml"/><Relationship Id="rId12" Type="http://schemas.openxmlformats.org/officeDocument/2006/relationships/image" Target="media/image1.emf"/><Relationship Id="rId17" Type="http://schemas.microsoft.com/office/2016/09/relationships/commentsIds" Target="commentsIds.xml"/><Relationship Id="rId25" Type="http://schemas.microsoft.com/office/2011/relationships/people" Target="peop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4.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8f3f88a-2a08-457c-8062-837756684fd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CC18DE1A91573428333FB540804FDC6" ma:contentTypeVersion="18" ma:contentTypeDescription="Create a new document." ma:contentTypeScope="" ma:versionID="e196d9b79f2fd29b2917b223c4d316e9">
  <xsd:schema xmlns:xsd="http://www.w3.org/2001/XMLSchema" xmlns:xs="http://www.w3.org/2001/XMLSchema" xmlns:p="http://schemas.microsoft.com/office/2006/metadata/properties" xmlns:ns3="e31f2c6d-0d71-4567-8024-8f86bb060af9" xmlns:ns4="28f3f88a-2a08-457c-8062-837756684fd3" targetNamespace="http://schemas.microsoft.com/office/2006/metadata/properties" ma:root="true" ma:fieldsID="3e52bffabdb7eb2d7c3e1171799d741b" ns3:_="" ns4:_="">
    <xsd:import namespace="e31f2c6d-0d71-4567-8024-8f86bb060af9"/>
    <xsd:import namespace="28f3f88a-2a08-457c-8062-837756684fd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_activity"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element ref="ns4:MediaServiceDateTaken" minOccurs="0"/>
                <xsd:element ref="ns4:MediaServiceSystemTags" minOccurs="0"/>
                <xsd:element ref="ns4:MediaServiceLocatio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1f2c6d-0d71-4567-8024-8f86bb060af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f3f88a-2a08-457c-8062-837756684fd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LengthInSeconds" ma:index="2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0952C56-D668-4FC8-84A8-8AE6BE0A1E66}">
  <ds:schemaRefs>
    <ds:schemaRef ds:uri="http://schemas.microsoft.com/sharepoint/v3/contenttype/forms"/>
  </ds:schemaRefs>
</ds:datastoreItem>
</file>

<file path=customXml/itemProps2.xml><?xml version="1.0" encoding="utf-8"?>
<ds:datastoreItem xmlns:ds="http://schemas.openxmlformats.org/officeDocument/2006/customXml" ds:itemID="{FBEE249C-ECF2-4090-B80D-5CA9D24FAC9E}">
  <ds:schemaRefs>
    <ds:schemaRef ds:uri="http://schemas.microsoft.com/office/2006/metadata/properties"/>
    <ds:schemaRef ds:uri="http://schemas.microsoft.com/office/infopath/2007/PartnerControls"/>
    <ds:schemaRef ds:uri="28f3f88a-2a08-457c-8062-837756684fd3"/>
  </ds:schemaRefs>
</ds:datastoreItem>
</file>

<file path=customXml/itemProps3.xml><?xml version="1.0" encoding="utf-8"?>
<ds:datastoreItem xmlns:ds="http://schemas.openxmlformats.org/officeDocument/2006/customXml" ds:itemID="{4EACA451-4288-4CA9-B9BA-0246796A28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1f2c6d-0d71-4567-8024-8f86bb060af9"/>
    <ds:schemaRef ds:uri="28f3f88a-2a08-457c-8062-837756684f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51</Pages>
  <Words>76430</Words>
  <Characters>435657</Characters>
  <Application>Microsoft Office Word</Application>
  <DocSecurity>0</DocSecurity>
  <Lines>3630</Lines>
  <Paragraphs>1022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Potnis</dc:creator>
  <cp:keywords/>
  <dc:description/>
  <cp:lastModifiedBy>Amanpreet Kaur</cp:lastModifiedBy>
  <cp:revision>101</cp:revision>
  <cp:lastPrinted>2024-10-29T18:51:00Z</cp:lastPrinted>
  <dcterms:created xsi:type="dcterms:W3CDTF">2024-10-11T21:53:00Z</dcterms:created>
  <dcterms:modified xsi:type="dcterms:W3CDTF">2025-01-24T15:26:00Z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id="yQOBYZgA"/&gt;&lt;style id="http://www.zotero.org/styles/new-phytologist" hasBibliography="1" bibliographyStyleHasBeenSet="1"/&gt;&lt;prefs&gt;&lt;pref name="fieldType" value="Field"/&gt;&lt;pref name="automaticJournalA</vt:lpwstr>
  </property>
  <property fmtid="{D5CDD505-2E9C-101B-9397-08002B2CF9AE}" pid="3" name="ZOTERO_PREF_2">
    <vt:lpwstr>bbreviations" value="true"/&gt;&lt;pref name="dontAskDelayCitationUpdates" value="true"/&gt;&lt;/prefs&gt;&lt;/data&gt;</vt:lpwstr>
  </property>
  <property fmtid="{D5CDD505-2E9C-101B-9397-08002B2CF9AE}" pid="4" name="ContentTypeId">
    <vt:lpwstr>0x010100DCC18DE1A91573428333FB540804FDC6</vt:lpwstr>
  </property>
</Properties>
</file>